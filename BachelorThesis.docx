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5B450A42" w:rsidR="00567B2E" w:rsidRPr="00C17408" w:rsidRDefault="00651CB0">
          <w:pPr>
            <w:rPr>
              <w:lang w:val="de-DE"/>
            </w:rPr>
          </w:pPr>
          <w:r w:rsidRPr="00C17408">
            <w:rPr>
              <w:noProof/>
              <w:lang w:val="de-DE" w:eastAsia="de-DE"/>
            </w:rPr>
            <w:drawing>
              <wp:anchor distT="0" distB="0" distL="114300" distR="114300" simplePos="0" relativeHeight="251663360" behindDoc="0" locked="0" layoutInCell="1" allowOverlap="1" wp14:anchorId="5EE04064" wp14:editId="6AC2FEB5">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lang w:val="de-DE" w:eastAsia="de-DE"/>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5DD727E7" w:rsidR="00DF4304" w:rsidRPr="002A4246" w:rsidRDefault="007155C9" w:rsidP="00DF4304">
          <w:pPr>
            <w:pStyle w:val="Untertitel"/>
          </w:pPr>
          <w:r w:rsidRPr="009D5634">
            <w:rPr>
              <w:noProof/>
              <w:lang w:val="de-DE" w:eastAsia="de-DE"/>
            </w:rPr>
            <mc:AlternateContent>
              <mc:Choice Requires="wps">
                <w:drawing>
                  <wp:anchor distT="0" distB="0" distL="114300" distR="114300" simplePos="0" relativeHeight="251660288" behindDoc="0" locked="0" layoutInCell="1" allowOverlap="1" wp14:anchorId="1F5AF5DB" wp14:editId="6D6DBC32">
                    <wp:simplePos x="0" y="0"/>
                    <wp:positionH relativeFrom="margin">
                      <wp:posOffset>-1008380</wp:posOffset>
                    </wp:positionH>
                    <wp:positionV relativeFrom="margin">
                      <wp:posOffset>6889750</wp:posOffset>
                    </wp:positionV>
                    <wp:extent cx="7750175" cy="2273935"/>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2273935"/>
                            </a:xfrm>
                            <a:prstGeom prst="rect">
                              <a:avLst/>
                            </a:prstGeom>
                            <a:solidFill>
                              <a:srgbClr val="FFFFFF"/>
                            </a:solidFill>
                            <a:ln w="9525">
                              <a:noFill/>
                              <a:miter lim="800000"/>
                              <a:headEnd/>
                              <a:tailEnd/>
                            </a:ln>
                          </wps:spPr>
                          <wps:txbx>
                            <w:txbxContent>
                              <w:p w14:paraId="1D2FD332" w14:textId="77777777" w:rsidR="00E837D5" w:rsidRPr="00C17408" w:rsidRDefault="00E837D5" w:rsidP="009D5634">
                                <w:pPr>
                                  <w:spacing w:line="240" w:lineRule="auto"/>
                                  <w:jc w:val="center"/>
                                  <w:rPr>
                                    <w:b/>
                                    <w:sz w:val="28"/>
                                    <w:szCs w:val="28"/>
                                  </w:rPr>
                                </w:pPr>
                                <w:r w:rsidRPr="00C17408">
                                  <w:rPr>
                                    <w:b/>
                                    <w:sz w:val="28"/>
                                    <w:szCs w:val="28"/>
                                  </w:rPr>
                                  <w:t>Supervisors:</w:t>
                                </w:r>
                              </w:p>
                              <w:p w14:paraId="49C04649" w14:textId="77777777" w:rsidR="00E837D5" w:rsidRDefault="00E837D5">
                                <w:pPr>
                                  <w:spacing w:line="240" w:lineRule="auto"/>
                                  <w:jc w:val="center"/>
                                  <w:rPr>
                                    <w:ins w:id="0" w:author="Dominik Messinger" w:date="2012-11-14T20:59:00Z"/>
                                    <w:sz w:val="28"/>
                                    <w:szCs w:val="28"/>
                                  </w:rPr>
                                </w:pPr>
                                <w:r w:rsidRPr="00C17408">
                                  <w:rPr>
                                    <w:sz w:val="28"/>
                                    <w:szCs w:val="28"/>
                                  </w:rPr>
                                  <w:t>Prof. Dr. Ralf Reussner</w:t>
                                </w:r>
                              </w:p>
                              <w:p w14:paraId="4EC5DA5D" w14:textId="705538A8" w:rsidR="00E837D5" w:rsidRPr="007155C9" w:rsidRDefault="00E837D5">
                                <w:pPr>
                                  <w:spacing w:line="240" w:lineRule="auto"/>
                                  <w:jc w:val="center"/>
                                  <w:rPr>
                                    <w:sz w:val="20"/>
                                    <w:szCs w:val="20"/>
                                    <w:rPrChange w:id="1" w:author="Dominik Messinger" w:date="2012-11-14T20:59:00Z">
                                      <w:rPr>
                                        <w:sz w:val="28"/>
                                        <w:szCs w:val="28"/>
                                      </w:rPr>
                                    </w:rPrChange>
                                  </w:rPr>
                                </w:pPr>
                                <w:ins w:id="2" w:author="Dominik Messinger" w:date="2012-11-14T20:57:00Z">
                                  <w:r w:rsidRPr="007155C9">
                                    <w:rPr>
                                      <w:sz w:val="20"/>
                                      <w:szCs w:val="20"/>
                                      <w:rPrChange w:id="3" w:author="Dominik Messinger" w:date="2012-11-14T20:59:00Z">
                                        <w:rPr>
                                          <w:sz w:val="28"/>
                                          <w:szCs w:val="28"/>
                                        </w:rPr>
                                      </w:rPrChange>
                                    </w:rPr>
                                    <w:t>(KIT Institute for Program Structures and Data Organization</w:t>
                                  </w:r>
                                </w:ins>
                                <w:ins w:id="4" w:author="Dominik Messinger" w:date="2012-11-14T20:58:00Z">
                                  <w:r w:rsidRPr="007155C9">
                                    <w:rPr>
                                      <w:sz w:val="20"/>
                                      <w:szCs w:val="20"/>
                                      <w:rPrChange w:id="5" w:author="Dominik Messinger" w:date="2012-11-14T20:59:00Z">
                                        <w:rPr>
                                          <w:sz w:val="24"/>
                                          <w:szCs w:val="24"/>
                                        </w:rPr>
                                      </w:rPrChange>
                                    </w:rPr>
                                    <w:t>)</w:t>
                                  </w:r>
                                </w:ins>
                              </w:p>
                              <w:p w14:paraId="051760AD" w14:textId="77777777" w:rsidR="00E837D5" w:rsidRDefault="00E837D5" w:rsidP="009D5634">
                                <w:pPr>
                                  <w:spacing w:line="240" w:lineRule="auto"/>
                                  <w:jc w:val="center"/>
                                  <w:rPr>
                                    <w:ins w:id="6" w:author="Dominik Messinger" w:date="2012-11-14T20:59:00Z"/>
                                    <w:sz w:val="28"/>
                                    <w:szCs w:val="28"/>
                                  </w:rPr>
                                </w:pPr>
                                <w:r w:rsidRPr="00C17408">
                                  <w:rPr>
                                    <w:sz w:val="28"/>
                                    <w:szCs w:val="28"/>
                                  </w:rPr>
                                  <w:t>Grace Lewis</w:t>
                                </w:r>
                              </w:p>
                              <w:p w14:paraId="1756FA47" w14:textId="6CE47635" w:rsidR="00E837D5" w:rsidRPr="007155C9" w:rsidRDefault="00E837D5" w:rsidP="009D5634">
                                <w:pPr>
                                  <w:spacing w:line="240" w:lineRule="auto"/>
                                  <w:jc w:val="center"/>
                                  <w:rPr>
                                    <w:sz w:val="20"/>
                                    <w:szCs w:val="20"/>
                                    <w:rPrChange w:id="7" w:author="Dominik Messinger" w:date="2012-11-14T20:59:00Z">
                                      <w:rPr>
                                        <w:sz w:val="28"/>
                                        <w:szCs w:val="28"/>
                                      </w:rPr>
                                    </w:rPrChange>
                                  </w:rPr>
                                </w:pPr>
                                <w:ins w:id="8" w:author="Dominik Messinger" w:date="2012-11-14T20:58:00Z">
                                  <w:r w:rsidRPr="007155C9">
                                    <w:rPr>
                                      <w:sz w:val="20"/>
                                      <w:szCs w:val="20"/>
                                      <w:rPrChange w:id="9" w:author="Dominik Messinger" w:date="2012-11-14T20:59:00Z">
                                        <w:rPr>
                                          <w:sz w:val="28"/>
                                          <w:szCs w:val="28"/>
                                        </w:rPr>
                                      </w:rPrChange>
                                    </w:rPr>
                                    <w:t>(Carnegie Mellon Software Engineering Institute)</w:t>
                                  </w:r>
                                </w:ins>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79.4pt;margin-top:542.5pt;width:610.25pt;height:179.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" stroked="f">
                    <v:textbox>
                      <w:txbxContent>
                        <w:p w14:paraId="1D2FD332" w14:textId="77777777" w:rsidR="00E837D5" w:rsidRPr="00C17408" w:rsidRDefault="00E837D5" w:rsidP="009D5634">
                          <w:pPr>
                            <w:spacing w:line="240" w:lineRule="auto"/>
                            <w:jc w:val="center"/>
                            <w:rPr>
                              <w:b/>
                              <w:sz w:val="28"/>
                              <w:szCs w:val="28"/>
                            </w:rPr>
                          </w:pPr>
                          <w:r w:rsidRPr="00C17408">
                            <w:rPr>
                              <w:b/>
                              <w:sz w:val="28"/>
                              <w:szCs w:val="28"/>
                            </w:rPr>
                            <w:t>Supervisors:</w:t>
                          </w:r>
                        </w:p>
                        <w:p w14:paraId="49C04649" w14:textId="77777777" w:rsidR="00E837D5" w:rsidRDefault="00E837D5">
                          <w:pPr>
                            <w:spacing w:line="240" w:lineRule="auto"/>
                            <w:jc w:val="center"/>
                            <w:rPr>
                              <w:ins w:id="10" w:author="Dominik Messinger" w:date="2012-11-14T20:59:00Z"/>
                              <w:sz w:val="28"/>
                              <w:szCs w:val="28"/>
                            </w:rPr>
                          </w:pPr>
                          <w:r w:rsidRPr="00C17408">
                            <w:rPr>
                              <w:sz w:val="28"/>
                              <w:szCs w:val="28"/>
                            </w:rPr>
                            <w:t>Prof. Dr. Ralf Reussner</w:t>
                          </w:r>
                        </w:p>
                        <w:p w14:paraId="4EC5DA5D" w14:textId="705538A8" w:rsidR="00E837D5" w:rsidRPr="007155C9" w:rsidRDefault="00E837D5">
                          <w:pPr>
                            <w:spacing w:line="240" w:lineRule="auto"/>
                            <w:jc w:val="center"/>
                            <w:rPr>
                              <w:sz w:val="20"/>
                              <w:szCs w:val="20"/>
                              <w:rPrChange w:id="11" w:author="Dominik Messinger" w:date="2012-11-14T20:59:00Z">
                                <w:rPr>
                                  <w:sz w:val="28"/>
                                  <w:szCs w:val="28"/>
                                </w:rPr>
                              </w:rPrChange>
                            </w:rPr>
                          </w:pPr>
                          <w:ins w:id="12" w:author="Dominik Messinger" w:date="2012-11-14T20:57:00Z">
                            <w:r w:rsidRPr="007155C9">
                              <w:rPr>
                                <w:sz w:val="20"/>
                                <w:szCs w:val="20"/>
                                <w:rPrChange w:id="13" w:author="Dominik Messinger" w:date="2012-11-14T20:59:00Z">
                                  <w:rPr>
                                    <w:sz w:val="28"/>
                                    <w:szCs w:val="28"/>
                                  </w:rPr>
                                </w:rPrChange>
                              </w:rPr>
                              <w:t>(KIT Institute for Program Structures and Data Organization</w:t>
                            </w:r>
                          </w:ins>
                          <w:ins w:id="14" w:author="Dominik Messinger" w:date="2012-11-14T20:58:00Z">
                            <w:r w:rsidRPr="007155C9">
                              <w:rPr>
                                <w:sz w:val="20"/>
                                <w:szCs w:val="20"/>
                                <w:rPrChange w:id="15" w:author="Dominik Messinger" w:date="2012-11-14T20:59:00Z">
                                  <w:rPr>
                                    <w:sz w:val="24"/>
                                    <w:szCs w:val="24"/>
                                  </w:rPr>
                                </w:rPrChange>
                              </w:rPr>
                              <w:t>)</w:t>
                            </w:r>
                          </w:ins>
                        </w:p>
                        <w:p w14:paraId="051760AD" w14:textId="77777777" w:rsidR="00E837D5" w:rsidRDefault="00E837D5" w:rsidP="009D5634">
                          <w:pPr>
                            <w:spacing w:line="240" w:lineRule="auto"/>
                            <w:jc w:val="center"/>
                            <w:rPr>
                              <w:ins w:id="16" w:author="Dominik Messinger" w:date="2012-11-14T20:59:00Z"/>
                              <w:sz w:val="28"/>
                              <w:szCs w:val="28"/>
                            </w:rPr>
                          </w:pPr>
                          <w:r w:rsidRPr="00C17408">
                            <w:rPr>
                              <w:sz w:val="28"/>
                              <w:szCs w:val="28"/>
                            </w:rPr>
                            <w:t>Grace Lewis</w:t>
                          </w:r>
                        </w:p>
                        <w:p w14:paraId="1756FA47" w14:textId="6CE47635" w:rsidR="00E837D5" w:rsidRPr="007155C9" w:rsidRDefault="00E837D5" w:rsidP="009D5634">
                          <w:pPr>
                            <w:spacing w:line="240" w:lineRule="auto"/>
                            <w:jc w:val="center"/>
                            <w:rPr>
                              <w:sz w:val="20"/>
                              <w:szCs w:val="20"/>
                              <w:rPrChange w:id="17" w:author="Dominik Messinger" w:date="2012-11-14T20:59:00Z">
                                <w:rPr>
                                  <w:sz w:val="28"/>
                                  <w:szCs w:val="28"/>
                                </w:rPr>
                              </w:rPrChange>
                            </w:rPr>
                          </w:pPr>
                          <w:ins w:id="18" w:author="Dominik Messinger" w:date="2012-11-14T20:58:00Z">
                            <w:r w:rsidRPr="007155C9">
                              <w:rPr>
                                <w:sz w:val="20"/>
                                <w:szCs w:val="20"/>
                                <w:rPrChange w:id="19" w:author="Dominik Messinger" w:date="2012-11-14T20:59:00Z">
                                  <w:rPr>
                                    <w:sz w:val="28"/>
                                    <w:szCs w:val="28"/>
                                  </w:rPr>
                                </w:rPrChange>
                              </w:rPr>
                              <w:t>(Carnegie Mellon Software Engineering Institute)</w:t>
                            </w:r>
                          </w:ins>
                        </w:p>
                      </w:txbxContent>
                    </v:textbox>
                    <w10:wrap anchorx="margin" anchory="margin"/>
                  </v:shape>
                </w:pict>
              </mc:Fallback>
            </mc:AlternateContent>
          </w:r>
          <w:r w:rsidR="00290235" w:rsidRPr="00C17408">
            <w:rPr>
              <w:noProof/>
              <w:lang w:val="de-DE" w:eastAsia="de-DE"/>
            </w:rPr>
            <mc:AlternateContent>
              <mc:Choice Requires="wps">
                <w:drawing>
                  <wp:anchor distT="0" distB="0" distL="114300" distR="114300" simplePos="0" relativeHeight="251665408" behindDoc="0" locked="0" layoutInCell="1" allowOverlap="1" wp14:anchorId="27A533AE" wp14:editId="643582DE">
                    <wp:simplePos x="0" y="0"/>
                    <wp:positionH relativeFrom="margin">
                      <wp:posOffset>-414655</wp:posOffset>
                    </wp:positionH>
                    <wp:positionV relativeFrom="margin">
                      <wp:posOffset>1094105</wp:posOffset>
                    </wp:positionV>
                    <wp:extent cx="2635885" cy="404495"/>
                    <wp:effectExtent l="0" t="0" r="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404495"/>
                            </a:xfrm>
                            <a:prstGeom prst="rect">
                              <a:avLst/>
                            </a:prstGeom>
                            <a:solidFill>
                              <a:srgbClr val="FFFFFF"/>
                            </a:solidFill>
                            <a:ln w="9525">
                              <a:noFill/>
                              <a:miter lim="800000"/>
                              <a:headEnd/>
                              <a:tailEnd/>
                            </a:ln>
                          </wps:spPr>
                          <wps:txbx>
                            <w:txbxContent>
                              <w:p w14:paraId="38671DE2" w14:textId="771C267A" w:rsidR="00E837D5" w:rsidRPr="00290235" w:rsidRDefault="00E837D5">
                                <w:pPr>
                                  <w:spacing w:line="240" w:lineRule="auto"/>
                                  <w:jc w:val="center"/>
                                  <w:rPr>
                                    <w:ins w:id="10" w:author="Dominik Messinger" w:date="2012-11-14T20:51:00Z"/>
                                    <w:sz w:val="24"/>
                                    <w:szCs w:val="24"/>
                                    <w:rPrChange w:id="11" w:author="Dominik Messinger" w:date="2012-11-14T20:53:00Z">
                                      <w:rPr>
                                        <w:ins w:id="12" w:author="Dominik Messinger" w:date="2012-11-14T20:51:00Z"/>
                                        <w:sz w:val="24"/>
                                        <w:szCs w:val="24"/>
                                        <w:lang w:val="de-DE"/>
                                      </w:rPr>
                                    </w:rPrChange>
                                  </w:rPr>
                                  <w:pPrChange w:id="13" w:author="Dominik Messinger" w:date="2012-11-14T20:54:00Z">
                                    <w:pPr>
                                      <w:spacing w:line="240" w:lineRule="auto"/>
                                      <w:jc w:val="left"/>
                                    </w:pPr>
                                  </w:pPrChange>
                                </w:pPr>
                                <w:del w:id="14" w:author="Dominik Messinger" w:date="2012-11-14T20:52:00Z">
                                  <w:r w:rsidRPr="00290235" w:rsidDel="00290235">
                                    <w:rPr>
                                      <w:sz w:val="24"/>
                                      <w:szCs w:val="24"/>
                                      <w:rPrChange w:id="15" w:author="Dominik Messinger" w:date="2012-11-14T20:53:00Z">
                                        <w:rPr>
                                          <w:sz w:val="24"/>
                                          <w:szCs w:val="24"/>
                                          <w:lang w:val="de-DE"/>
                                        </w:rPr>
                                      </w:rPrChange>
                                    </w:rPr>
                                    <w:delText>Fakultät für Informatik</w:delText>
                                  </w:r>
                                </w:del>
                                <w:ins w:id="16" w:author="Dominik Messinger" w:date="2012-11-14T20:52:00Z">
                                  <w:r w:rsidRPr="00290235">
                                    <w:rPr>
                                      <w:sz w:val="24"/>
                                      <w:szCs w:val="24"/>
                                      <w:rPrChange w:id="17" w:author="Dominik Messinger" w:date="2012-11-14T20:53:00Z">
                                        <w:rPr>
                                          <w:sz w:val="24"/>
                                          <w:szCs w:val="24"/>
                                          <w:lang w:val="de-DE"/>
                                        </w:rPr>
                                      </w:rPrChange>
                                    </w:rPr>
                                    <w:t>Department of Informatics</w:t>
                                  </w:r>
                                </w:ins>
                              </w:p>
                              <w:p w14:paraId="4D02ACAC" w14:textId="0AA8CC74" w:rsidR="00E837D5" w:rsidRPr="00290235" w:rsidRDefault="00E837D5">
                                <w:pPr>
                                  <w:spacing w:line="240" w:lineRule="auto"/>
                                  <w:jc w:val="center"/>
                                  <w:rPr>
                                    <w:sz w:val="24"/>
                                    <w:szCs w:val="24"/>
                                    <w:rPrChange w:id="18" w:author="Dominik Messinger" w:date="2012-11-14T20:51:00Z">
                                      <w:rPr>
                                        <w:sz w:val="24"/>
                                        <w:szCs w:val="24"/>
                                        <w:lang w:val="de-DE"/>
                                      </w:rPr>
                                    </w:rPrChange>
                                  </w:rPr>
                                  <w:pPrChange w:id="19" w:author="Dominik Messinger" w:date="2012-11-14T20:54:00Z">
                                    <w:pPr>
                                      <w:spacing w:line="240" w:lineRule="auto"/>
                                      <w:jc w:val="left"/>
                                    </w:pPr>
                                  </w:pPrChange>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2.65pt;margin-top:86.15pt;width:207.55pt;height:31.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" stroked="f">
                    <v:textbox>
                      <w:txbxContent>
                        <w:p w14:paraId="38671DE2" w14:textId="771C267A" w:rsidR="00E837D5" w:rsidRPr="00290235" w:rsidRDefault="00E837D5">
                          <w:pPr>
                            <w:spacing w:line="240" w:lineRule="auto"/>
                            <w:jc w:val="center"/>
                            <w:rPr>
                              <w:ins w:id="30" w:author="Dominik Messinger" w:date="2012-11-14T20:51:00Z"/>
                              <w:sz w:val="24"/>
                              <w:szCs w:val="24"/>
                              <w:rPrChange w:id="31" w:author="Dominik Messinger" w:date="2012-11-14T20:53:00Z">
                                <w:rPr>
                                  <w:ins w:id="32" w:author="Dominik Messinger" w:date="2012-11-14T20:51:00Z"/>
                                  <w:sz w:val="24"/>
                                  <w:szCs w:val="24"/>
                                  <w:lang w:val="de-DE"/>
                                </w:rPr>
                              </w:rPrChange>
                            </w:rPr>
                            <w:pPrChange w:id="33" w:author="Dominik Messinger" w:date="2012-11-14T20:54:00Z">
                              <w:pPr>
                                <w:spacing w:line="240" w:lineRule="auto"/>
                                <w:jc w:val="left"/>
                              </w:pPr>
                            </w:pPrChange>
                          </w:pPr>
                          <w:del w:id="34" w:author="Dominik Messinger" w:date="2012-11-14T20:52:00Z">
                            <w:r w:rsidRPr="00290235" w:rsidDel="00290235">
                              <w:rPr>
                                <w:sz w:val="24"/>
                                <w:szCs w:val="24"/>
                                <w:rPrChange w:id="35" w:author="Dominik Messinger" w:date="2012-11-14T20:53:00Z">
                                  <w:rPr>
                                    <w:sz w:val="24"/>
                                    <w:szCs w:val="24"/>
                                    <w:lang w:val="de-DE"/>
                                  </w:rPr>
                                </w:rPrChange>
                              </w:rPr>
                              <w:delText>Fakultät für Informatik</w:delText>
                            </w:r>
                          </w:del>
                          <w:ins w:id="36" w:author="Dominik Messinger" w:date="2012-11-14T20:52:00Z">
                            <w:r w:rsidRPr="00290235">
                              <w:rPr>
                                <w:sz w:val="24"/>
                                <w:szCs w:val="24"/>
                                <w:rPrChange w:id="37" w:author="Dominik Messinger" w:date="2012-11-14T20:53:00Z">
                                  <w:rPr>
                                    <w:sz w:val="24"/>
                                    <w:szCs w:val="24"/>
                                    <w:lang w:val="de-DE"/>
                                  </w:rPr>
                                </w:rPrChange>
                              </w:rPr>
                              <w:t>Department of Informatics</w:t>
                            </w:r>
                          </w:ins>
                        </w:p>
                        <w:p w14:paraId="4D02ACAC" w14:textId="0AA8CC74" w:rsidR="00E837D5" w:rsidRPr="00290235" w:rsidRDefault="00E837D5">
                          <w:pPr>
                            <w:spacing w:line="240" w:lineRule="auto"/>
                            <w:jc w:val="center"/>
                            <w:rPr>
                              <w:sz w:val="24"/>
                              <w:szCs w:val="24"/>
                              <w:rPrChange w:id="38" w:author="Dominik Messinger" w:date="2012-11-14T20:51:00Z">
                                <w:rPr>
                                  <w:sz w:val="24"/>
                                  <w:szCs w:val="24"/>
                                  <w:lang w:val="de-DE"/>
                                </w:rPr>
                              </w:rPrChange>
                            </w:rPr>
                            <w:pPrChange w:id="39" w:author="Dominik Messinger" w:date="2012-11-14T20:54:00Z">
                              <w:pPr>
                                <w:spacing w:line="240" w:lineRule="auto"/>
                                <w:jc w:val="left"/>
                              </w:pPr>
                            </w:pPrChange>
                          </w:pPr>
                        </w:p>
                      </w:txbxContent>
                    </v:textbox>
                    <w10:wrap anchorx="margin" anchory="margin"/>
                  </v:shape>
                </w:pict>
              </mc:Fallback>
            </mc:AlternateContent>
          </w:r>
          <w:r w:rsidR="00C17408" w:rsidRPr="00973AB9">
            <w:rPr>
              <w:noProof/>
              <w:lang w:val="de-DE" w:eastAsia="de-DE"/>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959263172"/>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E837D5" w:rsidRPr="00113EA0" w:rsidRDefault="00E837D5" w:rsidP="00973AB9">
                                    <w:pPr>
                                      <w:spacing w:line="240" w:lineRule="auto"/>
                                      <w:jc w:val="center"/>
                                      <w:rPr>
                                        <w:b/>
                                        <w:sz w:val="32"/>
                                        <w:szCs w:val="32"/>
                                      </w:rPr>
                                    </w:pPr>
                                    <w:r w:rsidRPr="00113EA0">
                                      <w:rPr>
                                        <w:b/>
                                        <w:sz w:val="32"/>
                                        <w:szCs w:val="32"/>
                                        <w:lang w:val="de-DE"/>
                                      </w:rPr>
                                      <w:t>Dominik Messinger</w:t>
                                    </w:r>
                                  </w:p>
                                </w:sdtContent>
                              </w:sdt>
                              <w:p w14:paraId="6E3A5D8E" w14:textId="6855546A" w:rsidR="00E837D5" w:rsidRPr="00C17408" w:rsidRDefault="00E837D5"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20" w:author="Dominik Messinger" w:date="2012-11-14T23:04:00Z">
                                  <w:r w:rsidR="00310B32">
                                    <w:rPr>
                                      <w:noProof/>
                                      <w:sz w:val="28"/>
                                      <w:szCs w:val="28"/>
                                    </w:rPr>
                                    <w:t>November 14, 2012</w:t>
                                  </w:r>
                                </w:ins>
                                <w:del w:id="21" w:author="Dominik Messinger" w:date="2012-11-12T18:49:00Z">
                                  <w:r w:rsidDel="00FB61D6">
                                    <w:rPr>
                                      <w:noProof/>
                                      <w:sz w:val="28"/>
                                      <w:szCs w:val="28"/>
                                    </w:rPr>
                                    <w:delText>November 9, 2012</w:delText>
                                  </w:r>
                                </w:del>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M8HZO0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959263172"/>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E837D5" w:rsidRPr="00113EA0" w:rsidRDefault="00E837D5" w:rsidP="00973AB9">
                              <w:pPr>
                                <w:spacing w:line="240" w:lineRule="auto"/>
                                <w:jc w:val="center"/>
                                <w:rPr>
                                  <w:b/>
                                  <w:sz w:val="32"/>
                                  <w:szCs w:val="32"/>
                                </w:rPr>
                              </w:pPr>
                              <w:r w:rsidRPr="00113EA0">
                                <w:rPr>
                                  <w:b/>
                                  <w:sz w:val="32"/>
                                  <w:szCs w:val="32"/>
                                  <w:lang w:val="de-DE"/>
                                </w:rPr>
                                <w:t>Dominik Messinger</w:t>
                              </w:r>
                            </w:p>
                          </w:sdtContent>
                        </w:sdt>
                        <w:p w14:paraId="6E3A5D8E" w14:textId="6855546A" w:rsidR="00E837D5" w:rsidRPr="00C17408" w:rsidRDefault="00E837D5"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22" w:author="Dominik Messinger" w:date="2012-11-14T23:04:00Z">
                            <w:r w:rsidR="00310B32">
                              <w:rPr>
                                <w:noProof/>
                                <w:sz w:val="28"/>
                                <w:szCs w:val="28"/>
                              </w:rPr>
                              <w:t>November 14, 2012</w:t>
                            </w:r>
                          </w:ins>
                          <w:del w:id="23" w:author="Dominik Messinger" w:date="2012-11-12T18:49:00Z">
                            <w:r w:rsidDel="00FB61D6">
                              <w:rPr>
                                <w:noProof/>
                                <w:sz w:val="28"/>
                                <w:szCs w:val="28"/>
                              </w:rPr>
                              <w:delText>November 9, 2012</w:delText>
                            </w:r>
                          </w:del>
                          <w:r w:rsidRPr="00C17408">
                            <w:rPr>
                              <w:sz w:val="28"/>
                              <w:szCs w:val="28"/>
                            </w:rPr>
                            <w:fldChar w:fldCharType="end"/>
                          </w:r>
                        </w:p>
                      </w:txbxContent>
                    </v:textbox>
                    <w10:wrap anchorx="margin" anchory="margin"/>
                  </v:shape>
                </w:pict>
              </mc:Fallback>
            </mc:AlternateContent>
          </w:r>
          <w:r w:rsidR="003D1B25" w:rsidRPr="009D5634">
            <w:rPr>
              <w:noProof/>
              <w:lang w:val="de-DE" w:eastAsia="de-DE"/>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E837D5" w:rsidRPr="003D1B25" w:rsidRDefault="00E837D5"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" stroked="f">
                    <v:textbox>
                      <w:txbxContent>
                        <w:p w14:paraId="0ED3931B" w14:textId="77777777" w:rsidR="00E837D5" w:rsidRPr="003D1B25" w:rsidRDefault="00E837D5"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lang w:val="de-DE" w:eastAsia="de-DE"/>
            </w:rPr>
            <mc:AlternateContent>
              <mc:Choice Requires="wps">
                <w:drawing>
                  <wp:anchor distT="0" distB="0" distL="114300" distR="114300" simplePos="0" relativeHeight="251668480" behindDoc="0" locked="0" layoutInCell="1" allowOverlap="1" wp14:anchorId="1E94DD2C" wp14:editId="2222B8B7">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E837D5" w:rsidRPr="005457A0" w:rsidRDefault="00E837D5"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" stroked="f">
                    <v:textbox>
                      <w:txbxContent>
                        <w:p w14:paraId="6F69447E" w14:textId="77777777" w:rsidR="00E837D5" w:rsidRPr="005457A0" w:rsidRDefault="00E837D5"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20E4D93E" w:rsidR="00DF4304" w:rsidRPr="00DF4304" w:rsidRDefault="00DF4304" w:rsidP="00765EFD">
          <w:r w:rsidRPr="00DF4304">
            <w:t>First of all</w:t>
          </w:r>
          <w:r>
            <w:t>,</w:t>
          </w:r>
          <w:r w:rsidRPr="00DF4304">
            <w:t xml:space="preserve"> I would like to thank Grace Lewis </w:t>
          </w:r>
          <w:r>
            <w:t xml:space="preserve">from the </w:t>
          </w:r>
          <w:r w:rsidR="00096B56">
            <w:t xml:space="preserve">Carnegie Mellon </w:t>
          </w:r>
          <w:r>
            <w:t>S</w:t>
          </w:r>
          <w:r w:rsidR="00096B56">
            <w:t xml:space="preserve">oftware </w:t>
          </w:r>
          <w:r>
            <w:t>E</w:t>
          </w:r>
          <w:r w:rsidR="00096B56">
            <w:t xml:space="preserve">ngineering </w:t>
          </w:r>
          <w:r>
            <w:t>I</w:t>
          </w:r>
          <w:r w:rsidR="00096B56">
            <w:t>nstitute</w:t>
          </w:r>
          <w:r>
            <w:t xml:space="preserve"> </w:t>
          </w:r>
          <w:r w:rsidR="00096B56">
            <w:t xml:space="preserve">(SEI) </w:t>
          </w:r>
          <w:r w:rsidRPr="00DF4304">
            <w:t xml:space="preserve">and Prof. </w:t>
          </w:r>
          <w:r w:rsidR="0074350D">
            <w:t xml:space="preserve">Ralf </w:t>
          </w:r>
          <w:r>
            <w:t>Reussner from the K</w:t>
          </w:r>
          <w:r w:rsidR="00096B56">
            <w:t xml:space="preserve">arlsruhe </w:t>
          </w:r>
          <w:r>
            <w:t>I</w:t>
          </w:r>
          <w:r w:rsidR="00096B56">
            <w:t xml:space="preserve">nstitute of </w:t>
          </w:r>
          <w:r>
            <w:t>T</w:t>
          </w:r>
          <w:r w:rsidR="00096B56">
            <w:t>echnology (KIT)</w:t>
          </w:r>
          <w:r>
            <w:t xml:space="preserve"> whose collaboration made this thesis possible in the first place. Thank you for all advice and </w:t>
          </w:r>
          <w:r w:rsidR="00E40370">
            <w:t xml:space="preserve">valuable </w:t>
          </w:r>
          <w:r>
            <w:t>feedback. Next</w:t>
          </w:r>
          <w:r w:rsidR="00096B56">
            <w:t>,</w:t>
          </w:r>
          <w:r>
            <w:t xml:space="preserve"> I would like to thank the members of the cloudlet working group at CMU whose lively discussions and interesting ideas contributed to my work</w:t>
          </w:r>
          <w:r w:rsidR="00115B11">
            <w:t xml:space="preserve"> </w:t>
          </w:r>
          <w:r w:rsidR="00096B56">
            <w:t>and</w:t>
          </w:r>
          <w:r w:rsidR="00115B11">
            <w:t xml:space="preserve"> gave me insight into </w:t>
          </w:r>
          <w:r w:rsidR="002C2E38">
            <w:t xml:space="preserve">modern </w:t>
          </w:r>
          <w:r w:rsidR="00115B11">
            <w:t>mobile computing research.</w:t>
          </w:r>
          <w:r w:rsidR="00117604">
            <w:t xml:space="preserve"> </w:t>
          </w:r>
          <w:r w:rsidR="00150AAD">
            <w:t xml:space="preserve">Finally, I would like to thank </w:t>
          </w:r>
          <w:proofErr w:type="gramStart"/>
          <w:r w:rsidR="00150AAD">
            <w:t>the interACT</w:t>
          </w:r>
          <w:proofErr w:type="gramEnd"/>
          <w:r w:rsidR="00150AAD">
            <w:t xml:space="preserve"> office and the Baden-Württemberg-</w:t>
          </w:r>
          <w:proofErr w:type="spellStart"/>
          <w:r w:rsidR="00150AAD">
            <w:t>Stiftung</w:t>
          </w:r>
          <w:proofErr w:type="spellEnd"/>
          <w:r w:rsidR="00150AAD">
            <w:t>. Their scholarship enabled me to compile my Bachelor thesis in this gre</w:t>
          </w:r>
          <w:r w:rsidR="00C82FC0">
            <w:t>at environment</w:t>
          </w:r>
          <w:r w:rsidR="007D173E">
            <w:t xml:space="preserve"> of</w:t>
          </w:r>
          <w:r w:rsidR="00150AAD">
            <w:t xml:space="preserve"> C</w:t>
          </w:r>
          <w:r w:rsidR="00096B56">
            <w:t xml:space="preserve">arnegie </w:t>
          </w:r>
          <w:r w:rsidR="00150AAD">
            <w:t>M</w:t>
          </w:r>
          <w:r w:rsidR="00096B56">
            <w:t xml:space="preserve">ellon </w:t>
          </w:r>
          <w:r w:rsidR="00150AAD">
            <w:t>U</w:t>
          </w:r>
          <w:r w:rsidR="00096B56">
            <w:t>niversity</w:t>
          </w:r>
          <w:r w:rsidR="00150AAD">
            <w:t xml:space="preserve"> and SEI.</w:t>
          </w:r>
        </w:p>
        <w:p w14:paraId="6AC13C04" w14:textId="77777777" w:rsidR="00E50D11" w:rsidRDefault="00E50D11">
          <w:pPr>
            <w:jc w:val="left"/>
            <w:rPr>
              <w:ins w:id="24" w:author="Dominik Messinger" w:date="2012-11-14T22:11:00Z"/>
              <w:rFonts w:asciiTheme="majorHAnsi" w:eastAsiaTheme="majorEastAsia" w:hAnsiTheme="majorHAnsi" w:cstheme="majorBidi"/>
              <w:i/>
              <w:iCs/>
              <w:color w:val="000000" w:themeColor="text1"/>
              <w:spacing w:val="15"/>
              <w:sz w:val="24"/>
              <w:szCs w:val="24"/>
            </w:rPr>
          </w:pPr>
          <w:ins w:id="25" w:author="Dominik Messinger" w:date="2012-11-14T22:11:00Z">
            <w:r>
              <w:br w:type="page"/>
            </w:r>
          </w:ins>
        </w:p>
        <w:p w14:paraId="42AC921F" w14:textId="638E723B" w:rsidR="00DF4304" w:rsidRPr="00DF4304" w:rsidDel="00094523" w:rsidRDefault="00DF4304">
          <w:pPr>
            <w:jc w:val="left"/>
            <w:rPr>
              <w:del w:id="26" w:author="Dominik Messinger" w:date="2012-11-14T21:00:00Z"/>
            </w:rPr>
          </w:pPr>
          <w:del w:id="27" w:author="Dominik Messinger" w:date="2012-11-14T21:00:00Z">
            <w:r w:rsidRPr="00DF4304" w:rsidDel="00094523">
              <w:lastRenderedPageBreak/>
              <w:br w:type="page"/>
            </w:r>
          </w:del>
        </w:p>
        <w:p w14:paraId="2CD5BAA3" w14:textId="107480BA" w:rsidR="00DF4304" w:rsidRPr="00DF4304" w:rsidDel="00094523" w:rsidRDefault="00DF4304" w:rsidP="00DF4304">
          <w:pPr>
            <w:jc w:val="left"/>
            <w:rPr>
              <w:del w:id="28" w:author="Dominik Messinger" w:date="2012-11-14T21:00:00Z"/>
              <w:rFonts w:asciiTheme="majorHAnsi" w:eastAsiaTheme="majorEastAsia" w:hAnsiTheme="majorHAnsi" w:cstheme="majorBidi"/>
              <w:i/>
              <w:iCs/>
              <w:color w:val="4F81BD" w:themeColor="accent1"/>
              <w:spacing w:val="15"/>
              <w:sz w:val="24"/>
              <w:szCs w:val="24"/>
            </w:rPr>
          </w:pPr>
        </w:p>
        <w:p w14:paraId="01AFC5EA" w14:textId="7435E047" w:rsidR="00B62A69" w:rsidRPr="002A4246" w:rsidRDefault="00B62A69" w:rsidP="00B62A69">
          <w:pPr>
            <w:pStyle w:val="Untertitel"/>
            <w:rPr>
              <w:lang w:val="de-DE"/>
            </w:rPr>
          </w:pPr>
          <w:proofErr w:type="spellStart"/>
          <w:r w:rsidRPr="002A4246">
            <w:rPr>
              <w:lang w:val="de-DE"/>
            </w:rPr>
            <w:t>Declaration</w:t>
          </w:r>
          <w:proofErr w:type="spellEnd"/>
          <w:r w:rsidRPr="002A4246">
            <w:rPr>
              <w:lang w:val="de-DE"/>
            </w:rPr>
            <w:t xml:space="preserve"> </w:t>
          </w:r>
          <w:proofErr w:type="spellStart"/>
          <w:r w:rsidRPr="002A4246">
            <w:rPr>
              <w:lang w:val="de-DE"/>
            </w:rPr>
            <w:t>of</w:t>
          </w:r>
          <w:proofErr w:type="spellEnd"/>
          <w:r w:rsidRPr="002A4246">
            <w:rPr>
              <w:lang w:val="de-DE"/>
            </w:rPr>
            <w:t xml:space="preserve"> </w:t>
          </w:r>
          <w:proofErr w:type="spellStart"/>
          <w:r w:rsidRPr="002A4246">
            <w:rPr>
              <w:lang w:val="de-DE"/>
            </w:rPr>
            <w:t>Authorship</w:t>
          </w:r>
          <w:proofErr w:type="spellEnd"/>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58403D11" w:rsidR="000F26BB" w:rsidRPr="00BF49C2" w:rsidRDefault="000F26BB" w:rsidP="00322511">
          <w:pPr>
            <w:pBdr>
              <w:bottom w:val="single" w:sz="12" w:space="0" w:color="auto"/>
            </w:pBdr>
            <w:rPr>
              <w:lang w:val="de-DE"/>
            </w:rPr>
          </w:pPr>
          <w:del w:id="29" w:author="Dominik Messinger" w:date="2012-11-09T13:26:00Z">
            <w:r w:rsidRPr="00BF49C2" w:rsidDel="00341BEF">
              <w:rPr>
                <w:lang w:val="de-DE"/>
              </w:rPr>
              <w:delText>Pittsburgh</w:delText>
            </w:r>
          </w:del>
          <w:ins w:id="30" w:author="Dominik Messinger" w:date="2012-11-09T13:26:00Z">
            <w:r w:rsidR="00341BEF">
              <w:rPr>
                <w:lang w:val="de-DE"/>
              </w:rPr>
              <w:t>Karlsruhe</w:t>
            </w:r>
          </w:ins>
          <w:r w:rsidRPr="00BF49C2">
            <w:rPr>
              <w:lang w:val="de-DE"/>
            </w:rPr>
            <w:t xml:space="preserve">, den </w:t>
          </w:r>
          <w:r w:rsidR="00C71B65">
            <w:rPr>
              <w:lang w:val="de-DE"/>
            </w:rPr>
            <w:fldChar w:fldCharType="begin"/>
          </w:r>
          <w:r w:rsidR="00C71B65">
            <w:rPr>
              <w:lang w:val="de-DE"/>
            </w:rPr>
            <w:instrText xml:space="preserve"> TIME \@ "d. MMMM yyyy" </w:instrText>
          </w:r>
          <w:r w:rsidR="00C71B65">
            <w:rPr>
              <w:lang w:val="de-DE"/>
            </w:rPr>
            <w:fldChar w:fldCharType="separate"/>
          </w:r>
          <w:ins w:id="31" w:author="Dominik Messinger" w:date="2012-11-14T23:04:00Z">
            <w:r w:rsidR="00310B32">
              <w:rPr>
                <w:noProof/>
                <w:lang w:val="de-DE"/>
              </w:rPr>
              <w:t>14. November 2012</w:t>
            </w:r>
          </w:ins>
          <w:del w:id="32" w:author="Dominik Messinger" w:date="2012-11-09T13:26:00Z">
            <w:r w:rsidR="003E5AA2" w:rsidDel="00341BEF">
              <w:rPr>
                <w:noProof/>
                <w:lang w:val="de-DE"/>
              </w:rPr>
              <w:delText>6. November 2012</w:delText>
            </w:r>
          </w:del>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230E32CC" w:rsidR="00E50D11" w:rsidRDefault="000F26BB" w:rsidP="00322511">
          <w:pPr>
            <w:rPr>
              <w:ins w:id="33" w:author="Dominik Messinger" w:date="2012-11-14T22:11:00Z"/>
              <w:i/>
              <w:lang w:val="de-DE"/>
            </w:rPr>
          </w:pPr>
          <w:r w:rsidRPr="000073F0">
            <w:rPr>
              <w:i/>
              <w:lang w:val="de-DE"/>
              <w:rPrChange w:id="34" w:author="Dominik Messinger" w:date="2012-11-06T22:45:00Z">
                <w:rPr>
                  <w:i/>
                </w:rPr>
              </w:rPrChange>
            </w:rPr>
            <w:t xml:space="preserve">Dominik </w:t>
          </w:r>
          <w:del w:id="35" w:author="Dominik Messinger" w:date="2012-11-14T22:11:00Z">
            <w:r w:rsidR="00322511" w:rsidRPr="000073F0" w:rsidDel="00E50D11">
              <w:rPr>
                <w:i/>
                <w:lang w:val="de-DE"/>
                <w:rPrChange w:id="36" w:author="Dominik Messinger" w:date="2012-11-06T22:45:00Z">
                  <w:rPr>
                    <w:i/>
                  </w:rPr>
                </w:rPrChange>
              </w:rPr>
              <w:delText>Messinger</w:delText>
            </w:r>
          </w:del>
          <w:ins w:id="37" w:author="Dominik Messinger" w:date="2012-11-14T22:11:00Z">
            <w:r w:rsidR="00E50D11">
              <w:rPr>
                <w:i/>
                <w:lang w:val="de-DE"/>
              </w:rPr>
              <w:t>Messinger</w:t>
            </w:r>
          </w:ins>
        </w:p>
        <w:p w14:paraId="6F9482E2" w14:textId="77777777" w:rsidR="00E50D11" w:rsidRDefault="00E50D11">
          <w:pPr>
            <w:jc w:val="left"/>
            <w:rPr>
              <w:ins w:id="38" w:author="Dominik Messinger" w:date="2012-11-14T22:11:00Z"/>
              <w:i/>
              <w:lang w:val="de-DE"/>
            </w:rPr>
          </w:pPr>
          <w:ins w:id="39" w:author="Dominik Messinger" w:date="2012-11-14T22:11:00Z">
            <w:r>
              <w:rPr>
                <w:i/>
                <w:lang w:val="de-DE"/>
              </w:rPr>
              <w:br w:type="page"/>
            </w:r>
          </w:ins>
        </w:p>
        <w:p w14:paraId="56B716DB" w14:textId="77777777" w:rsidR="00322511" w:rsidRPr="00E50D11" w:rsidDel="00E50D11" w:rsidRDefault="00322511" w:rsidP="00322511">
          <w:pPr>
            <w:rPr>
              <w:del w:id="40" w:author="Dominik Messinger" w:date="2012-11-14T22:11:00Z"/>
              <w:i/>
              <w:color w:val="000000" w:themeColor="text1"/>
              <w:lang w:val="de-DE"/>
              <w:rPrChange w:id="41" w:author="Dominik Messinger" w:date="2012-11-14T22:11:00Z">
                <w:rPr>
                  <w:del w:id="42" w:author="Dominik Messinger" w:date="2012-11-14T22:11:00Z"/>
                  <w:i/>
                </w:rPr>
              </w:rPrChange>
            </w:rPr>
          </w:pPr>
        </w:p>
        <w:p w14:paraId="036B9CAC" w14:textId="34D3929B" w:rsidR="00AA3431" w:rsidRPr="00E50D11" w:rsidRDefault="00322511">
          <w:pPr>
            <w:jc w:val="left"/>
            <w:rPr>
              <w:ins w:id="43" w:author="Dominik Messinger" w:date="2012-11-06T18:33:00Z"/>
              <w:i/>
              <w:color w:val="000000" w:themeColor="text1"/>
              <w:lang w:val="de-DE"/>
              <w:rPrChange w:id="44" w:author="Dominik Messinger" w:date="2012-11-14T22:11:00Z">
                <w:rPr>
                  <w:ins w:id="45" w:author="Dominik Messinger" w:date="2012-11-06T18:33:00Z"/>
                  <w:rFonts w:asciiTheme="majorHAnsi" w:hAnsiTheme="majorHAnsi"/>
                  <w:color w:val="4F81BD" w:themeColor="accent1"/>
                  <w:sz w:val="36"/>
                </w:rPr>
              </w:rPrChange>
            </w:rPr>
            <w:pPrChange w:id="46" w:author="Dominik Messinger" w:date="2012-11-14T21:04:00Z">
              <w:pPr>
                <w:spacing w:line="240" w:lineRule="auto"/>
                <w:jc w:val="left"/>
              </w:pPr>
            </w:pPrChange>
          </w:pPr>
          <w:del w:id="47" w:author="Dominik Messinger" w:date="2012-11-06T23:37:00Z">
            <w:r w:rsidRPr="00E50D11" w:rsidDel="00B41462">
              <w:rPr>
                <w:i/>
                <w:color w:val="000000" w:themeColor="text1"/>
                <w:lang w:val="de-DE"/>
                <w:rPrChange w:id="48" w:author="Dominik Messinger" w:date="2012-11-14T22:11:00Z">
                  <w:rPr>
                    <w:i/>
                  </w:rPr>
                </w:rPrChange>
              </w:rPr>
              <w:br w:type="page"/>
            </w:r>
          </w:del>
          <w:commentRangeStart w:id="49"/>
          <w:ins w:id="50" w:author="Dominik Messinger" w:date="2012-11-06T18:34:00Z">
            <w:r w:rsidR="00AA3431" w:rsidRPr="00E50D11">
              <w:rPr>
                <w:rFonts w:asciiTheme="majorHAnsi" w:hAnsiTheme="majorHAnsi"/>
                <w:b/>
                <w:color w:val="000000" w:themeColor="text1"/>
                <w:sz w:val="36"/>
                <w:lang w:val="de-DE"/>
                <w:rPrChange w:id="51" w:author="Dominik Messinger" w:date="2012-11-14T22:11:00Z">
                  <w:rPr>
                    <w:rFonts w:asciiTheme="majorHAnsi" w:hAnsiTheme="majorHAnsi"/>
                    <w:b/>
                    <w:color w:val="4F81BD" w:themeColor="accent1"/>
                    <w:sz w:val="36"/>
                  </w:rPr>
                </w:rPrChange>
              </w:rPr>
              <w:lastRenderedPageBreak/>
              <w:t>Zusammenfassung</w:t>
            </w:r>
          </w:ins>
          <w:commentRangeEnd w:id="49"/>
          <w:ins w:id="52" w:author="Dominik Messinger" w:date="2012-11-09T17:29:00Z">
            <w:r w:rsidR="00AF2900" w:rsidRPr="00E50D11">
              <w:rPr>
                <w:rStyle w:val="Kommentarzeichen"/>
                <w:color w:val="000000" w:themeColor="text1"/>
                <w:rPrChange w:id="53" w:author="Dominik Messinger" w:date="2012-11-14T22:11:00Z">
                  <w:rPr>
                    <w:rStyle w:val="Kommentarzeichen"/>
                  </w:rPr>
                </w:rPrChange>
              </w:rPr>
              <w:commentReference w:id="49"/>
            </w:r>
          </w:ins>
        </w:p>
        <w:p w14:paraId="7F0E1109" w14:textId="17E98D99" w:rsidR="00AA3431" w:rsidRDefault="00AA3431" w:rsidP="00AA3431">
          <w:pPr>
            <w:rPr>
              <w:ins w:id="54" w:author="Dominik Messinger" w:date="2012-11-06T23:04:00Z"/>
              <w:lang w:val="de-DE"/>
            </w:rPr>
          </w:pPr>
          <w:ins w:id="55" w:author="Dominik Messinger" w:date="2012-11-06T18:35:00Z">
            <w:r w:rsidRPr="00AA3431">
              <w:rPr>
                <w:lang w:val="de-DE"/>
                <w:rPrChange w:id="56" w:author="Dominik Messinger" w:date="2012-11-06T18:36:00Z">
                  <w:rPr/>
                </w:rPrChange>
              </w:rPr>
              <w:t>Moderne</w:t>
            </w:r>
          </w:ins>
          <w:ins w:id="57" w:author="Dominik Messinger" w:date="2012-11-06T18:34:00Z">
            <w:r w:rsidRPr="00AA3431">
              <w:rPr>
                <w:lang w:val="de-DE"/>
                <w:rPrChange w:id="58" w:author="Dominik Messinger" w:date="2012-11-06T18:36:00Z">
                  <w:rPr/>
                </w:rPrChange>
              </w:rPr>
              <w:t xml:space="preserve"> </w:t>
            </w:r>
          </w:ins>
          <w:ins w:id="59" w:author="Dominik Messinger" w:date="2012-11-06T18:35:00Z">
            <w:r w:rsidRPr="00AA3431">
              <w:rPr>
                <w:lang w:val="de-DE"/>
                <w:rPrChange w:id="60" w:author="Dominik Messinger" w:date="2012-11-06T18:36:00Z">
                  <w:rPr/>
                </w:rPrChange>
              </w:rPr>
              <w:t xml:space="preserve">Mobilgeräte  </w:t>
            </w:r>
          </w:ins>
          <w:ins w:id="61" w:author="Dominik Messinger" w:date="2012-11-06T23:44:00Z">
            <w:r w:rsidR="00B7365A">
              <w:rPr>
                <w:lang w:val="de-DE"/>
              </w:rPr>
              <w:t>gewähren</w:t>
            </w:r>
          </w:ins>
          <w:ins w:id="62" w:author="Dominik Messinger" w:date="2012-11-06T18:36:00Z">
            <w:r>
              <w:rPr>
                <w:lang w:val="de-DE"/>
              </w:rPr>
              <w:t xml:space="preserve"> </w:t>
            </w:r>
          </w:ins>
          <w:ins w:id="63" w:author="Dominik Messinger" w:date="2012-11-06T23:43:00Z">
            <w:r w:rsidR="00B7365A">
              <w:rPr>
                <w:lang w:val="de-DE"/>
              </w:rPr>
              <w:t xml:space="preserve">ihren Nutzern </w:t>
            </w:r>
          </w:ins>
          <w:ins w:id="64" w:author="Dominik Messinger" w:date="2012-11-06T18:35:00Z">
            <w:r w:rsidRPr="00AA3431">
              <w:rPr>
                <w:lang w:val="de-DE"/>
              </w:rPr>
              <w:t>neu</w:t>
            </w:r>
          </w:ins>
          <w:ins w:id="65" w:author="Dominik Messinger" w:date="2012-11-06T23:43:00Z">
            <w:r w:rsidR="00B7365A">
              <w:rPr>
                <w:lang w:val="de-DE"/>
              </w:rPr>
              <w:t>e</w:t>
            </w:r>
          </w:ins>
          <w:ins w:id="66" w:author="Dominik Messinger" w:date="2012-11-06T18:36:00Z">
            <w:r>
              <w:rPr>
                <w:lang w:val="de-DE"/>
              </w:rPr>
              <w:t xml:space="preserve"> </w:t>
            </w:r>
          </w:ins>
          <w:ins w:id="67" w:author="Dominik Messinger" w:date="2012-11-06T22:47:00Z">
            <w:r w:rsidR="000073F0">
              <w:rPr>
                <w:lang w:val="de-DE"/>
              </w:rPr>
              <w:t>Interaktion</w:t>
            </w:r>
          </w:ins>
          <w:ins w:id="68" w:author="Dominik Messinger" w:date="2012-11-06T23:43:00Z">
            <w:r w:rsidR="00B7365A">
              <w:rPr>
                <w:lang w:val="de-DE"/>
              </w:rPr>
              <w:t>smöglichkeiten</w:t>
            </w:r>
          </w:ins>
          <w:ins w:id="69" w:author="Dominik Messinger" w:date="2012-11-06T22:47:00Z">
            <w:r w:rsidR="000073F0">
              <w:rPr>
                <w:lang w:val="de-DE"/>
              </w:rPr>
              <w:t xml:space="preserve"> </w:t>
            </w:r>
          </w:ins>
          <w:ins w:id="70" w:author="Dominik Messinger" w:date="2012-11-06T18:36:00Z">
            <w:r w:rsidR="000073F0">
              <w:rPr>
                <w:lang w:val="de-DE"/>
              </w:rPr>
              <w:t xml:space="preserve">mit </w:t>
            </w:r>
          </w:ins>
          <w:ins w:id="71" w:author="Dominik Messinger" w:date="2012-11-06T22:48:00Z">
            <w:r w:rsidR="000073F0">
              <w:rPr>
                <w:lang w:val="de-DE"/>
              </w:rPr>
              <w:t xml:space="preserve">der </w:t>
            </w:r>
          </w:ins>
          <w:ins w:id="72" w:author="Dominik Messinger" w:date="2012-11-06T23:44:00Z">
            <w:r w:rsidR="00B7365A">
              <w:rPr>
                <w:lang w:val="de-DE"/>
              </w:rPr>
              <w:t>sie</w:t>
            </w:r>
          </w:ins>
          <w:ins w:id="73" w:author="Dominik Messinger" w:date="2012-11-06T22:48:00Z">
            <w:r w:rsidR="000073F0">
              <w:rPr>
                <w:lang w:val="de-DE"/>
              </w:rPr>
              <w:t xml:space="preserve"> umgebende</w:t>
            </w:r>
          </w:ins>
          <w:ins w:id="74" w:author="Dominik Messinger" w:date="2012-11-06T23:44:00Z">
            <w:r w:rsidR="00B7365A">
              <w:rPr>
                <w:lang w:val="de-DE"/>
              </w:rPr>
              <w:t>n</w:t>
            </w:r>
          </w:ins>
          <w:ins w:id="75" w:author="Dominik Messinger" w:date="2012-11-06T18:36:00Z">
            <w:r w:rsidR="000073F0">
              <w:rPr>
                <w:lang w:val="de-DE"/>
              </w:rPr>
              <w:t xml:space="preserve"> Umwe</w:t>
            </w:r>
          </w:ins>
          <w:ins w:id="76" w:author="Dominik Messinger" w:date="2012-11-06T22:48:00Z">
            <w:r w:rsidR="000073F0">
              <w:rPr>
                <w:lang w:val="de-DE"/>
              </w:rPr>
              <w:t>lt</w:t>
            </w:r>
          </w:ins>
          <w:ins w:id="77" w:author="Dominik Messinger" w:date="2012-11-06T23:44:00Z">
            <w:r w:rsidR="00B7365A">
              <w:rPr>
                <w:lang w:val="de-DE"/>
              </w:rPr>
              <w:t>, die</w:t>
            </w:r>
          </w:ins>
          <w:ins w:id="78" w:author="Dominik Messinger" w:date="2012-11-06T18:37:00Z">
            <w:r>
              <w:rPr>
                <w:lang w:val="de-DE"/>
              </w:rPr>
              <w:t xml:space="preserve"> </w:t>
            </w:r>
          </w:ins>
          <w:ins w:id="79" w:author="Dominik Messinger" w:date="2012-11-06T23:44:00Z">
            <w:r w:rsidR="00B7365A">
              <w:rPr>
                <w:lang w:val="de-DE"/>
              </w:rPr>
              <w:t>jedoch durch</w:t>
            </w:r>
          </w:ins>
          <w:ins w:id="80" w:author="Dominik Messinger" w:date="2012-11-06T18:39:00Z">
            <w:r w:rsidRPr="000073F0">
              <w:rPr>
                <w:lang w:val="de-DE"/>
              </w:rPr>
              <w:t xml:space="preserve"> </w:t>
            </w:r>
          </w:ins>
          <w:ins w:id="81" w:author="Dominik Messinger" w:date="2012-11-06T18:40:00Z">
            <w:r w:rsidRPr="000073F0">
              <w:rPr>
                <w:lang w:val="de-DE"/>
              </w:rPr>
              <w:t>begrenzte</w:t>
            </w:r>
          </w:ins>
          <w:ins w:id="82" w:author="Dominik Messinger" w:date="2012-11-06T18:39:00Z">
            <w:r w:rsidR="000073F0">
              <w:rPr>
                <w:lang w:val="de-DE"/>
              </w:rPr>
              <w:t xml:space="preserve"> Rechenkapazität und </w:t>
            </w:r>
          </w:ins>
          <w:ins w:id="83" w:author="Dominik Messinger" w:date="2012-11-06T22:50:00Z">
            <w:r w:rsidR="000073F0">
              <w:rPr>
                <w:lang w:val="de-DE"/>
              </w:rPr>
              <w:t>Akku</w:t>
            </w:r>
          </w:ins>
          <w:ins w:id="84" w:author="Dominik Messinger" w:date="2012-11-06T18:39:00Z">
            <w:r w:rsidRPr="000073F0">
              <w:rPr>
                <w:lang w:val="de-DE"/>
              </w:rPr>
              <w:t xml:space="preserve">laufzeit </w:t>
            </w:r>
          </w:ins>
          <w:ins w:id="85" w:author="Dominik Messinger" w:date="2012-11-06T23:44:00Z">
            <w:r w:rsidR="00B7365A">
              <w:rPr>
                <w:lang w:val="de-DE"/>
              </w:rPr>
              <w:t>eingeschränkt werden</w:t>
            </w:r>
          </w:ins>
          <w:ins w:id="86" w:author="Dominik Messinger" w:date="2012-11-06T22:49:00Z">
            <w:r w:rsidR="000073F0">
              <w:rPr>
                <w:lang w:val="de-DE"/>
              </w:rPr>
              <w:t>.</w:t>
            </w:r>
          </w:ins>
          <w:ins w:id="87" w:author="Dominik Messinger" w:date="2012-11-06T18:40:00Z">
            <w:r w:rsidRPr="000073F0">
              <w:rPr>
                <w:lang w:val="de-DE"/>
              </w:rPr>
              <w:t xml:space="preserve"> </w:t>
            </w:r>
          </w:ins>
          <w:ins w:id="88" w:author="Dominik Messinger" w:date="2012-11-06T22:51:00Z">
            <w:r w:rsidR="000073F0">
              <w:rPr>
                <w:lang w:val="de-DE"/>
              </w:rPr>
              <w:t xml:space="preserve">Die </w:t>
            </w:r>
          </w:ins>
          <w:ins w:id="89" w:author="Dominik Messinger" w:date="2012-11-06T22:50:00Z">
            <w:r w:rsidR="000073F0">
              <w:rPr>
                <w:lang w:val="de-DE"/>
              </w:rPr>
              <w:t>Aus</w:t>
            </w:r>
          </w:ins>
          <w:ins w:id="90" w:author="Dominik Messinger" w:date="2012-11-06T22:53:00Z">
            <w:r w:rsidR="000073F0">
              <w:rPr>
                <w:lang w:val="de-DE"/>
              </w:rPr>
              <w:t>lagerung von Arbeit</w:t>
            </w:r>
          </w:ins>
          <w:ins w:id="91" w:author="Dominik Messinger" w:date="2012-11-06T22:51:00Z">
            <w:r w:rsidR="000073F0">
              <w:rPr>
                <w:lang w:val="de-DE"/>
              </w:rPr>
              <w:t xml:space="preserve"> </w:t>
            </w:r>
          </w:ins>
          <w:ins w:id="92" w:author="Dominik Messinger" w:date="2012-11-06T22:54:00Z">
            <w:r w:rsidR="000073F0">
              <w:rPr>
                <w:lang w:val="de-DE"/>
              </w:rPr>
              <w:t>in eine</w:t>
            </w:r>
          </w:ins>
          <w:ins w:id="93" w:author="Dominik Messinger" w:date="2012-11-06T22:51:00Z">
            <w:r w:rsidR="000073F0">
              <w:rPr>
                <w:lang w:val="de-DE"/>
              </w:rPr>
              <w:t xml:space="preserve"> </w:t>
            </w:r>
            <w:proofErr w:type="spellStart"/>
            <w:r w:rsidR="000073F0">
              <w:rPr>
                <w:lang w:val="de-DE"/>
              </w:rPr>
              <w:t>Cloud</w:t>
            </w:r>
            <w:proofErr w:type="spellEnd"/>
            <w:r w:rsidR="000073F0">
              <w:rPr>
                <w:lang w:val="de-DE"/>
              </w:rPr>
              <w:t xml:space="preserve"> oder ein </w:t>
            </w:r>
          </w:ins>
          <w:ins w:id="94" w:author="Dominik Messinger" w:date="2012-11-06T22:55:00Z">
            <w:r w:rsidR="000073F0">
              <w:rPr>
                <w:lang w:val="de-DE"/>
              </w:rPr>
              <w:t>Rechen</w:t>
            </w:r>
          </w:ins>
          <w:ins w:id="95" w:author="Dominik Messinger" w:date="2012-11-06T22:51:00Z">
            <w:r w:rsidR="000073F0">
              <w:rPr>
                <w:lang w:val="de-DE"/>
              </w:rPr>
              <w:t xml:space="preserve">zentrum </w:t>
            </w:r>
          </w:ins>
          <w:ins w:id="96" w:author="Dominik Messinger" w:date="2012-11-06T22:52:00Z">
            <w:r w:rsidR="000073F0">
              <w:rPr>
                <w:lang w:val="de-DE"/>
              </w:rPr>
              <w:t>mittels</w:t>
            </w:r>
          </w:ins>
          <w:ins w:id="97" w:author="Dominik Messinger" w:date="2012-11-06T22:55:00Z">
            <w:r w:rsidR="00126042">
              <w:rPr>
                <w:lang w:val="de-DE"/>
              </w:rPr>
              <w:t xml:space="preserve"> </w:t>
            </w:r>
          </w:ins>
          <w:ins w:id="98" w:author="Dominik Messinger" w:date="2012-11-06T22:51:00Z">
            <w:r w:rsidR="000073F0">
              <w:rPr>
                <w:lang w:val="de-DE"/>
              </w:rPr>
              <w:t xml:space="preserve">Code </w:t>
            </w:r>
            <w:proofErr w:type="spellStart"/>
            <w:r w:rsidR="000073F0">
              <w:rPr>
                <w:lang w:val="de-DE"/>
              </w:rPr>
              <w:t>Of</w:t>
            </w:r>
          </w:ins>
          <w:ins w:id="99" w:author="Dominik Messinger" w:date="2012-11-06T22:52:00Z">
            <w:r w:rsidR="000073F0">
              <w:rPr>
                <w:lang w:val="de-DE"/>
              </w:rPr>
              <w:t>f</w:t>
            </w:r>
          </w:ins>
          <w:ins w:id="100" w:author="Dominik Messinger" w:date="2012-11-06T22:51:00Z">
            <w:r w:rsidR="000073F0">
              <w:rPr>
                <w:lang w:val="de-DE"/>
              </w:rPr>
              <w:t>loading</w:t>
            </w:r>
          </w:ins>
          <w:proofErr w:type="spellEnd"/>
          <w:ins w:id="101" w:author="Dominik Messinger" w:date="2012-11-06T22:52:00Z">
            <w:r w:rsidR="000073F0">
              <w:rPr>
                <w:lang w:val="de-DE"/>
              </w:rPr>
              <w:t xml:space="preserve"> kann dieser </w:t>
            </w:r>
          </w:ins>
          <w:ins w:id="102" w:author="Dominik Messinger" w:date="2012-11-06T23:45:00Z">
            <w:r w:rsidR="00B7365A">
              <w:rPr>
                <w:lang w:val="de-DE"/>
              </w:rPr>
              <w:t>Einschränkung</w:t>
            </w:r>
          </w:ins>
          <w:ins w:id="103" w:author="Dominik Messinger" w:date="2012-11-06T22:58:00Z">
            <w:r w:rsidR="00126042">
              <w:rPr>
                <w:lang w:val="de-DE"/>
              </w:rPr>
              <w:t xml:space="preserve"> </w:t>
            </w:r>
          </w:ins>
          <w:ins w:id="104" w:author="Dominik Messinger" w:date="2012-11-06T22:52:00Z">
            <w:r w:rsidR="000073F0">
              <w:rPr>
                <w:lang w:val="de-DE"/>
              </w:rPr>
              <w:t>begegnen</w:t>
            </w:r>
          </w:ins>
          <w:ins w:id="105" w:author="Dominik Messinger" w:date="2012-11-06T22:59:00Z">
            <w:r w:rsidR="00126042">
              <w:rPr>
                <w:lang w:val="de-DE"/>
              </w:rPr>
              <w:t>,</w:t>
            </w:r>
          </w:ins>
          <w:ins w:id="106" w:author="Dominik Messinger" w:date="2012-11-06T22:58:00Z">
            <w:r w:rsidR="00126042">
              <w:rPr>
                <w:lang w:val="de-DE"/>
              </w:rPr>
              <w:t xml:space="preserve"> </w:t>
            </w:r>
          </w:ins>
          <w:ins w:id="107" w:author="Dominik Messinger" w:date="2012-11-06T23:45:00Z">
            <w:r w:rsidR="00B7365A">
              <w:rPr>
                <w:lang w:val="de-DE"/>
              </w:rPr>
              <w:t>indem</w:t>
            </w:r>
          </w:ins>
          <w:ins w:id="108" w:author="Dominik Messinger" w:date="2012-11-06T22:57:00Z">
            <w:r w:rsidR="00126042">
              <w:rPr>
                <w:lang w:val="de-DE"/>
              </w:rPr>
              <w:t xml:space="preserve"> dem Mobilgerät </w:t>
            </w:r>
          </w:ins>
          <w:ins w:id="109" w:author="Dominik Messinger" w:date="2012-11-06T22:55:00Z">
            <w:r w:rsidR="00126042">
              <w:rPr>
                <w:lang w:val="de-DE"/>
              </w:rPr>
              <w:t xml:space="preserve">notwendige Ressourcen für rechenaufwändige Anwendungen wie Spracherkennung, Bildverarbeitung und </w:t>
            </w:r>
            <w:proofErr w:type="spellStart"/>
            <w:r w:rsidR="00126042">
              <w:rPr>
                <w:lang w:val="de-DE"/>
              </w:rPr>
              <w:t>Decision</w:t>
            </w:r>
          </w:ins>
          <w:proofErr w:type="spellEnd"/>
          <w:ins w:id="110" w:author="Dominik Messinger" w:date="2012-11-06T22:56:00Z">
            <w:r w:rsidR="00B7365A">
              <w:rPr>
                <w:lang w:val="de-DE"/>
              </w:rPr>
              <w:t>-Making zur Verfügung gestellt werden</w:t>
            </w:r>
          </w:ins>
          <w:ins w:id="111" w:author="Dominik Messinger" w:date="2012-11-06T22:57:00Z">
            <w:r w:rsidR="00126042">
              <w:rPr>
                <w:lang w:val="de-DE"/>
              </w:rPr>
              <w:t>.</w:t>
            </w:r>
          </w:ins>
          <w:ins w:id="112" w:author="Dominik Messinger" w:date="2012-11-06T22:59:00Z">
            <w:r w:rsidR="00126042">
              <w:rPr>
                <w:lang w:val="de-DE"/>
              </w:rPr>
              <w:t xml:space="preserve"> </w:t>
            </w:r>
            <w:r w:rsidR="00854C2F">
              <w:rPr>
                <w:lang w:val="de-DE"/>
              </w:rPr>
              <w:t xml:space="preserve">Nichtsdestotrotz findet diese Technik ihre Grenzen bei der Anwendung in sogenannten </w:t>
            </w:r>
            <w:proofErr w:type="spellStart"/>
            <w:r w:rsidR="00854C2F" w:rsidRPr="00310B32">
              <w:rPr>
                <w:rStyle w:val="Hervorhebung"/>
                <w:lang w:val="de-DE"/>
                <w:rPrChange w:id="113" w:author="Dominik Messinger" w:date="2012-11-14T23:04:00Z">
                  <w:rPr>
                    <w:lang w:val="de-DE"/>
                  </w:rPr>
                </w:rPrChange>
              </w:rPr>
              <w:t>Hostile</w:t>
            </w:r>
            <w:proofErr w:type="spellEnd"/>
            <w:r w:rsidR="00854C2F" w:rsidRPr="00310B32">
              <w:rPr>
                <w:rStyle w:val="Hervorhebung"/>
                <w:lang w:val="de-DE"/>
                <w:rPrChange w:id="114" w:author="Dominik Messinger" w:date="2012-11-14T23:04:00Z">
                  <w:rPr>
                    <w:lang w:val="de-DE"/>
                  </w:rPr>
                </w:rPrChange>
              </w:rPr>
              <w:t xml:space="preserve"> Environment</w:t>
            </w:r>
          </w:ins>
          <w:ins w:id="115" w:author="Dominik Messinger" w:date="2012-11-06T23:02:00Z">
            <w:r w:rsidR="00854C2F" w:rsidRPr="00310B32">
              <w:rPr>
                <w:rStyle w:val="Hervorhebung"/>
                <w:lang w:val="de-DE"/>
                <w:rPrChange w:id="116" w:author="Dominik Messinger" w:date="2012-11-14T23:04:00Z">
                  <w:rPr>
                    <w:lang w:val="de-DE"/>
                  </w:rPr>
                </w:rPrChange>
              </w:rPr>
              <w:t>s</w:t>
            </w:r>
            <w:r w:rsidR="00854C2F">
              <w:rPr>
                <w:lang w:val="de-DE"/>
              </w:rPr>
              <w:t xml:space="preserve">, die keine verlässliche Netzwerkverbindung und folglich keine stabile </w:t>
            </w:r>
            <w:proofErr w:type="spellStart"/>
            <w:r w:rsidR="00854C2F">
              <w:rPr>
                <w:lang w:val="de-DE"/>
              </w:rPr>
              <w:t>Cloud</w:t>
            </w:r>
            <w:proofErr w:type="spellEnd"/>
            <w:r w:rsidR="00854C2F">
              <w:rPr>
                <w:lang w:val="de-DE"/>
              </w:rPr>
              <w:t>-Konnektivität zulassen.</w:t>
            </w:r>
          </w:ins>
          <w:ins w:id="117" w:author="Dominik Messinger" w:date="2012-11-06T23:03:00Z">
            <w:r w:rsidR="00854C2F">
              <w:rPr>
                <w:lang w:val="de-DE"/>
              </w:rPr>
              <w:t xml:space="preserve"> Als Beispiele für solche Umgebungen seien Schauplätze von Militäreinsätzen oder von Naturkatastrophen heimgesuchte Landschaften genannt.</w:t>
            </w:r>
          </w:ins>
        </w:p>
        <w:p w14:paraId="31597172" w14:textId="2E3152C4" w:rsidR="00854C2F" w:rsidRDefault="007159A2" w:rsidP="00AA3431">
          <w:pPr>
            <w:rPr>
              <w:ins w:id="118" w:author="Dominik Messinger" w:date="2012-11-06T23:23:00Z"/>
              <w:lang w:val="de-DE"/>
            </w:rPr>
          </w:pPr>
          <w:proofErr w:type="spellStart"/>
          <w:ins w:id="119" w:author="Dominik Messinger" w:date="2012-11-06T23:04:00Z">
            <w:r>
              <w:rPr>
                <w:lang w:val="de-DE"/>
              </w:rPr>
              <w:t>Cyber</w:t>
            </w:r>
            <w:proofErr w:type="spellEnd"/>
            <w:r>
              <w:rPr>
                <w:lang w:val="de-DE"/>
              </w:rPr>
              <w:t xml:space="preserve"> </w:t>
            </w:r>
          </w:ins>
          <w:proofErr w:type="spellStart"/>
          <w:ins w:id="120" w:author="Dominik Messinger" w:date="2012-11-06T23:17:00Z">
            <w:r>
              <w:rPr>
                <w:lang w:val="de-DE"/>
              </w:rPr>
              <w:t>F</w:t>
            </w:r>
          </w:ins>
          <w:ins w:id="121" w:author="Dominik Messinger" w:date="2012-11-06T23:04:00Z">
            <w:r w:rsidR="00854C2F">
              <w:rPr>
                <w:lang w:val="de-DE"/>
              </w:rPr>
              <w:t>oraging</w:t>
            </w:r>
            <w:proofErr w:type="spellEnd"/>
            <w:r w:rsidR="00854C2F">
              <w:rPr>
                <w:lang w:val="de-DE"/>
              </w:rPr>
              <w:t xml:space="preserve"> </w:t>
            </w:r>
          </w:ins>
          <w:ins w:id="122" w:author="Dominik Messinger" w:date="2012-11-06T23:05:00Z">
            <w:r w:rsidR="00854C2F">
              <w:rPr>
                <w:lang w:val="de-DE"/>
              </w:rPr>
              <w:t>ist eine Code-</w:t>
            </w:r>
            <w:proofErr w:type="spellStart"/>
            <w:r w:rsidR="00854C2F">
              <w:rPr>
                <w:lang w:val="de-DE"/>
              </w:rPr>
              <w:t>Offload</w:t>
            </w:r>
            <w:proofErr w:type="spellEnd"/>
            <w:r w:rsidR="00854C2F">
              <w:rPr>
                <w:lang w:val="de-DE"/>
              </w:rPr>
              <w:t>-Technik</w:t>
            </w:r>
          </w:ins>
          <w:ins w:id="123" w:author="Dominik Messinger" w:date="2012-11-06T23:40:00Z">
            <w:r w:rsidR="00E349BC">
              <w:rPr>
                <w:lang w:val="de-DE"/>
              </w:rPr>
              <w:t>,</w:t>
            </w:r>
          </w:ins>
          <w:ins w:id="124" w:author="Dominik Messinger" w:date="2012-11-06T23:05:00Z">
            <w:r w:rsidR="00854C2F">
              <w:rPr>
                <w:lang w:val="de-DE"/>
              </w:rPr>
              <w:t xml:space="preserve"> bei der ressourcenintensive Arbeit </w:t>
            </w:r>
            <w:r w:rsidR="00AB35B3">
              <w:rPr>
                <w:lang w:val="de-DE"/>
              </w:rPr>
              <w:t xml:space="preserve">vom Mobilgerät an </w:t>
            </w:r>
          </w:ins>
          <w:ins w:id="125" w:author="Dominik Messinger" w:date="2012-11-06T23:13:00Z">
            <w:r w:rsidR="00AB35B3">
              <w:rPr>
                <w:lang w:val="de-DE"/>
              </w:rPr>
              <w:t xml:space="preserve">durch WLAN erreichbare, </w:t>
            </w:r>
          </w:ins>
          <w:ins w:id="126" w:author="Dominik Messinger" w:date="2012-11-06T23:05:00Z">
            <w:r w:rsidR="00AB35B3">
              <w:rPr>
                <w:lang w:val="de-DE"/>
              </w:rPr>
              <w:t>ressourcenstarke Rechner</w:t>
            </w:r>
          </w:ins>
          <w:ins w:id="127" w:author="Dominik Messinger" w:date="2012-11-06T23:11:00Z">
            <w:r w:rsidR="00AB35B3">
              <w:rPr>
                <w:lang w:val="de-DE"/>
              </w:rPr>
              <w:t xml:space="preserve"> in der näheren Umgebung</w:t>
            </w:r>
          </w:ins>
          <w:ins w:id="128" w:author="Dominik Messinger" w:date="2012-11-06T23:13:00Z">
            <w:r w:rsidR="00AB35B3">
              <w:rPr>
                <w:lang w:val="de-DE"/>
              </w:rPr>
              <w:t xml:space="preserve"> </w:t>
            </w:r>
          </w:ins>
          <w:ins w:id="129" w:author="Dominik Messinger" w:date="2012-11-06T23:05:00Z">
            <w:r w:rsidR="00AB35B3">
              <w:rPr>
                <w:lang w:val="de-DE"/>
              </w:rPr>
              <w:t>ausgelagert</w:t>
            </w:r>
          </w:ins>
          <w:ins w:id="130" w:author="Dominik Messinger" w:date="2012-11-06T23:11:00Z">
            <w:r w:rsidR="00AB35B3">
              <w:rPr>
                <w:lang w:val="de-DE"/>
              </w:rPr>
              <w:t xml:space="preserve"> wird.</w:t>
            </w:r>
          </w:ins>
          <w:ins w:id="131" w:author="Dominik Messinger" w:date="2012-11-06T23:14:00Z">
            <w:r w:rsidR="00582547">
              <w:rPr>
                <w:lang w:val="de-DE"/>
              </w:rPr>
              <w:t xml:space="preserve"> Eine Variante dieser dedizierten Rechner sind sogenannte </w:t>
            </w:r>
            <w:proofErr w:type="spellStart"/>
            <w:r w:rsidR="00582547">
              <w:rPr>
                <w:lang w:val="de-DE"/>
              </w:rPr>
              <w:t>Cloudlets</w:t>
            </w:r>
            <w:proofErr w:type="spellEnd"/>
            <w:r w:rsidR="00582547">
              <w:rPr>
                <w:lang w:val="de-DE"/>
              </w:rPr>
              <w:t>: generische Server</w:t>
            </w:r>
          </w:ins>
          <w:ins w:id="132" w:author="Dominik Messinger" w:date="2012-11-06T23:15:00Z">
            <w:r w:rsidR="00582547">
              <w:rPr>
                <w:lang w:val="de-DE"/>
              </w:rPr>
              <w:t xml:space="preserve"> in Single-Hop-Distanz</w:t>
            </w:r>
          </w:ins>
          <w:ins w:id="133" w:author="Dominik Messinger" w:date="2012-11-06T23:16:00Z">
            <w:r>
              <w:rPr>
                <w:lang w:val="de-DE"/>
              </w:rPr>
              <w:t xml:space="preserve"> zum Mobilgerät</w:t>
            </w:r>
          </w:ins>
          <w:ins w:id="134" w:author="Dominik Messinger" w:date="2012-11-06T23:14:00Z">
            <w:r w:rsidR="00582547">
              <w:rPr>
                <w:lang w:val="de-DE"/>
              </w:rPr>
              <w:t>, auf denen ein oder mehrere virtuelle Maschinen (</w:t>
            </w:r>
          </w:ins>
          <w:ins w:id="135" w:author="Dominik Messinger" w:date="2012-11-06T23:15:00Z">
            <w:r w:rsidR="00582547">
              <w:rPr>
                <w:lang w:val="de-DE"/>
              </w:rPr>
              <w:t>VMs</w:t>
            </w:r>
          </w:ins>
          <w:ins w:id="136" w:author="Dominik Messinger" w:date="2012-11-06T23:14:00Z">
            <w:r w:rsidR="00582547">
              <w:rPr>
                <w:lang w:val="de-DE"/>
              </w:rPr>
              <w:t>)</w:t>
            </w:r>
          </w:ins>
          <w:ins w:id="137" w:author="Dominik Messinger" w:date="2012-11-06T23:15:00Z">
            <w:r>
              <w:rPr>
                <w:lang w:val="de-DE"/>
              </w:rPr>
              <w:t xml:space="preserve"> die </w:t>
            </w:r>
          </w:ins>
          <w:ins w:id="138" w:author="Dominik Messinger" w:date="2012-11-06T23:17:00Z">
            <w:r>
              <w:rPr>
                <w:lang w:val="de-DE"/>
              </w:rPr>
              <w:t>zu verrichtende Arbeit ausführen</w:t>
            </w:r>
          </w:ins>
          <w:ins w:id="139" w:author="Dominik Messinger" w:date="2012-11-06T23:16:00Z">
            <w:r>
              <w:rPr>
                <w:lang w:val="de-DE"/>
              </w:rPr>
              <w:t>.</w:t>
            </w:r>
          </w:ins>
          <w:ins w:id="140" w:author="Dominik Messinger" w:date="2012-11-06T23:17:00Z">
            <w:r>
              <w:rPr>
                <w:lang w:val="de-DE"/>
              </w:rPr>
              <w:t xml:space="preserve"> </w:t>
            </w:r>
            <w:proofErr w:type="spellStart"/>
            <w:r>
              <w:rPr>
                <w:lang w:val="de-DE"/>
              </w:rPr>
              <w:t>Cloudlet</w:t>
            </w:r>
            <w:proofErr w:type="spellEnd"/>
            <w:r>
              <w:rPr>
                <w:lang w:val="de-DE"/>
              </w:rPr>
              <w:t xml:space="preserve">-basiertes </w:t>
            </w:r>
            <w:proofErr w:type="spellStart"/>
            <w:r>
              <w:rPr>
                <w:lang w:val="de-DE"/>
              </w:rPr>
              <w:t>Cyber</w:t>
            </w:r>
            <w:proofErr w:type="spellEnd"/>
            <w:r>
              <w:rPr>
                <w:lang w:val="de-DE"/>
              </w:rPr>
              <w:t xml:space="preserve"> </w:t>
            </w:r>
            <w:proofErr w:type="spellStart"/>
            <w:r>
              <w:rPr>
                <w:lang w:val="de-DE"/>
              </w:rPr>
              <w:t>Foraging</w:t>
            </w:r>
          </w:ins>
          <w:proofErr w:type="spellEnd"/>
          <w:ins w:id="141" w:author="Dominik Messinger" w:date="2012-11-06T23:18:00Z">
            <w:r>
              <w:rPr>
                <w:lang w:val="de-DE"/>
              </w:rPr>
              <w:t xml:space="preserve"> kann die fehlende Verbindung zu einer </w:t>
            </w:r>
            <w:proofErr w:type="spellStart"/>
            <w:r>
              <w:rPr>
                <w:lang w:val="de-DE"/>
              </w:rPr>
              <w:t>Cloud</w:t>
            </w:r>
            <w:proofErr w:type="spellEnd"/>
            <w:r>
              <w:rPr>
                <w:lang w:val="de-DE"/>
              </w:rPr>
              <w:t xml:space="preserve"> im Kontext von </w:t>
            </w:r>
            <w:proofErr w:type="spellStart"/>
            <w:r>
              <w:rPr>
                <w:lang w:val="de-DE"/>
              </w:rPr>
              <w:t>Hostile</w:t>
            </w:r>
            <w:proofErr w:type="spellEnd"/>
            <w:r>
              <w:rPr>
                <w:lang w:val="de-DE"/>
              </w:rPr>
              <w:t xml:space="preserve"> Environments kompensieren</w:t>
            </w:r>
          </w:ins>
          <w:ins w:id="142" w:author="Dominik Messinger" w:date="2012-11-06T23:20:00Z">
            <w:r w:rsidR="005478A2">
              <w:rPr>
                <w:lang w:val="de-DE"/>
              </w:rPr>
              <w:t>.</w:t>
            </w:r>
          </w:ins>
          <w:ins w:id="143" w:author="Dominik Messinger" w:date="2012-11-06T23:21:00Z">
            <w:r w:rsidR="005478A2">
              <w:rPr>
                <w:lang w:val="de-DE"/>
              </w:rPr>
              <w:t xml:space="preserve"> </w:t>
            </w:r>
          </w:ins>
          <w:ins w:id="144" w:author="Dominik Messinger" w:date="2012-11-06T23:41:00Z">
            <w:r w:rsidR="00B85A69">
              <w:rPr>
                <w:lang w:val="de-DE"/>
              </w:rPr>
              <w:t xml:space="preserve">Eine </w:t>
            </w:r>
          </w:ins>
          <w:ins w:id="145" w:author="Dominik Messinger" w:date="2012-11-06T23:21:00Z">
            <w:r w:rsidR="005478A2">
              <w:rPr>
                <w:lang w:val="de-DE"/>
              </w:rPr>
              <w:t xml:space="preserve"> </w:t>
            </w:r>
            <w:proofErr w:type="spellStart"/>
            <w:r w:rsidR="005478A2">
              <w:rPr>
                <w:lang w:val="de-DE"/>
              </w:rPr>
              <w:t>Cloudlet</w:t>
            </w:r>
            <w:proofErr w:type="spellEnd"/>
            <w:r w:rsidR="005478A2">
              <w:rPr>
                <w:lang w:val="de-DE"/>
              </w:rPr>
              <w:t>-Strategie</w:t>
            </w:r>
          </w:ins>
          <w:ins w:id="146" w:author="Dominik Messinger" w:date="2012-11-06T23:41:00Z">
            <w:r w:rsidR="00B85A69">
              <w:rPr>
                <w:lang w:val="de-DE"/>
              </w:rPr>
              <w:t xml:space="preserve"> ist VM-Synthese</w:t>
            </w:r>
            <w:r w:rsidR="00A327E3">
              <w:rPr>
                <w:lang w:val="de-DE"/>
              </w:rPr>
              <w:t>;</w:t>
            </w:r>
          </w:ins>
          <w:ins w:id="147" w:author="Dominik Messinger" w:date="2012-11-06T23:21:00Z">
            <w:r w:rsidR="005478A2">
              <w:rPr>
                <w:lang w:val="de-DE"/>
              </w:rPr>
              <w:t xml:space="preserve"> </w:t>
            </w:r>
          </w:ins>
          <w:ins w:id="148" w:author="Dominik Messinger" w:date="2012-11-06T23:41:00Z">
            <w:r w:rsidR="00A327E3">
              <w:rPr>
                <w:lang w:val="de-DE"/>
              </w:rPr>
              <w:t xml:space="preserve">wenngleich </w:t>
            </w:r>
          </w:ins>
          <w:ins w:id="149" w:author="Dominik Messinger" w:date="2012-11-06T23:21:00Z">
            <w:r w:rsidR="005478A2">
              <w:rPr>
                <w:lang w:val="de-DE"/>
              </w:rPr>
              <w:t xml:space="preserve">deren Anwendbarkeit bereits in verwandter Arbeit gezeigt </w:t>
            </w:r>
            <w:r w:rsidR="00A327E3">
              <w:rPr>
                <w:lang w:val="de-DE"/>
              </w:rPr>
              <w:t>wurde</w:t>
            </w:r>
          </w:ins>
          <w:ins w:id="150" w:author="Dominik Messinger" w:date="2012-11-06T23:41:00Z">
            <w:r w:rsidR="00A327E3">
              <w:rPr>
                <w:lang w:val="de-DE"/>
              </w:rPr>
              <w:t>,</w:t>
            </w:r>
          </w:ins>
          <w:ins w:id="151" w:author="Dominik Messinger" w:date="2012-11-06T23:21:00Z">
            <w:r w:rsidR="005478A2">
              <w:rPr>
                <w:lang w:val="de-DE"/>
              </w:rPr>
              <w:t xml:space="preserve"> </w:t>
            </w:r>
          </w:ins>
          <w:ins w:id="152" w:author="Dominik Messinger" w:date="2012-11-06T23:41:00Z">
            <w:r w:rsidR="00A327E3">
              <w:rPr>
                <w:lang w:val="de-DE"/>
              </w:rPr>
              <w:t>gestaltet sich</w:t>
            </w:r>
          </w:ins>
          <w:ins w:id="153" w:author="Dominik Messinger" w:date="2012-11-06T23:22:00Z">
            <w:r w:rsidR="005478A2">
              <w:rPr>
                <w:lang w:val="de-DE"/>
              </w:rPr>
              <w:t xml:space="preserve"> der </w:t>
            </w:r>
          </w:ins>
          <w:ins w:id="154" w:author="Dominik Messinger" w:date="2012-11-06T23:43:00Z">
            <w:r w:rsidR="00D2541A">
              <w:rPr>
                <w:lang w:val="de-DE"/>
              </w:rPr>
              <w:t xml:space="preserve">eingesetzte </w:t>
            </w:r>
          </w:ins>
          <w:proofErr w:type="spellStart"/>
          <w:ins w:id="155" w:author="Dominik Messinger" w:date="2012-11-06T23:22:00Z">
            <w:r w:rsidR="005478A2">
              <w:rPr>
                <w:lang w:val="de-DE"/>
              </w:rPr>
              <w:t>Deployment</w:t>
            </w:r>
            <w:proofErr w:type="spellEnd"/>
            <w:r w:rsidR="005478A2">
              <w:rPr>
                <w:lang w:val="de-DE"/>
              </w:rPr>
              <w:t>-Prozess zeitaufwändig und energieinte</w:t>
            </w:r>
            <w:r w:rsidR="001E3DBD">
              <w:rPr>
                <w:lang w:val="de-DE"/>
              </w:rPr>
              <w:t>nsiv auf Grund großer Daten</w:t>
            </w:r>
          </w:ins>
          <w:ins w:id="156" w:author="Dominik Messinger" w:date="2012-11-06T23:23:00Z">
            <w:r w:rsidR="001E3DBD">
              <w:rPr>
                <w:lang w:val="de-DE"/>
              </w:rPr>
              <w:t>transfers</w:t>
            </w:r>
            <w:r w:rsidR="005478A2">
              <w:rPr>
                <w:lang w:val="de-DE"/>
              </w:rPr>
              <w:t>.</w:t>
            </w:r>
          </w:ins>
        </w:p>
        <w:p w14:paraId="38B2240B" w14:textId="2342AF10" w:rsidR="00AA3431" w:rsidRPr="003E5AA2" w:rsidRDefault="009527D9">
          <w:pPr>
            <w:rPr>
              <w:ins w:id="157" w:author="Dominik Messinger" w:date="2012-11-06T18:33:00Z"/>
              <w:lang w:val="de-DE"/>
              <w:rPrChange w:id="158" w:author="Dominik Messinger" w:date="2012-11-06T23:46:00Z">
                <w:rPr>
                  <w:ins w:id="159" w:author="Dominik Messinger" w:date="2012-11-06T18:33:00Z"/>
                </w:rPr>
              </w:rPrChange>
            </w:rPr>
            <w:pPrChange w:id="160" w:author="Dominik Messinger" w:date="2012-11-06T23:35:00Z">
              <w:pPr>
                <w:jc w:val="left"/>
              </w:pPr>
            </w:pPrChange>
          </w:pPr>
          <w:ins w:id="161" w:author="Dominik Messinger" w:date="2012-11-06T23:23:00Z">
            <w:r>
              <w:rPr>
                <w:lang w:val="de-DE"/>
              </w:rPr>
              <w:t xml:space="preserve">In der vorliegenden Bachelorarbeit </w:t>
            </w:r>
          </w:ins>
          <w:ins w:id="162" w:author="Dominik Messinger" w:date="2012-11-06T23:24:00Z">
            <w:r w:rsidR="00811E04">
              <w:rPr>
                <w:lang w:val="de-DE"/>
              </w:rPr>
              <w:t>wird</w:t>
            </w:r>
          </w:ins>
          <w:ins w:id="163" w:author="Dominik Messinger" w:date="2012-11-06T23:30:00Z">
            <w:r w:rsidR="00811E04">
              <w:rPr>
                <w:lang w:val="de-DE"/>
              </w:rPr>
              <w:t xml:space="preserve"> die Anwendung von</w:t>
            </w:r>
          </w:ins>
          <w:ins w:id="164" w:author="Dominik Messinger" w:date="2012-11-06T23:24:00Z">
            <w:r w:rsidR="00811E04">
              <w:rPr>
                <w:lang w:val="de-DE"/>
              </w:rPr>
              <w:t xml:space="preserve"> </w:t>
            </w:r>
            <w:proofErr w:type="spellStart"/>
            <w:r>
              <w:rPr>
                <w:lang w:val="de-DE"/>
              </w:rPr>
              <w:t>Applikationsvirtualisierung</w:t>
            </w:r>
            <w:proofErr w:type="spellEnd"/>
            <w:r>
              <w:rPr>
                <w:lang w:val="de-DE"/>
              </w:rPr>
              <w:t xml:space="preserve"> </w:t>
            </w:r>
          </w:ins>
          <w:ins w:id="165" w:author="Dominik Messinger" w:date="2012-11-06T23:27:00Z">
            <w:r w:rsidR="00811E04">
              <w:rPr>
                <w:lang w:val="de-DE"/>
              </w:rPr>
              <w:t xml:space="preserve">zur </w:t>
            </w:r>
            <w:proofErr w:type="spellStart"/>
            <w:r w:rsidR="00811E04">
              <w:rPr>
                <w:lang w:val="de-DE"/>
              </w:rPr>
              <w:t>Cloudlet</w:t>
            </w:r>
            <w:proofErr w:type="spellEnd"/>
            <w:r w:rsidR="00811E04">
              <w:rPr>
                <w:lang w:val="de-DE"/>
              </w:rPr>
              <w:t>-</w:t>
            </w:r>
          </w:ins>
          <w:ins w:id="166" w:author="Dominik Messinger" w:date="2012-11-06T23:29:00Z">
            <w:r w:rsidR="00811E04">
              <w:rPr>
                <w:lang w:val="de-DE"/>
              </w:rPr>
              <w:t>Bereitstellung</w:t>
            </w:r>
          </w:ins>
          <w:ins w:id="167" w:author="Dominik Messinger" w:date="2012-11-06T23:26:00Z">
            <w:r>
              <w:rPr>
                <w:lang w:val="de-DE"/>
              </w:rPr>
              <w:t xml:space="preserve"> </w:t>
            </w:r>
          </w:ins>
          <w:ins w:id="168" w:author="Dominik Messinger" w:date="2012-11-06T23:24:00Z">
            <w:r>
              <w:rPr>
                <w:lang w:val="de-DE"/>
              </w:rPr>
              <w:t xml:space="preserve">als </w:t>
            </w:r>
          </w:ins>
          <w:ins w:id="169" w:author="Dominik Messinger" w:date="2012-11-06T23:27:00Z">
            <w:r w:rsidR="00811E04">
              <w:rPr>
                <w:lang w:val="de-DE"/>
              </w:rPr>
              <w:t xml:space="preserve">eine </w:t>
            </w:r>
          </w:ins>
          <w:ins w:id="170" w:author="Dominik Messinger" w:date="2012-11-06T23:24:00Z">
            <w:r>
              <w:rPr>
                <w:lang w:val="de-DE"/>
              </w:rPr>
              <w:t>leichtgewichtigere Alternative zu VM-Synthese untersucht.</w:t>
            </w:r>
          </w:ins>
          <w:ins w:id="171" w:author="Dominik Messinger" w:date="2012-11-06T23:30:00Z">
            <w:r w:rsidR="00811E04">
              <w:rPr>
                <w:lang w:val="de-DE"/>
              </w:rPr>
              <w:t xml:space="preserve"> Eine entsprechende Implementierung wird vorgestellt und evaluiert. </w:t>
            </w:r>
          </w:ins>
          <w:ins w:id="172" w:author="Dominik Messinger" w:date="2012-11-06T23:32:00Z">
            <w:r w:rsidR="00811E04">
              <w:rPr>
                <w:lang w:val="de-DE"/>
              </w:rPr>
              <w:t>In e</w:t>
            </w:r>
          </w:ins>
          <w:ins w:id="173" w:author="Dominik Messinger" w:date="2012-11-06T23:30:00Z">
            <w:r w:rsidR="00811E04">
              <w:rPr>
                <w:lang w:val="de-DE"/>
              </w:rPr>
              <w:t>ine</w:t>
            </w:r>
          </w:ins>
          <w:ins w:id="174" w:author="Dominik Messinger" w:date="2012-11-06T23:32:00Z">
            <w:r w:rsidR="00811E04">
              <w:rPr>
                <w:lang w:val="de-DE"/>
              </w:rPr>
              <w:t>r</w:t>
            </w:r>
          </w:ins>
          <w:ins w:id="175" w:author="Dominik Messinger" w:date="2012-11-06T23:30:00Z">
            <w:r w:rsidR="00811E04">
              <w:rPr>
                <w:lang w:val="de-DE"/>
              </w:rPr>
              <w:t xml:space="preserve"> quantitative</w:t>
            </w:r>
          </w:ins>
          <w:ins w:id="176" w:author="Dominik Messinger" w:date="2012-11-06T23:32:00Z">
            <w:r w:rsidR="00811E04">
              <w:rPr>
                <w:lang w:val="de-DE"/>
              </w:rPr>
              <w:t>n</w:t>
            </w:r>
          </w:ins>
          <w:ins w:id="177" w:author="Dominik Messinger" w:date="2012-11-06T23:30:00Z">
            <w:r w:rsidR="00811E04">
              <w:rPr>
                <w:lang w:val="de-DE"/>
              </w:rPr>
              <w:t xml:space="preserve"> Anal</w:t>
            </w:r>
          </w:ins>
          <w:ins w:id="178" w:author="Dominik Messinger" w:date="2012-11-06T23:31:00Z">
            <w:r w:rsidR="00811E04">
              <w:rPr>
                <w:lang w:val="de-DE"/>
              </w:rPr>
              <w:t>y</w:t>
            </w:r>
          </w:ins>
          <w:ins w:id="179" w:author="Dominik Messinger" w:date="2012-11-06T23:30:00Z">
            <w:r w:rsidR="00811E04">
              <w:rPr>
                <w:lang w:val="de-DE"/>
              </w:rPr>
              <w:t xml:space="preserve">se </w:t>
            </w:r>
          </w:ins>
          <w:ins w:id="180" w:author="Dominik Messinger" w:date="2012-11-06T23:32:00Z">
            <w:r w:rsidR="00811E04">
              <w:rPr>
                <w:lang w:val="de-DE"/>
              </w:rPr>
              <w:t>werden</w:t>
            </w:r>
          </w:ins>
          <w:ins w:id="181" w:author="Dominik Messinger" w:date="2012-11-06T23:31:00Z">
            <w:r w:rsidR="00811E04">
              <w:rPr>
                <w:lang w:val="de-DE"/>
              </w:rPr>
              <w:t xml:space="preserve"> Performance-Ergebnisse bezogen auf Zeit- und Energieverbrauch</w:t>
            </w:r>
          </w:ins>
          <w:ins w:id="182" w:author="Dominik Messinger" w:date="2012-11-06T23:32:00Z">
            <w:r w:rsidR="00811E04">
              <w:rPr>
                <w:lang w:val="de-DE"/>
              </w:rPr>
              <w:t xml:space="preserve"> beschrieben</w:t>
            </w:r>
          </w:ins>
          <w:ins w:id="183" w:author="Dominik Messinger" w:date="2012-11-06T23:31:00Z">
            <w:r w:rsidR="00811E04">
              <w:rPr>
                <w:lang w:val="de-DE"/>
              </w:rPr>
              <w:t>;</w:t>
            </w:r>
          </w:ins>
          <w:ins w:id="184" w:author="Dominik Messinger" w:date="2012-11-06T23:33:00Z">
            <w:r w:rsidR="00811E04">
              <w:rPr>
                <w:lang w:val="de-DE"/>
              </w:rPr>
              <w:t xml:space="preserve"> in</w:t>
            </w:r>
          </w:ins>
          <w:ins w:id="185" w:author="Dominik Messinger" w:date="2012-11-06T23:31:00Z">
            <w:r w:rsidR="00811E04">
              <w:rPr>
                <w:lang w:val="de-DE"/>
              </w:rPr>
              <w:t xml:space="preserve"> eine</w:t>
            </w:r>
          </w:ins>
          <w:ins w:id="186" w:author="Dominik Messinger" w:date="2012-11-06T23:33:00Z">
            <w:r w:rsidR="00811E04">
              <w:rPr>
                <w:lang w:val="de-DE"/>
              </w:rPr>
              <w:t>r</w:t>
            </w:r>
          </w:ins>
          <w:ins w:id="187" w:author="Dominik Messinger" w:date="2012-11-06T23:31:00Z">
            <w:r w:rsidR="00811E04">
              <w:rPr>
                <w:lang w:val="de-DE"/>
              </w:rPr>
              <w:t xml:space="preserve"> qualitative</w:t>
            </w:r>
          </w:ins>
          <w:ins w:id="188" w:author="Dominik Messinger" w:date="2012-11-06T23:33:00Z">
            <w:r w:rsidR="00811E04">
              <w:rPr>
                <w:lang w:val="de-DE"/>
              </w:rPr>
              <w:t>n</w:t>
            </w:r>
          </w:ins>
          <w:ins w:id="189" w:author="Dominik Messinger" w:date="2012-11-06T23:31:00Z">
            <w:r w:rsidR="00811E04">
              <w:rPr>
                <w:lang w:val="de-DE"/>
              </w:rPr>
              <w:t xml:space="preserve"> Analyse </w:t>
            </w:r>
          </w:ins>
          <w:ins w:id="190" w:author="Dominik Messinger" w:date="2012-11-06T23:33:00Z">
            <w:r w:rsidR="00811E04">
              <w:rPr>
                <w:lang w:val="de-DE"/>
              </w:rPr>
              <w:t xml:space="preserve">werden Implementierungsmerkmale mit VM Synthese verglichen. </w:t>
            </w:r>
          </w:ins>
          <w:ins w:id="191" w:author="Dominik Messinger" w:date="2012-11-06T23:34:00Z">
            <w:r w:rsidR="00811E04">
              <w:rPr>
                <w:lang w:val="de-DE"/>
              </w:rPr>
              <w:t xml:space="preserve">Die Evaluation zeigt schlussendlich, dass </w:t>
            </w:r>
            <w:proofErr w:type="spellStart"/>
            <w:r w:rsidR="00811E04">
              <w:rPr>
                <w:lang w:val="de-DE"/>
              </w:rPr>
              <w:t>Applikationsvirtualisierung</w:t>
            </w:r>
            <w:proofErr w:type="spellEnd"/>
            <w:r w:rsidR="00811E04">
              <w:rPr>
                <w:lang w:val="de-DE"/>
              </w:rPr>
              <w:t xml:space="preserve"> eine zulässige Strat</w:t>
            </w:r>
          </w:ins>
          <w:ins w:id="192" w:author="Dominik Messinger" w:date="2012-11-06T23:35:00Z">
            <w:r w:rsidR="004808BE">
              <w:rPr>
                <w:lang w:val="de-DE"/>
              </w:rPr>
              <w:t>e</w:t>
            </w:r>
          </w:ins>
          <w:ins w:id="193" w:author="Dominik Messinger" w:date="2012-11-06T23:34:00Z">
            <w:r w:rsidR="00811E04">
              <w:rPr>
                <w:lang w:val="de-DE"/>
              </w:rPr>
              <w:t xml:space="preserve">gie für </w:t>
            </w:r>
            <w:proofErr w:type="spellStart"/>
            <w:r w:rsidR="00811E04">
              <w:rPr>
                <w:lang w:val="de-DE"/>
              </w:rPr>
              <w:t>Cyber</w:t>
            </w:r>
            <w:proofErr w:type="spellEnd"/>
            <w:r w:rsidR="00811E04">
              <w:rPr>
                <w:lang w:val="de-DE"/>
              </w:rPr>
              <w:t xml:space="preserve"> </w:t>
            </w:r>
            <w:proofErr w:type="spellStart"/>
            <w:r w:rsidR="00811E04">
              <w:rPr>
                <w:lang w:val="de-DE"/>
              </w:rPr>
              <w:t>Foraging</w:t>
            </w:r>
            <w:proofErr w:type="spellEnd"/>
            <w:r w:rsidR="00811E04">
              <w:rPr>
                <w:lang w:val="de-DE"/>
              </w:rPr>
              <w:t xml:space="preserve"> in </w:t>
            </w:r>
            <w:proofErr w:type="spellStart"/>
            <w:r w:rsidR="00811E04">
              <w:rPr>
                <w:lang w:val="de-DE"/>
              </w:rPr>
              <w:t>Hostile</w:t>
            </w:r>
            <w:proofErr w:type="spellEnd"/>
            <w:r w:rsidR="00811E04">
              <w:rPr>
                <w:lang w:val="de-DE"/>
              </w:rPr>
              <w:t xml:space="preserve"> Environments darstellt.</w:t>
            </w:r>
          </w:ins>
        </w:p>
        <w:p w14:paraId="401A4613" w14:textId="39720C19" w:rsidR="00322511" w:rsidRPr="0031359B" w:rsidDel="00AA3431" w:rsidRDefault="00AA3431" w:rsidP="00AA3431">
          <w:pPr>
            <w:jc w:val="left"/>
            <w:rPr>
              <w:del w:id="194" w:author="Dominik Messinger" w:date="2012-11-06T18:33:00Z"/>
              <w:color w:val="000000" w:themeColor="text1"/>
              <w:rPrChange w:id="195" w:author="Dominik Messinger" w:date="2012-11-14T22:12:00Z">
                <w:rPr>
                  <w:del w:id="196" w:author="Dominik Messinger" w:date="2012-11-06T18:33:00Z"/>
                  <w:i/>
                </w:rPr>
              </w:rPrChange>
            </w:rPr>
          </w:pPr>
          <w:ins w:id="197" w:author="Dominik Messinger" w:date="2012-11-06T18:33:00Z">
            <w:r w:rsidRPr="003E5AA2">
              <w:rPr>
                <w:lang w:val="de-DE"/>
                <w:rPrChange w:id="198" w:author="Dominik Messinger" w:date="2012-11-06T23:46:00Z">
                  <w:rPr/>
                </w:rPrChange>
              </w:rPr>
              <w:br w:type="page"/>
            </w:r>
          </w:ins>
        </w:p>
        <w:p w14:paraId="4BAE4040" w14:textId="77777777" w:rsidR="00A10532" w:rsidRPr="0031359B" w:rsidRDefault="00A10532" w:rsidP="00A10532">
          <w:pPr>
            <w:spacing w:line="240" w:lineRule="auto"/>
            <w:jc w:val="left"/>
            <w:rPr>
              <w:rFonts w:asciiTheme="majorHAnsi" w:hAnsiTheme="majorHAnsi"/>
              <w:color w:val="000000" w:themeColor="text1"/>
              <w:sz w:val="36"/>
              <w:rPrChange w:id="199" w:author="Dominik Messinger" w:date="2012-11-14T22:12:00Z">
                <w:rPr>
                  <w:rFonts w:asciiTheme="majorHAnsi" w:hAnsiTheme="majorHAnsi"/>
                  <w:color w:val="4F81BD" w:themeColor="accent1"/>
                  <w:sz w:val="36"/>
                </w:rPr>
              </w:rPrChange>
            </w:rPr>
          </w:pPr>
          <w:r w:rsidRPr="0031359B">
            <w:rPr>
              <w:rFonts w:asciiTheme="majorHAnsi" w:hAnsiTheme="majorHAnsi"/>
              <w:b/>
              <w:color w:val="000000" w:themeColor="text1"/>
              <w:sz w:val="36"/>
              <w:rPrChange w:id="200" w:author="Dominik Messinger" w:date="2012-11-14T22:12:00Z">
                <w:rPr>
                  <w:rFonts w:asciiTheme="majorHAnsi" w:hAnsiTheme="majorHAnsi"/>
                  <w:b/>
                  <w:color w:val="4F81BD" w:themeColor="accent1"/>
                  <w:sz w:val="36"/>
                </w:rPr>
              </w:rPrChange>
            </w:rPr>
            <w:lastRenderedPageBreak/>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39508E76" w:rsidR="00243695" w:rsidRDefault="00681C05" w:rsidP="00A10532">
          <w:commentRangeStart w:id="201"/>
          <w:commentRangeStart w:id="20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w:t>
          </w:r>
          <w:ins w:id="203" w:author="Dominik Messinger" w:date="2012-11-06T18:22:00Z">
            <w:r w:rsidR="00512B5E">
              <w:t xml:space="preserve">surrogate </w:t>
            </w:r>
          </w:ins>
          <w:r>
            <w:t xml:space="preserve">machines in </w:t>
          </w:r>
          <w:del w:id="204" w:author="Dominik Messinger" w:date="2012-11-06T18:20:00Z">
            <w:r w:rsidDel="0018435F">
              <w:delText>single-hop</w:delText>
            </w:r>
          </w:del>
          <w:ins w:id="205" w:author="Dominik Messinger" w:date="2012-11-06T18:20:00Z">
            <w:r w:rsidR="0018435F">
              <w:t>close</w:t>
            </w:r>
          </w:ins>
          <w:r>
            <w:t xml:space="preserve"> wireless </w:t>
          </w:r>
          <w:r w:rsidR="007163E1">
            <w:t>proximity</w:t>
          </w:r>
          <w:ins w:id="206" w:author="Dominik Messinger" w:date="2012-11-06T18:20:00Z">
            <w:r w:rsidR="0018435F">
              <w:t>.</w:t>
            </w:r>
          </w:ins>
          <w:ins w:id="207" w:author="Dominik Messinger" w:date="2012-11-06T18:32:00Z">
            <w:r w:rsidR="00D2736D">
              <w:t xml:space="preserve"> </w:t>
            </w:r>
          </w:ins>
          <w:del w:id="208" w:author="Dominik Messinger" w:date="2012-11-06T18:20:00Z">
            <w:r w:rsidDel="0018435F">
              <w:delText>, so-called cloudlets.</w:delText>
            </w:r>
          </w:del>
          <w:del w:id="209" w:author="Dominik Messinger" w:date="2012-11-06T18:32:00Z">
            <w:r w:rsidR="001003EF" w:rsidDel="00D2736D">
              <w:delText xml:space="preserve"> </w:delText>
            </w:r>
            <w:commentRangeEnd w:id="201"/>
            <w:r w:rsidR="00096B56" w:rsidDel="00D2736D">
              <w:rPr>
                <w:rStyle w:val="Kommentarzeichen"/>
              </w:rPr>
              <w:commentReference w:id="201"/>
            </w:r>
            <w:commentRangeEnd w:id="202"/>
            <w:r w:rsidR="00406EEA" w:rsidDel="00D2736D">
              <w:rPr>
                <w:rStyle w:val="Kommentarzeichen"/>
              </w:rPr>
              <w:commentReference w:id="202"/>
            </w:r>
          </w:del>
          <w:ins w:id="210" w:author="Dominik Messinger" w:date="2012-11-06T18:23:00Z">
            <w:r w:rsidR="00512B5E">
              <w:t xml:space="preserve">One type of such surrogate machines are cloudlets, which are generic servers </w:t>
            </w:r>
          </w:ins>
          <w:ins w:id="211" w:author="Dominik Messinger" w:date="2012-11-06T18:24:00Z">
            <w:r w:rsidR="00512B5E">
              <w:t xml:space="preserve">that </w:t>
            </w:r>
          </w:ins>
          <w:ins w:id="212" w:author="Dominik Messinger" w:date="2012-11-06T18:23:00Z">
            <w:r w:rsidR="00512B5E">
              <w:t xml:space="preserve">run one or more virtual machines (VMs) </w:t>
            </w:r>
          </w:ins>
          <w:ins w:id="213" w:author="Dominik Messinger" w:date="2012-11-06T18:24:00Z">
            <w:r w:rsidR="00512B5E">
              <w:t xml:space="preserve">and are located in single-hop </w:t>
            </w:r>
          </w:ins>
          <w:ins w:id="214" w:author="Dominik Messinger" w:date="2012-11-06T18:31:00Z">
            <w:r w:rsidR="00406EEA">
              <w:t>distance to</w:t>
            </w:r>
          </w:ins>
          <w:ins w:id="215" w:author="Dominik Messinger" w:date="2012-11-06T18:24:00Z">
            <w:r w:rsidR="00512B5E">
              <w:t xml:space="preserve"> the mobile device. </w:t>
            </w:r>
          </w:ins>
          <w:r w:rsidR="001003EF">
            <w:t>Cloudlet</w:t>
          </w:r>
          <w:ins w:id="216" w:author="Dominik Messinger" w:date="2012-11-06T18:25:00Z">
            <w:r w:rsidR="00512B5E">
              <w:t>-based cyber foraging</w:t>
            </w:r>
          </w:ins>
          <w:del w:id="217" w:author="Dominik Messinger" w:date="2012-11-06T18:25:00Z">
            <w:r w:rsidR="001003EF" w:rsidDel="00512B5E">
              <w:delText>s</w:delText>
            </w:r>
          </w:del>
          <w:r w:rsidR="001003EF">
            <w:t xml:space="preserve"> can </w:t>
          </w:r>
          <w:del w:id="218" w:author="Dominik Messinger" w:date="2012-11-06T23:19:00Z">
            <w:r w:rsidR="001003EF" w:rsidDel="007159A2">
              <w:delText xml:space="preserve">substitute </w:delText>
            </w:r>
          </w:del>
          <w:ins w:id="219" w:author="Dominik Messinger" w:date="2012-11-06T23:19:00Z">
            <w:r w:rsidR="007159A2">
              <w:t xml:space="preserve">compensate </w:t>
            </w:r>
          </w:ins>
          <w:r w:rsidR="007163E1">
            <w:t xml:space="preserve">for </w:t>
          </w:r>
          <w:ins w:id="220" w:author="Dominik Messinger" w:date="2012-11-06T23:19:00Z">
            <w:r w:rsidR="007159A2">
              <w:t xml:space="preserve">missing </w:t>
            </w:r>
          </w:ins>
          <w:r w:rsidR="001003EF">
            <w:t xml:space="preserve">cloud </w:t>
          </w:r>
          <w:r w:rsidR="00CC0909">
            <w:t xml:space="preserve">access </w:t>
          </w:r>
          <w:r w:rsidR="001003EF">
            <w:t>in the context of hostile environments.</w:t>
          </w:r>
          <w:r w:rsidR="00243695">
            <w:t xml:space="preserve"> </w:t>
          </w:r>
          <w:ins w:id="221" w:author="Dominik Messinger" w:date="2012-11-06T18:25:00Z">
            <w:r w:rsidR="00512B5E">
              <w:t xml:space="preserve">A particular strategy for cloudlets is </w:t>
            </w:r>
          </w:ins>
          <w:r w:rsidR="00243695">
            <w:t>VM synthesis</w:t>
          </w:r>
          <w:del w:id="222" w:author="Dominik Messinger" w:date="2012-11-06T18:27:00Z">
            <w:r w:rsidR="00243695" w:rsidDel="00512B5E">
              <w:delText xml:space="preserve"> is </w:delText>
            </w:r>
          </w:del>
          <w:del w:id="223" w:author="Dominik Messinger" w:date="2012-11-06T18:26:00Z">
            <w:r w:rsidR="00243695" w:rsidDel="00512B5E">
              <w:delText xml:space="preserve">a strategy </w:delText>
            </w:r>
          </w:del>
          <w:del w:id="224" w:author="Dominik Messinger" w:date="2012-11-06T18:27:00Z">
            <w:r w:rsidR="00243695" w:rsidDel="00512B5E">
              <w:delText xml:space="preserve">based on virtual machines </w:delText>
            </w:r>
            <w:r w:rsidR="00803452" w:rsidDel="00512B5E">
              <w:delText xml:space="preserve">(VMs) </w:delText>
            </w:r>
            <w:r w:rsidR="00243695" w:rsidDel="00512B5E">
              <w:delText>that enables mobile devices to deploy custom applications on a cloudlet</w:delText>
            </w:r>
          </w:del>
          <w:r w:rsidR="00243695">
            <w:t>.</w:t>
          </w:r>
          <w:r w:rsidR="005F6C1B">
            <w:t xml:space="preserve"> While its general applicability has been shown in rela</w:t>
          </w:r>
          <w:r w:rsidR="00061385">
            <w:t xml:space="preserve">ted work, the deployment process is </w:t>
          </w:r>
          <w:r w:rsidR="00096B56">
            <w:t xml:space="preserve">time-consuming </w:t>
          </w:r>
          <w:r w:rsidR="007163E1">
            <w:t xml:space="preserve">and battery-draining </w:t>
          </w:r>
          <w:r w:rsidR="00061385">
            <w:t>due to large file transfers</w:t>
          </w:r>
          <w:r w:rsidR="005F6C1B">
            <w:t>.</w:t>
          </w:r>
        </w:p>
        <w:p w14:paraId="2C097CDF" w14:textId="45449518"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sdtContent>
    </w:sdt>
    <w:p w14:paraId="03084F6E" w14:textId="29ABF78D" w:rsidR="001A1ED3" w:rsidRPr="00EB3600" w:rsidRDefault="001A1ED3" w:rsidP="00A10532">
      <w:pPr>
        <w:spacing w:line="240" w:lineRule="auto"/>
        <w:jc w:val="left"/>
        <w:rPr>
          <w:rFonts w:asciiTheme="majorHAnsi" w:eastAsiaTheme="majorEastAsia" w:hAnsiTheme="majorHAnsi" w:cstheme="majorBidi"/>
        </w:rPr>
      </w:pPr>
    </w:p>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rsidP="00A82E2F">
          <w:pPr>
            <w:pStyle w:val="Untertitel"/>
          </w:pPr>
          <w:r>
            <w:rPr>
              <w:lang w:val="de-DE"/>
            </w:rPr>
            <w:t>Content</w:t>
          </w:r>
        </w:p>
        <w:p w14:paraId="573D5CFD" w14:textId="77777777" w:rsidR="003520F5" w:rsidRDefault="00E60813">
          <w:pPr>
            <w:pStyle w:val="Verzeichnis1"/>
            <w:tabs>
              <w:tab w:val="left" w:pos="440"/>
              <w:tab w:val="right" w:leader="dot" w:pos="9054"/>
            </w:tabs>
            <w:rPr>
              <w:ins w:id="225" w:author="Dominik Messinger" w:date="2012-11-14T21:47:00Z"/>
              <w:rFonts w:eastAsiaTheme="minorEastAsia"/>
              <w:noProof/>
              <w:lang w:val="de-DE" w:eastAsia="de-DE"/>
            </w:rPr>
          </w:pPr>
          <w:r>
            <w:fldChar w:fldCharType="begin"/>
          </w:r>
          <w:r>
            <w:instrText xml:space="preserve"> TOC \o "1-3" \h \z \u </w:instrText>
          </w:r>
          <w:r>
            <w:fldChar w:fldCharType="separate"/>
          </w:r>
          <w:ins w:id="226" w:author="Dominik Messinger" w:date="2012-11-14T21:47:00Z">
            <w:r w:rsidR="003520F5" w:rsidRPr="0011320E">
              <w:rPr>
                <w:rStyle w:val="Hyperlink"/>
                <w:noProof/>
              </w:rPr>
              <w:fldChar w:fldCharType="begin"/>
            </w:r>
            <w:r w:rsidR="003520F5" w:rsidRPr="0011320E">
              <w:rPr>
                <w:rStyle w:val="Hyperlink"/>
                <w:noProof/>
              </w:rPr>
              <w:instrText xml:space="preserve"> </w:instrText>
            </w:r>
            <w:r w:rsidR="003520F5">
              <w:rPr>
                <w:noProof/>
              </w:rPr>
              <w:instrText>HYPERLINK \l "_Toc340692955"</w:instrText>
            </w:r>
            <w:r w:rsidR="003520F5" w:rsidRPr="0011320E">
              <w:rPr>
                <w:rStyle w:val="Hyperlink"/>
                <w:noProof/>
              </w:rPr>
              <w:instrText xml:space="preserve"> </w:instrText>
            </w:r>
            <w:r w:rsidR="003520F5" w:rsidRPr="0011320E">
              <w:rPr>
                <w:rStyle w:val="Hyperlink"/>
                <w:noProof/>
              </w:rPr>
              <w:fldChar w:fldCharType="separate"/>
            </w:r>
            <w:r w:rsidR="003520F5" w:rsidRPr="0011320E">
              <w:rPr>
                <w:rStyle w:val="Hyperlink"/>
                <w:noProof/>
              </w:rPr>
              <w:t>1</w:t>
            </w:r>
            <w:r w:rsidR="003520F5">
              <w:rPr>
                <w:rFonts w:eastAsiaTheme="minorEastAsia"/>
                <w:noProof/>
                <w:lang w:val="de-DE" w:eastAsia="de-DE"/>
              </w:rPr>
              <w:tab/>
            </w:r>
            <w:r w:rsidR="003520F5" w:rsidRPr="0011320E">
              <w:rPr>
                <w:rStyle w:val="Hyperlink"/>
                <w:noProof/>
              </w:rPr>
              <w:t>Introduction</w:t>
            </w:r>
            <w:r w:rsidR="003520F5">
              <w:rPr>
                <w:noProof/>
                <w:webHidden/>
              </w:rPr>
              <w:tab/>
            </w:r>
            <w:r w:rsidR="003520F5">
              <w:rPr>
                <w:noProof/>
                <w:webHidden/>
              </w:rPr>
              <w:fldChar w:fldCharType="begin"/>
            </w:r>
            <w:r w:rsidR="003520F5">
              <w:rPr>
                <w:noProof/>
                <w:webHidden/>
              </w:rPr>
              <w:instrText xml:space="preserve"> PAGEREF _Toc340692955 \h </w:instrText>
            </w:r>
          </w:ins>
          <w:r w:rsidR="003520F5">
            <w:rPr>
              <w:noProof/>
              <w:webHidden/>
            </w:rPr>
          </w:r>
          <w:r w:rsidR="003520F5">
            <w:rPr>
              <w:noProof/>
              <w:webHidden/>
            </w:rPr>
            <w:fldChar w:fldCharType="separate"/>
          </w:r>
          <w:ins w:id="227" w:author="Dominik Messinger" w:date="2012-11-14T22:49:00Z">
            <w:r w:rsidR="00BA767A">
              <w:rPr>
                <w:noProof/>
                <w:webHidden/>
              </w:rPr>
              <w:t>1</w:t>
            </w:r>
          </w:ins>
          <w:ins w:id="228" w:author="Dominik Messinger" w:date="2012-11-14T21:47:00Z">
            <w:r w:rsidR="003520F5">
              <w:rPr>
                <w:noProof/>
                <w:webHidden/>
              </w:rPr>
              <w:fldChar w:fldCharType="end"/>
            </w:r>
            <w:r w:rsidR="003520F5" w:rsidRPr="0011320E">
              <w:rPr>
                <w:rStyle w:val="Hyperlink"/>
                <w:noProof/>
              </w:rPr>
              <w:fldChar w:fldCharType="end"/>
            </w:r>
          </w:ins>
        </w:p>
        <w:p w14:paraId="68254D58" w14:textId="77777777" w:rsidR="003520F5" w:rsidRDefault="003520F5">
          <w:pPr>
            <w:pStyle w:val="Verzeichnis2"/>
            <w:tabs>
              <w:tab w:val="left" w:pos="880"/>
              <w:tab w:val="right" w:leader="dot" w:pos="9054"/>
            </w:tabs>
            <w:rPr>
              <w:ins w:id="229" w:author="Dominik Messinger" w:date="2012-11-14T21:47:00Z"/>
              <w:rFonts w:eastAsiaTheme="minorEastAsia"/>
              <w:noProof/>
              <w:lang w:val="de-DE" w:eastAsia="de-DE"/>
            </w:rPr>
          </w:pPr>
          <w:ins w:id="2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"_Toc340692956"</w:instrText>
            </w:r>
            <w:r w:rsidRPr="0011320E">
              <w:rPr>
                <w:rStyle w:val="Hyperlink"/>
                <w:noProof/>
              </w:rPr>
              <w:instrText xml:space="preserve"> </w:instrText>
            </w:r>
            <w:r w:rsidRPr="0011320E">
              <w:rPr>
                <w:rStyle w:val="Hyperlink"/>
                <w:noProof/>
              </w:rPr>
              <w:fldChar w:fldCharType="separate"/>
            </w:r>
            <w:r w:rsidRPr="0011320E">
              <w:rPr>
                <w:rStyle w:val="Hyperlink"/>
                <w:noProof/>
              </w:rPr>
              <w:t>1.1</w:t>
            </w:r>
            <w:r>
              <w:rPr>
                <w:rFonts w:eastAsiaTheme="minorEastAsia"/>
                <w:noProof/>
                <w:lang w:val="de-DE" w:eastAsia="de-DE"/>
              </w:rPr>
              <w:tab/>
            </w:r>
            <w:r w:rsidRPr="0011320E">
              <w:rPr>
                <w:rStyle w:val="Hyperlink"/>
                <w:noProof/>
              </w:rPr>
              <w:t>Background and Motivation</w:t>
            </w:r>
            <w:r>
              <w:rPr>
                <w:noProof/>
                <w:webHidden/>
              </w:rPr>
              <w:tab/>
            </w:r>
            <w:r>
              <w:rPr>
                <w:noProof/>
                <w:webHidden/>
              </w:rPr>
              <w:fldChar w:fldCharType="begin"/>
            </w:r>
            <w:r>
              <w:rPr>
                <w:noProof/>
                <w:webHidden/>
              </w:rPr>
              <w:instrText xml:space="preserve"> PAGEREF _Toc340692956 \h </w:instrText>
            </w:r>
          </w:ins>
          <w:r>
            <w:rPr>
              <w:noProof/>
              <w:webHidden/>
            </w:rPr>
          </w:r>
          <w:r>
            <w:rPr>
              <w:noProof/>
              <w:webHidden/>
            </w:rPr>
            <w:fldChar w:fldCharType="separate"/>
          </w:r>
          <w:ins w:id="231" w:author="Dominik Messinger" w:date="2012-11-14T22:49:00Z">
            <w:r w:rsidR="00BA767A">
              <w:rPr>
                <w:noProof/>
                <w:webHidden/>
              </w:rPr>
              <w:t>1</w:t>
            </w:r>
          </w:ins>
          <w:ins w:id="232" w:author="Dominik Messinger" w:date="2012-11-14T21:47:00Z">
            <w:r>
              <w:rPr>
                <w:noProof/>
                <w:webHidden/>
              </w:rPr>
              <w:fldChar w:fldCharType="end"/>
            </w:r>
            <w:r w:rsidRPr="0011320E">
              <w:rPr>
                <w:rStyle w:val="Hyperlink"/>
                <w:noProof/>
              </w:rPr>
              <w:fldChar w:fldCharType="end"/>
            </w:r>
          </w:ins>
        </w:p>
        <w:p w14:paraId="7A151756" w14:textId="77777777" w:rsidR="003520F5" w:rsidRDefault="003520F5">
          <w:pPr>
            <w:pStyle w:val="Verzeichnis3"/>
            <w:tabs>
              <w:tab w:val="left" w:pos="1320"/>
              <w:tab w:val="right" w:leader="dot" w:pos="9054"/>
            </w:tabs>
            <w:rPr>
              <w:ins w:id="233" w:author="Dominik Messinger" w:date="2012-11-14T21:47:00Z"/>
              <w:rFonts w:eastAsiaTheme="minorEastAsia"/>
              <w:noProof/>
              <w:lang w:val="de-DE" w:eastAsia="de-DE"/>
            </w:rPr>
          </w:pPr>
          <w:ins w:id="2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"_Toc340692957"</w:instrText>
            </w:r>
            <w:r w:rsidRPr="0011320E">
              <w:rPr>
                <w:rStyle w:val="Hyperlink"/>
                <w:noProof/>
              </w:rPr>
              <w:instrText xml:space="preserve"> </w:instrText>
            </w:r>
            <w:r w:rsidRPr="0011320E">
              <w:rPr>
                <w:rStyle w:val="Hyperlink"/>
                <w:noProof/>
              </w:rPr>
              <w:fldChar w:fldCharType="separate"/>
            </w:r>
            <w:r w:rsidRPr="0011320E">
              <w:rPr>
                <w:rStyle w:val="Hyperlink"/>
                <w:noProof/>
              </w:rPr>
              <w:t>1.1.1</w:t>
            </w:r>
            <w:r>
              <w:rPr>
                <w:rFonts w:eastAsiaTheme="minorEastAsia"/>
                <w:noProof/>
                <w:lang w:val="de-DE" w:eastAsia="de-DE"/>
              </w:rPr>
              <w:tab/>
            </w:r>
            <w:r w:rsidRPr="0011320E">
              <w:rPr>
                <w:rStyle w:val="Hyperlink"/>
                <w:noProof/>
              </w:rPr>
              <w:t>WAN Latency as a Limitation to Cloud Resources</w:t>
            </w:r>
            <w:r>
              <w:rPr>
                <w:noProof/>
                <w:webHidden/>
              </w:rPr>
              <w:tab/>
            </w:r>
            <w:r>
              <w:rPr>
                <w:noProof/>
                <w:webHidden/>
              </w:rPr>
              <w:fldChar w:fldCharType="begin"/>
            </w:r>
            <w:r>
              <w:rPr>
                <w:noProof/>
                <w:webHidden/>
              </w:rPr>
              <w:instrText xml:space="preserve"> PAGEREF _Toc340692957 \h </w:instrText>
            </w:r>
          </w:ins>
          <w:r>
            <w:rPr>
              <w:noProof/>
              <w:webHidden/>
            </w:rPr>
          </w:r>
          <w:r>
            <w:rPr>
              <w:noProof/>
              <w:webHidden/>
            </w:rPr>
            <w:fldChar w:fldCharType="separate"/>
          </w:r>
          <w:ins w:id="235" w:author="Dominik Messinger" w:date="2012-11-14T22:49:00Z">
            <w:r w:rsidR="00BA767A">
              <w:rPr>
                <w:noProof/>
                <w:webHidden/>
              </w:rPr>
              <w:t>1</w:t>
            </w:r>
          </w:ins>
          <w:ins w:id="236" w:author="Dominik Messinger" w:date="2012-11-14T21:47:00Z">
            <w:r>
              <w:rPr>
                <w:noProof/>
                <w:webHidden/>
              </w:rPr>
              <w:fldChar w:fldCharType="end"/>
            </w:r>
            <w:r w:rsidRPr="0011320E">
              <w:rPr>
                <w:rStyle w:val="Hyperlink"/>
                <w:noProof/>
              </w:rPr>
              <w:fldChar w:fldCharType="end"/>
            </w:r>
          </w:ins>
        </w:p>
        <w:p w14:paraId="162D2D70" w14:textId="77777777" w:rsidR="003520F5" w:rsidRDefault="003520F5">
          <w:pPr>
            <w:pStyle w:val="Verzeichnis3"/>
            <w:tabs>
              <w:tab w:val="left" w:pos="1320"/>
              <w:tab w:val="right" w:leader="dot" w:pos="9054"/>
            </w:tabs>
            <w:rPr>
              <w:ins w:id="237" w:author="Dominik Messinger" w:date="2012-11-14T21:47:00Z"/>
              <w:rFonts w:eastAsiaTheme="minorEastAsia"/>
              <w:noProof/>
              <w:lang w:val="de-DE" w:eastAsia="de-DE"/>
            </w:rPr>
          </w:pPr>
          <w:ins w:id="23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"_Toc340692958"</w:instrText>
            </w:r>
            <w:r w:rsidRPr="0011320E">
              <w:rPr>
                <w:rStyle w:val="Hyperlink"/>
                <w:noProof/>
              </w:rPr>
              <w:instrText xml:space="preserve"> </w:instrText>
            </w:r>
            <w:r w:rsidRPr="0011320E">
              <w:rPr>
                <w:rStyle w:val="Hyperlink"/>
                <w:noProof/>
              </w:rPr>
              <w:fldChar w:fldCharType="separate"/>
            </w:r>
            <w:r w:rsidRPr="0011320E">
              <w:rPr>
                <w:rStyle w:val="Hyperlink"/>
                <w:noProof/>
              </w:rPr>
              <w:t>1.1.2</w:t>
            </w:r>
            <w:r>
              <w:rPr>
                <w:rFonts w:eastAsiaTheme="minorEastAsia"/>
                <w:noProof/>
                <w:lang w:val="de-DE" w:eastAsia="de-DE"/>
              </w:rPr>
              <w:tab/>
            </w:r>
            <w:r w:rsidRPr="0011320E">
              <w:rPr>
                <w:rStyle w:val="Hyperlink"/>
                <w:noProof/>
              </w:rPr>
              <w:t>Resource-Constrained Environments without WAN Access</w:t>
            </w:r>
            <w:r>
              <w:rPr>
                <w:noProof/>
                <w:webHidden/>
              </w:rPr>
              <w:tab/>
            </w:r>
            <w:r>
              <w:rPr>
                <w:noProof/>
                <w:webHidden/>
              </w:rPr>
              <w:fldChar w:fldCharType="begin"/>
            </w:r>
            <w:r>
              <w:rPr>
                <w:noProof/>
                <w:webHidden/>
              </w:rPr>
              <w:instrText xml:space="preserve"> PAGEREF _Toc340692958 \h </w:instrText>
            </w:r>
          </w:ins>
          <w:r>
            <w:rPr>
              <w:noProof/>
              <w:webHidden/>
            </w:rPr>
          </w:r>
          <w:r>
            <w:rPr>
              <w:noProof/>
              <w:webHidden/>
            </w:rPr>
            <w:fldChar w:fldCharType="separate"/>
          </w:r>
          <w:ins w:id="239" w:author="Dominik Messinger" w:date="2012-11-14T22:49:00Z">
            <w:r w:rsidR="00BA767A">
              <w:rPr>
                <w:noProof/>
                <w:webHidden/>
              </w:rPr>
              <w:t>2</w:t>
            </w:r>
          </w:ins>
          <w:ins w:id="240" w:author="Dominik Messinger" w:date="2012-11-14T21:47:00Z">
            <w:r>
              <w:rPr>
                <w:noProof/>
                <w:webHidden/>
              </w:rPr>
              <w:fldChar w:fldCharType="end"/>
            </w:r>
            <w:r w:rsidRPr="0011320E">
              <w:rPr>
                <w:rStyle w:val="Hyperlink"/>
                <w:noProof/>
              </w:rPr>
              <w:fldChar w:fldCharType="end"/>
            </w:r>
          </w:ins>
        </w:p>
        <w:p w14:paraId="5E34EA71" w14:textId="77777777" w:rsidR="003520F5" w:rsidRDefault="003520F5">
          <w:pPr>
            <w:pStyle w:val="Verzeichnis3"/>
            <w:tabs>
              <w:tab w:val="left" w:pos="1320"/>
              <w:tab w:val="right" w:leader="dot" w:pos="9054"/>
            </w:tabs>
            <w:rPr>
              <w:ins w:id="241" w:author="Dominik Messinger" w:date="2012-11-14T21:47:00Z"/>
              <w:rFonts w:eastAsiaTheme="minorEastAsia"/>
              <w:noProof/>
              <w:lang w:val="de-DE" w:eastAsia="de-DE"/>
            </w:rPr>
          </w:pPr>
          <w:ins w:id="24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"_Toc340692959"</w:instrText>
            </w:r>
            <w:r w:rsidRPr="0011320E">
              <w:rPr>
                <w:rStyle w:val="Hyperlink"/>
                <w:noProof/>
              </w:rPr>
              <w:instrText xml:space="preserve"> </w:instrText>
            </w:r>
            <w:r w:rsidRPr="0011320E">
              <w:rPr>
                <w:rStyle w:val="Hyperlink"/>
                <w:noProof/>
              </w:rPr>
              <w:fldChar w:fldCharType="separate"/>
            </w:r>
            <w:r w:rsidRPr="0011320E">
              <w:rPr>
                <w:rStyle w:val="Hyperlink"/>
                <w:noProof/>
              </w:rPr>
              <w:t>1.1.3</w:t>
            </w:r>
            <w:r>
              <w:rPr>
                <w:rFonts w:eastAsiaTheme="minorEastAsia"/>
                <w:noProof/>
                <w:lang w:val="de-DE" w:eastAsia="de-DE"/>
              </w:rPr>
              <w:tab/>
            </w:r>
            <w:r w:rsidRPr="0011320E">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_Toc340692959 \h </w:instrText>
            </w:r>
          </w:ins>
          <w:r>
            <w:rPr>
              <w:noProof/>
              <w:webHidden/>
            </w:rPr>
          </w:r>
          <w:r>
            <w:rPr>
              <w:noProof/>
              <w:webHidden/>
            </w:rPr>
            <w:fldChar w:fldCharType="separate"/>
          </w:r>
          <w:ins w:id="243" w:author="Dominik Messinger" w:date="2012-11-14T22:49:00Z">
            <w:r w:rsidR="00BA767A">
              <w:rPr>
                <w:noProof/>
                <w:webHidden/>
              </w:rPr>
              <w:t>2</w:t>
            </w:r>
          </w:ins>
          <w:ins w:id="244" w:author="Dominik Messinger" w:date="2012-11-14T21:47:00Z">
            <w:r>
              <w:rPr>
                <w:noProof/>
                <w:webHidden/>
              </w:rPr>
              <w:fldChar w:fldCharType="end"/>
            </w:r>
            <w:r w:rsidRPr="0011320E">
              <w:rPr>
                <w:rStyle w:val="Hyperlink"/>
                <w:noProof/>
              </w:rPr>
              <w:fldChar w:fldCharType="end"/>
            </w:r>
          </w:ins>
        </w:p>
        <w:p w14:paraId="2F12D934" w14:textId="77777777" w:rsidR="003520F5" w:rsidRDefault="003520F5">
          <w:pPr>
            <w:pStyle w:val="Verzeichnis2"/>
            <w:tabs>
              <w:tab w:val="left" w:pos="880"/>
              <w:tab w:val="right" w:leader="dot" w:pos="9054"/>
            </w:tabs>
            <w:rPr>
              <w:ins w:id="245" w:author="Dominik Messinger" w:date="2012-11-14T21:47:00Z"/>
              <w:rFonts w:eastAsiaTheme="minorEastAsia"/>
              <w:noProof/>
              <w:lang w:val="de-DE" w:eastAsia="de-DE"/>
            </w:rPr>
          </w:pPr>
          <w:ins w:id="24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"_Toc340692960"</w:instrText>
            </w:r>
            <w:r w:rsidRPr="0011320E">
              <w:rPr>
                <w:rStyle w:val="Hyperlink"/>
                <w:noProof/>
              </w:rPr>
              <w:instrText xml:space="preserve"> </w:instrText>
            </w:r>
            <w:r w:rsidRPr="0011320E">
              <w:rPr>
                <w:rStyle w:val="Hyperlink"/>
                <w:noProof/>
              </w:rPr>
              <w:fldChar w:fldCharType="separate"/>
            </w:r>
            <w:r w:rsidRPr="0011320E">
              <w:rPr>
                <w:rStyle w:val="Hyperlink"/>
                <w:noProof/>
              </w:rPr>
              <w:t>1.2</w:t>
            </w:r>
            <w:r>
              <w:rPr>
                <w:rFonts w:eastAsiaTheme="minorEastAsia"/>
                <w:noProof/>
                <w:lang w:val="de-DE" w:eastAsia="de-DE"/>
              </w:rPr>
              <w:tab/>
            </w:r>
            <w:r w:rsidRPr="0011320E">
              <w:rPr>
                <w:rStyle w:val="Hyperlink"/>
                <w:noProof/>
              </w:rPr>
              <w:t>Goal and Structure of this Thesis</w:t>
            </w:r>
            <w:r>
              <w:rPr>
                <w:noProof/>
                <w:webHidden/>
              </w:rPr>
              <w:tab/>
            </w:r>
            <w:r>
              <w:rPr>
                <w:noProof/>
                <w:webHidden/>
              </w:rPr>
              <w:fldChar w:fldCharType="begin"/>
            </w:r>
            <w:r>
              <w:rPr>
                <w:noProof/>
                <w:webHidden/>
              </w:rPr>
              <w:instrText xml:space="preserve"> PAGEREF _Toc340692960 \h </w:instrText>
            </w:r>
          </w:ins>
          <w:r>
            <w:rPr>
              <w:noProof/>
              <w:webHidden/>
            </w:rPr>
          </w:r>
          <w:r>
            <w:rPr>
              <w:noProof/>
              <w:webHidden/>
            </w:rPr>
            <w:fldChar w:fldCharType="separate"/>
          </w:r>
          <w:ins w:id="247" w:author="Dominik Messinger" w:date="2012-11-14T22:49:00Z">
            <w:r w:rsidR="00BA767A">
              <w:rPr>
                <w:noProof/>
                <w:webHidden/>
              </w:rPr>
              <w:t>4</w:t>
            </w:r>
          </w:ins>
          <w:ins w:id="248" w:author="Dominik Messinger" w:date="2012-11-14T21:47:00Z">
            <w:r>
              <w:rPr>
                <w:noProof/>
                <w:webHidden/>
              </w:rPr>
              <w:fldChar w:fldCharType="end"/>
            </w:r>
            <w:r w:rsidRPr="0011320E">
              <w:rPr>
                <w:rStyle w:val="Hyperlink"/>
                <w:noProof/>
              </w:rPr>
              <w:fldChar w:fldCharType="end"/>
            </w:r>
          </w:ins>
        </w:p>
        <w:p w14:paraId="012365CE" w14:textId="77777777" w:rsidR="003520F5" w:rsidRDefault="003520F5">
          <w:pPr>
            <w:pStyle w:val="Verzeichnis1"/>
            <w:tabs>
              <w:tab w:val="left" w:pos="440"/>
              <w:tab w:val="right" w:leader="dot" w:pos="9054"/>
            </w:tabs>
            <w:rPr>
              <w:ins w:id="249" w:author="Dominik Messinger" w:date="2012-11-14T21:47:00Z"/>
              <w:rFonts w:eastAsiaTheme="minorEastAsia"/>
              <w:noProof/>
              <w:lang w:val="de-DE" w:eastAsia="de-DE"/>
            </w:rPr>
          </w:pPr>
          <w:ins w:id="2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"_Toc340692961"</w:instrText>
            </w:r>
            <w:r w:rsidRPr="0011320E">
              <w:rPr>
                <w:rStyle w:val="Hyperlink"/>
                <w:noProof/>
              </w:rPr>
              <w:instrText xml:space="preserve"> </w:instrText>
            </w:r>
            <w:r w:rsidRPr="0011320E">
              <w:rPr>
                <w:rStyle w:val="Hyperlink"/>
                <w:noProof/>
              </w:rPr>
              <w:fldChar w:fldCharType="separate"/>
            </w:r>
            <w:r w:rsidRPr="0011320E">
              <w:rPr>
                <w:rStyle w:val="Hyperlink"/>
                <w:noProof/>
              </w:rPr>
              <w:t>2</w:t>
            </w:r>
            <w:r>
              <w:rPr>
                <w:rFonts w:eastAsiaTheme="minorEastAsia"/>
                <w:noProof/>
                <w:lang w:val="de-DE" w:eastAsia="de-DE"/>
              </w:rPr>
              <w:tab/>
            </w:r>
            <w:r w:rsidRPr="0011320E">
              <w:rPr>
                <w:rStyle w:val="Hyperlink"/>
                <w:noProof/>
              </w:rPr>
              <w:t>Cyber Foraging</w:t>
            </w:r>
            <w:r>
              <w:rPr>
                <w:noProof/>
                <w:webHidden/>
              </w:rPr>
              <w:tab/>
            </w:r>
            <w:r>
              <w:rPr>
                <w:noProof/>
                <w:webHidden/>
              </w:rPr>
              <w:fldChar w:fldCharType="begin"/>
            </w:r>
            <w:r>
              <w:rPr>
                <w:noProof/>
                <w:webHidden/>
              </w:rPr>
              <w:instrText xml:space="preserve"> PAGEREF _Toc340692961 \h </w:instrText>
            </w:r>
          </w:ins>
          <w:r>
            <w:rPr>
              <w:noProof/>
              <w:webHidden/>
            </w:rPr>
          </w:r>
          <w:r>
            <w:rPr>
              <w:noProof/>
              <w:webHidden/>
            </w:rPr>
            <w:fldChar w:fldCharType="separate"/>
          </w:r>
          <w:ins w:id="251" w:author="Dominik Messinger" w:date="2012-11-14T22:49:00Z">
            <w:r w:rsidR="00BA767A">
              <w:rPr>
                <w:noProof/>
                <w:webHidden/>
              </w:rPr>
              <w:t>5</w:t>
            </w:r>
          </w:ins>
          <w:ins w:id="252" w:author="Dominik Messinger" w:date="2012-11-14T21:47:00Z">
            <w:r>
              <w:rPr>
                <w:noProof/>
                <w:webHidden/>
              </w:rPr>
              <w:fldChar w:fldCharType="end"/>
            </w:r>
            <w:r w:rsidRPr="0011320E">
              <w:rPr>
                <w:rStyle w:val="Hyperlink"/>
                <w:noProof/>
              </w:rPr>
              <w:fldChar w:fldCharType="end"/>
            </w:r>
          </w:ins>
        </w:p>
        <w:p w14:paraId="46052F02" w14:textId="77777777" w:rsidR="003520F5" w:rsidRDefault="003520F5">
          <w:pPr>
            <w:pStyle w:val="Verzeichnis2"/>
            <w:tabs>
              <w:tab w:val="left" w:pos="880"/>
              <w:tab w:val="right" w:leader="dot" w:pos="9054"/>
            </w:tabs>
            <w:rPr>
              <w:ins w:id="253" w:author="Dominik Messinger" w:date="2012-11-14T21:47:00Z"/>
              <w:rFonts w:eastAsiaTheme="minorEastAsia"/>
              <w:noProof/>
              <w:lang w:val="de-DE" w:eastAsia="de-DE"/>
            </w:rPr>
          </w:pPr>
          <w:ins w:id="2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"_Toc340692962"</w:instrText>
            </w:r>
            <w:r w:rsidRPr="0011320E">
              <w:rPr>
                <w:rStyle w:val="Hyperlink"/>
                <w:noProof/>
              </w:rPr>
              <w:instrText xml:space="preserve"> </w:instrText>
            </w:r>
            <w:r w:rsidRPr="0011320E">
              <w:rPr>
                <w:rStyle w:val="Hyperlink"/>
                <w:noProof/>
              </w:rPr>
              <w:fldChar w:fldCharType="separate"/>
            </w:r>
            <w:r w:rsidRPr="0011320E">
              <w:rPr>
                <w:rStyle w:val="Hyperlink"/>
                <w:noProof/>
              </w:rPr>
              <w:t>2.1</w:t>
            </w:r>
            <w:r>
              <w:rPr>
                <w:rFonts w:eastAsiaTheme="minorEastAsia"/>
                <w:noProof/>
                <w:lang w:val="de-DE" w:eastAsia="de-DE"/>
              </w:rPr>
              <w:tab/>
            </w:r>
            <w:r w:rsidRPr="0011320E">
              <w:rPr>
                <w:rStyle w:val="Hyperlink"/>
                <w:noProof/>
              </w:rPr>
              <w:t>Concept</w:t>
            </w:r>
            <w:r>
              <w:rPr>
                <w:noProof/>
                <w:webHidden/>
              </w:rPr>
              <w:tab/>
            </w:r>
            <w:r>
              <w:rPr>
                <w:noProof/>
                <w:webHidden/>
              </w:rPr>
              <w:fldChar w:fldCharType="begin"/>
            </w:r>
            <w:r>
              <w:rPr>
                <w:noProof/>
                <w:webHidden/>
              </w:rPr>
              <w:instrText xml:space="preserve"> PAGEREF _Toc340692962 \h </w:instrText>
            </w:r>
          </w:ins>
          <w:r>
            <w:rPr>
              <w:noProof/>
              <w:webHidden/>
            </w:rPr>
          </w:r>
          <w:r>
            <w:rPr>
              <w:noProof/>
              <w:webHidden/>
            </w:rPr>
            <w:fldChar w:fldCharType="separate"/>
          </w:r>
          <w:ins w:id="255" w:author="Dominik Messinger" w:date="2012-11-14T22:49:00Z">
            <w:r w:rsidR="00BA767A">
              <w:rPr>
                <w:noProof/>
                <w:webHidden/>
              </w:rPr>
              <w:t>5</w:t>
            </w:r>
          </w:ins>
          <w:ins w:id="256" w:author="Dominik Messinger" w:date="2012-11-14T21:47:00Z">
            <w:r>
              <w:rPr>
                <w:noProof/>
                <w:webHidden/>
              </w:rPr>
              <w:fldChar w:fldCharType="end"/>
            </w:r>
            <w:r w:rsidRPr="0011320E">
              <w:rPr>
                <w:rStyle w:val="Hyperlink"/>
                <w:noProof/>
              </w:rPr>
              <w:fldChar w:fldCharType="end"/>
            </w:r>
          </w:ins>
        </w:p>
        <w:p w14:paraId="4FE928C8" w14:textId="77777777" w:rsidR="003520F5" w:rsidRDefault="003520F5">
          <w:pPr>
            <w:pStyle w:val="Verzeichnis2"/>
            <w:tabs>
              <w:tab w:val="left" w:pos="880"/>
              <w:tab w:val="right" w:leader="dot" w:pos="9054"/>
            </w:tabs>
            <w:rPr>
              <w:ins w:id="257" w:author="Dominik Messinger" w:date="2012-11-14T21:47:00Z"/>
              <w:rFonts w:eastAsiaTheme="minorEastAsia"/>
              <w:noProof/>
              <w:lang w:val="de-DE" w:eastAsia="de-DE"/>
            </w:rPr>
          </w:pPr>
          <w:ins w:id="25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"_Toc340692963"</w:instrText>
            </w:r>
            <w:r w:rsidRPr="0011320E">
              <w:rPr>
                <w:rStyle w:val="Hyperlink"/>
                <w:noProof/>
              </w:rPr>
              <w:instrText xml:space="preserve"> </w:instrText>
            </w:r>
            <w:r w:rsidRPr="0011320E">
              <w:rPr>
                <w:rStyle w:val="Hyperlink"/>
                <w:noProof/>
              </w:rPr>
              <w:fldChar w:fldCharType="separate"/>
            </w:r>
            <w:r w:rsidRPr="0011320E">
              <w:rPr>
                <w:rStyle w:val="Hyperlink"/>
                <w:noProof/>
              </w:rPr>
              <w:t>2.2</w:t>
            </w:r>
            <w:r>
              <w:rPr>
                <w:rFonts w:eastAsiaTheme="minorEastAsia"/>
                <w:noProof/>
                <w:lang w:val="de-DE" w:eastAsia="de-DE"/>
              </w:rPr>
              <w:tab/>
            </w:r>
            <w:r w:rsidRPr="0011320E">
              <w:rPr>
                <w:rStyle w:val="Hyperlink"/>
                <w:noProof/>
              </w:rPr>
              <w:t>Scenario</w:t>
            </w:r>
            <w:r>
              <w:rPr>
                <w:noProof/>
                <w:webHidden/>
              </w:rPr>
              <w:tab/>
            </w:r>
            <w:r>
              <w:rPr>
                <w:noProof/>
                <w:webHidden/>
              </w:rPr>
              <w:fldChar w:fldCharType="begin"/>
            </w:r>
            <w:r>
              <w:rPr>
                <w:noProof/>
                <w:webHidden/>
              </w:rPr>
              <w:instrText xml:space="preserve"> PAGEREF _Toc340692963 \h </w:instrText>
            </w:r>
          </w:ins>
          <w:r>
            <w:rPr>
              <w:noProof/>
              <w:webHidden/>
            </w:rPr>
          </w:r>
          <w:r>
            <w:rPr>
              <w:noProof/>
              <w:webHidden/>
            </w:rPr>
            <w:fldChar w:fldCharType="separate"/>
          </w:r>
          <w:ins w:id="259" w:author="Dominik Messinger" w:date="2012-11-14T22:49:00Z">
            <w:r w:rsidR="00BA767A">
              <w:rPr>
                <w:noProof/>
                <w:webHidden/>
              </w:rPr>
              <w:t>5</w:t>
            </w:r>
          </w:ins>
          <w:ins w:id="260" w:author="Dominik Messinger" w:date="2012-11-14T21:47:00Z">
            <w:r>
              <w:rPr>
                <w:noProof/>
                <w:webHidden/>
              </w:rPr>
              <w:fldChar w:fldCharType="end"/>
            </w:r>
            <w:r w:rsidRPr="0011320E">
              <w:rPr>
                <w:rStyle w:val="Hyperlink"/>
                <w:noProof/>
              </w:rPr>
              <w:fldChar w:fldCharType="end"/>
            </w:r>
          </w:ins>
        </w:p>
        <w:p w14:paraId="3ECE69C8" w14:textId="77777777" w:rsidR="003520F5" w:rsidRDefault="003520F5">
          <w:pPr>
            <w:pStyle w:val="Verzeichnis2"/>
            <w:tabs>
              <w:tab w:val="left" w:pos="880"/>
              <w:tab w:val="right" w:leader="dot" w:pos="9054"/>
            </w:tabs>
            <w:rPr>
              <w:ins w:id="261" w:author="Dominik Messinger" w:date="2012-11-14T21:47:00Z"/>
              <w:rFonts w:eastAsiaTheme="minorEastAsia"/>
              <w:noProof/>
              <w:lang w:val="de-DE" w:eastAsia="de-DE"/>
            </w:rPr>
          </w:pPr>
          <w:ins w:id="26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"_Toc340692964"</w:instrText>
            </w:r>
            <w:r w:rsidRPr="0011320E">
              <w:rPr>
                <w:rStyle w:val="Hyperlink"/>
                <w:noProof/>
              </w:rPr>
              <w:instrText xml:space="preserve"> </w:instrText>
            </w:r>
            <w:r w:rsidRPr="0011320E">
              <w:rPr>
                <w:rStyle w:val="Hyperlink"/>
                <w:noProof/>
              </w:rPr>
              <w:fldChar w:fldCharType="separate"/>
            </w:r>
            <w:r w:rsidRPr="0011320E">
              <w:rPr>
                <w:rStyle w:val="Hyperlink"/>
                <w:noProof/>
              </w:rPr>
              <w:t>2.3</w:t>
            </w:r>
            <w:r>
              <w:rPr>
                <w:rFonts w:eastAsiaTheme="minorEastAsia"/>
                <w:noProof/>
                <w:lang w:val="de-DE" w:eastAsia="de-DE"/>
              </w:rPr>
              <w:tab/>
            </w:r>
            <w:r w:rsidRPr="0011320E">
              <w:rPr>
                <w:rStyle w:val="Hyperlink"/>
                <w:noProof/>
              </w:rPr>
              <w:t>Cyber-Foraging Strategies</w:t>
            </w:r>
            <w:r>
              <w:rPr>
                <w:noProof/>
                <w:webHidden/>
              </w:rPr>
              <w:tab/>
            </w:r>
            <w:r>
              <w:rPr>
                <w:noProof/>
                <w:webHidden/>
              </w:rPr>
              <w:fldChar w:fldCharType="begin"/>
            </w:r>
            <w:r>
              <w:rPr>
                <w:noProof/>
                <w:webHidden/>
              </w:rPr>
              <w:instrText xml:space="preserve"> PAGEREF _Toc340692964 \h </w:instrText>
            </w:r>
          </w:ins>
          <w:r>
            <w:rPr>
              <w:noProof/>
              <w:webHidden/>
            </w:rPr>
          </w:r>
          <w:r>
            <w:rPr>
              <w:noProof/>
              <w:webHidden/>
            </w:rPr>
            <w:fldChar w:fldCharType="separate"/>
          </w:r>
          <w:ins w:id="263" w:author="Dominik Messinger" w:date="2012-11-14T22:49:00Z">
            <w:r w:rsidR="00BA767A">
              <w:rPr>
                <w:noProof/>
                <w:webHidden/>
              </w:rPr>
              <w:t>6</w:t>
            </w:r>
          </w:ins>
          <w:ins w:id="264" w:author="Dominik Messinger" w:date="2012-11-14T21:47:00Z">
            <w:r>
              <w:rPr>
                <w:noProof/>
                <w:webHidden/>
              </w:rPr>
              <w:fldChar w:fldCharType="end"/>
            </w:r>
            <w:r w:rsidRPr="0011320E">
              <w:rPr>
                <w:rStyle w:val="Hyperlink"/>
                <w:noProof/>
              </w:rPr>
              <w:fldChar w:fldCharType="end"/>
            </w:r>
          </w:ins>
        </w:p>
        <w:p w14:paraId="0FBCF16E" w14:textId="77777777" w:rsidR="003520F5" w:rsidRDefault="003520F5">
          <w:pPr>
            <w:pStyle w:val="Verzeichnis3"/>
            <w:tabs>
              <w:tab w:val="left" w:pos="1320"/>
              <w:tab w:val="right" w:leader="dot" w:pos="9054"/>
            </w:tabs>
            <w:rPr>
              <w:ins w:id="265" w:author="Dominik Messinger" w:date="2012-11-14T21:47:00Z"/>
              <w:rFonts w:eastAsiaTheme="minorEastAsia"/>
              <w:noProof/>
              <w:lang w:val="de-DE" w:eastAsia="de-DE"/>
            </w:rPr>
          </w:pPr>
          <w:ins w:id="26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"_Toc340692965"</w:instrText>
            </w:r>
            <w:r w:rsidRPr="0011320E">
              <w:rPr>
                <w:rStyle w:val="Hyperlink"/>
                <w:noProof/>
              </w:rPr>
              <w:instrText xml:space="preserve"> </w:instrText>
            </w:r>
            <w:r w:rsidRPr="0011320E">
              <w:rPr>
                <w:rStyle w:val="Hyperlink"/>
                <w:noProof/>
              </w:rPr>
              <w:fldChar w:fldCharType="separate"/>
            </w:r>
            <w:r w:rsidRPr="0011320E">
              <w:rPr>
                <w:rStyle w:val="Hyperlink"/>
                <w:noProof/>
              </w:rPr>
              <w:t>2.3.1</w:t>
            </w:r>
            <w:r>
              <w:rPr>
                <w:rFonts w:eastAsiaTheme="minorEastAsia"/>
                <w:noProof/>
                <w:lang w:val="de-DE" w:eastAsia="de-DE"/>
              </w:rPr>
              <w:tab/>
            </w:r>
            <w:r w:rsidRPr="0011320E">
              <w:rPr>
                <w:rStyle w:val="Hyperlink"/>
                <w:noProof/>
              </w:rPr>
              <w:t>Pre-Installed Applications</w:t>
            </w:r>
            <w:r>
              <w:rPr>
                <w:noProof/>
                <w:webHidden/>
              </w:rPr>
              <w:tab/>
            </w:r>
            <w:r>
              <w:rPr>
                <w:noProof/>
                <w:webHidden/>
              </w:rPr>
              <w:fldChar w:fldCharType="begin"/>
            </w:r>
            <w:r>
              <w:rPr>
                <w:noProof/>
                <w:webHidden/>
              </w:rPr>
              <w:instrText xml:space="preserve"> PAGEREF _Toc340692965 \h </w:instrText>
            </w:r>
          </w:ins>
          <w:r>
            <w:rPr>
              <w:noProof/>
              <w:webHidden/>
            </w:rPr>
          </w:r>
          <w:r>
            <w:rPr>
              <w:noProof/>
              <w:webHidden/>
            </w:rPr>
            <w:fldChar w:fldCharType="separate"/>
          </w:r>
          <w:ins w:id="267" w:author="Dominik Messinger" w:date="2012-11-14T22:49:00Z">
            <w:r w:rsidR="00BA767A">
              <w:rPr>
                <w:noProof/>
                <w:webHidden/>
              </w:rPr>
              <w:t>6</w:t>
            </w:r>
          </w:ins>
          <w:ins w:id="268" w:author="Dominik Messinger" w:date="2012-11-14T21:47:00Z">
            <w:r>
              <w:rPr>
                <w:noProof/>
                <w:webHidden/>
              </w:rPr>
              <w:fldChar w:fldCharType="end"/>
            </w:r>
            <w:r w:rsidRPr="0011320E">
              <w:rPr>
                <w:rStyle w:val="Hyperlink"/>
                <w:noProof/>
              </w:rPr>
              <w:fldChar w:fldCharType="end"/>
            </w:r>
          </w:ins>
        </w:p>
        <w:p w14:paraId="5E86BF48" w14:textId="77777777" w:rsidR="003520F5" w:rsidRDefault="003520F5">
          <w:pPr>
            <w:pStyle w:val="Verzeichnis3"/>
            <w:tabs>
              <w:tab w:val="left" w:pos="1320"/>
              <w:tab w:val="right" w:leader="dot" w:pos="9054"/>
            </w:tabs>
            <w:rPr>
              <w:ins w:id="269" w:author="Dominik Messinger" w:date="2012-11-14T21:47:00Z"/>
              <w:rFonts w:eastAsiaTheme="minorEastAsia"/>
              <w:noProof/>
              <w:lang w:val="de-DE" w:eastAsia="de-DE"/>
            </w:rPr>
          </w:pPr>
          <w:ins w:id="27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"_Toc340692966"</w:instrText>
            </w:r>
            <w:r w:rsidRPr="0011320E">
              <w:rPr>
                <w:rStyle w:val="Hyperlink"/>
                <w:noProof/>
              </w:rPr>
              <w:instrText xml:space="preserve"> </w:instrText>
            </w:r>
            <w:r w:rsidRPr="0011320E">
              <w:rPr>
                <w:rStyle w:val="Hyperlink"/>
                <w:noProof/>
              </w:rPr>
              <w:fldChar w:fldCharType="separate"/>
            </w:r>
            <w:r w:rsidRPr="0011320E">
              <w:rPr>
                <w:rStyle w:val="Hyperlink"/>
                <w:noProof/>
              </w:rPr>
              <w:t>2.3.2</w:t>
            </w:r>
            <w:r>
              <w:rPr>
                <w:rFonts w:eastAsiaTheme="minorEastAsia"/>
                <w:noProof/>
                <w:lang w:val="de-DE" w:eastAsia="de-DE"/>
              </w:rPr>
              <w:tab/>
            </w:r>
            <w:r w:rsidRPr="0011320E">
              <w:rPr>
                <w:rStyle w:val="Hyperlink"/>
                <w:noProof/>
              </w:rPr>
              <w:t>Mobile Code</w:t>
            </w:r>
            <w:r>
              <w:rPr>
                <w:noProof/>
                <w:webHidden/>
              </w:rPr>
              <w:tab/>
            </w:r>
            <w:r>
              <w:rPr>
                <w:noProof/>
                <w:webHidden/>
              </w:rPr>
              <w:fldChar w:fldCharType="begin"/>
            </w:r>
            <w:r>
              <w:rPr>
                <w:noProof/>
                <w:webHidden/>
              </w:rPr>
              <w:instrText xml:space="preserve"> PAGEREF _Toc340692966 \h </w:instrText>
            </w:r>
          </w:ins>
          <w:r>
            <w:rPr>
              <w:noProof/>
              <w:webHidden/>
            </w:rPr>
          </w:r>
          <w:r>
            <w:rPr>
              <w:noProof/>
              <w:webHidden/>
            </w:rPr>
            <w:fldChar w:fldCharType="separate"/>
          </w:r>
          <w:ins w:id="271" w:author="Dominik Messinger" w:date="2012-11-14T22:49:00Z">
            <w:r w:rsidR="00BA767A">
              <w:rPr>
                <w:noProof/>
                <w:webHidden/>
              </w:rPr>
              <w:t>7</w:t>
            </w:r>
          </w:ins>
          <w:ins w:id="272" w:author="Dominik Messinger" w:date="2012-11-14T21:47:00Z">
            <w:r>
              <w:rPr>
                <w:noProof/>
                <w:webHidden/>
              </w:rPr>
              <w:fldChar w:fldCharType="end"/>
            </w:r>
            <w:r w:rsidRPr="0011320E">
              <w:rPr>
                <w:rStyle w:val="Hyperlink"/>
                <w:noProof/>
              </w:rPr>
              <w:fldChar w:fldCharType="end"/>
            </w:r>
          </w:ins>
        </w:p>
        <w:p w14:paraId="72652171" w14:textId="77777777" w:rsidR="003520F5" w:rsidRDefault="003520F5">
          <w:pPr>
            <w:pStyle w:val="Verzeichnis3"/>
            <w:tabs>
              <w:tab w:val="left" w:pos="1320"/>
              <w:tab w:val="right" w:leader="dot" w:pos="9054"/>
            </w:tabs>
            <w:rPr>
              <w:ins w:id="273" w:author="Dominik Messinger" w:date="2012-11-14T21:47:00Z"/>
              <w:rFonts w:eastAsiaTheme="minorEastAsia"/>
              <w:noProof/>
              <w:lang w:val="de-DE" w:eastAsia="de-DE"/>
            </w:rPr>
          </w:pPr>
          <w:ins w:id="27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"_Toc340692967"</w:instrText>
            </w:r>
            <w:r w:rsidRPr="0011320E">
              <w:rPr>
                <w:rStyle w:val="Hyperlink"/>
                <w:noProof/>
              </w:rPr>
              <w:instrText xml:space="preserve"> </w:instrText>
            </w:r>
            <w:r w:rsidRPr="0011320E">
              <w:rPr>
                <w:rStyle w:val="Hyperlink"/>
                <w:noProof/>
              </w:rPr>
              <w:fldChar w:fldCharType="separate"/>
            </w:r>
            <w:r w:rsidRPr="0011320E">
              <w:rPr>
                <w:rStyle w:val="Hyperlink"/>
                <w:noProof/>
              </w:rPr>
              <w:t>2.3.3</w:t>
            </w:r>
            <w:r>
              <w:rPr>
                <w:rFonts w:eastAsiaTheme="minorEastAsia"/>
                <w:noProof/>
                <w:lang w:val="de-DE" w:eastAsia="de-DE"/>
              </w:rPr>
              <w:tab/>
            </w:r>
            <w:r w:rsidRPr="0011320E">
              <w:rPr>
                <w:rStyle w:val="Hyperlink"/>
                <w:noProof/>
              </w:rPr>
              <w:t>Application Deployment</w:t>
            </w:r>
            <w:r>
              <w:rPr>
                <w:noProof/>
                <w:webHidden/>
              </w:rPr>
              <w:tab/>
            </w:r>
            <w:r>
              <w:rPr>
                <w:noProof/>
                <w:webHidden/>
              </w:rPr>
              <w:fldChar w:fldCharType="begin"/>
            </w:r>
            <w:r>
              <w:rPr>
                <w:noProof/>
                <w:webHidden/>
              </w:rPr>
              <w:instrText xml:space="preserve"> PAGEREF _Toc340692967 \h </w:instrText>
            </w:r>
          </w:ins>
          <w:r>
            <w:rPr>
              <w:noProof/>
              <w:webHidden/>
            </w:rPr>
          </w:r>
          <w:r>
            <w:rPr>
              <w:noProof/>
              <w:webHidden/>
            </w:rPr>
            <w:fldChar w:fldCharType="separate"/>
          </w:r>
          <w:ins w:id="275" w:author="Dominik Messinger" w:date="2012-11-14T22:49:00Z">
            <w:r w:rsidR="00BA767A">
              <w:rPr>
                <w:noProof/>
                <w:webHidden/>
              </w:rPr>
              <w:t>7</w:t>
            </w:r>
          </w:ins>
          <w:ins w:id="276" w:author="Dominik Messinger" w:date="2012-11-14T21:47:00Z">
            <w:r>
              <w:rPr>
                <w:noProof/>
                <w:webHidden/>
              </w:rPr>
              <w:fldChar w:fldCharType="end"/>
            </w:r>
            <w:r w:rsidRPr="0011320E">
              <w:rPr>
                <w:rStyle w:val="Hyperlink"/>
                <w:noProof/>
              </w:rPr>
              <w:fldChar w:fldCharType="end"/>
            </w:r>
          </w:ins>
        </w:p>
        <w:p w14:paraId="2CC0E8A8" w14:textId="77777777" w:rsidR="003520F5" w:rsidRDefault="003520F5">
          <w:pPr>
            <w:pStyle w:val="Verzeichnis3"/>
            <w:tabs>
              <w:tab w:val="left" w:pos="1320"/>
              <w:tab w:val="right" w:leader="dot" w:pos="9054"/>
            </w:tabs>
            <w:rPr>
              <w:ins w:id="277" w:author="Dominik Messinger" w:date="2012-11-14T21:47:00Z"/>
              <w:rFonts w:eastAsiaTheme="minorEastAsia"/>
              <w:noProof/>
              <w:lang w:val="de-DE" w:eastAsia="de-DE"/>
            </w:rPr>
          </w:pPr>
          <w:ins w:id="27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"_Toc340692968"</w:instrText>
            </w:r>
            <w:r w:rsidRPr="0011320E">
              <w:rPr>
                <w:rStyle w:val="Hyperlink"/>
                <w:noProof/>
              </w:rPr>
              <w:instrText xml:space="preserve"> </w:instrText>
            </w:r>
            <w:r w:rsidRPr="0011320E">
              <w:rPr>
                <w:rStyle w:val="Hyperlink"/>
                <w:noProof/>
              </w:rPr>
              <w:fldChar w:fldCharType="separate"/>
            </w:r>
            <w:r w:rsidRPr="0011320E">
              <w:rPr>
                <w:rStyle w:val="Hyperlink"/>
                <w:noProof/>
              </w:rPr>
              <w:t>2.3.4</w:t>
            </w:r>
            <w:r>
              <w:rPr>
                <w:rFonts w:eastAsiaTheme="minorEastAsia"/>
                <w:noProof/>
                <w:lang w:val="de-DE" w:eastAsia="de-DE"/>
              </w:rPr>
              <w:tab/>
            </w:r>
            <w:r w:rsidRPr="0011320E">
              <w:rPr>
                <w:rStyle w:val="Hyperlink"/>
                <w:noProof/>
              </w:rPr>
              <w:t>Virtual Machine Deployment</w:t>
            </w:r>
            <w:r>
              <w:rPr>
                <w:noProof/>
                <w:webHidden/>
              </w:rPr>
              <w:tab/>
            </w:r>
            <w:r>
              <w:rPr>
                <w:noProof/>
                <w:webHidden/>
              </w:rPr>
              <w:fldChar w:fldCharType="begin"/>
            </w:r>
            <w:r>
              <w:rPr>
                <w:noProof/>
                <w:webHidden/>
              </w:rPr>
              <w:instrText xml:space="preserve"> PAGEREF _Toc340692968 \h </w:instrText>
            </w:r>
          </w:ins>
          <w:r>
            <w:rPr>
              <w:noProof/>
              <w:webHidden/>
            </w:rPr>
          </w:r>
          <w:r>
            <w:rPr>
              <w:noProof/>
              <w:webHidden/>
            </w:rPr>
            <w:fldChar w:fldCharType="separate"/>
          </w:r>
          <w:ins w:id="279" w:author="Dominik Messinger" w:date="2012-11-14T22:49:00Z">
            <w:r w:rsidR="00BA767A">
              <w:rPr>
                <w:noProof/>
                <w:webHidden/>
              </w:rPr>
              <w:t>8</w:t>
            </w:r>
          </w:ins>
          <w:ins w:id="280" w:author="Dominik Messinger" w:date="2012-11-14T21:47:00Z">
            <w:r>
              <w:rPr>
                <w:noProof/>
                <w:webHidden/>
              </w:rPr>
              <w:fldChar w:fldCharType="end"/>
            </w:r>
            <w:r w:rsidRPr="0011320E">
              <w:rPr>
                <w:rStyle w:val="Hyperlink"/>
                <w:noProof/>
              </w:rPr>
              <w:fldChar w:fldCharType="end"/>
            </w:r>
          </w:ins>
        </w:p>
        <w:p w14:paraId="7FAA5190" w14:textId="77777777" w:rsidR="003520F5" w:rsidRDefault="003520F5">
          <w:pPr>
            <w:pStyle w:val="Verzeichnis2"/>
            <w:tabs>
              <w:tab w:val="left" w:pos="880"/>
              <w:tab w:val="right" w:leader="dot" w:pos="9054"/>
            </w:tabs>
            <w:rPr>
              <w:ins w:id="281" w:author="Dominik Messinger" w:date="2012-11-14T21:47:00Z"/>
              <w:rFonts w:eastAsiaTheme="minorEastAsia"/>
              <w:noProof/>
              <w:lang w:val="de-DE" w:eastAsia="de-DE"/>
            </w:rPr>
          </w:pPr>
          <w:ins w:id="28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"_Toc340692969"</w:instrText>
            </w:r>
            <w:r w:rsidRPr="0011320E">
              <w:rPr>
                <w:rStyle w:val="Hyperlink"/>
                <w:noProof/>
              </w:rPr>
              <w:instrText xml:space="preserve"> </w:instrText>
            </w:r>
            <w:r w:rsidRPr="0011320E">
              <w:rPr>
                <w:rStyle w:val="Hyperlink"/>
                <w:noProof/>
              </w:rPr>
              <w:fldChar w:fldCharType="separate"/>
            </w:r>
            <w:r w:rsidRPr="0011320E">
              <w:rPr>
                <w:rStyle w:val="Hyperlink"/>
                <w:noProof/>
              </w:rPr>
              <w:t>2.4</w:t>
            </w:r>
            <w:r>
              <w:rPr>
                <w:rFonts w:eastAsiaTheme="minorEastAsia"/>
                <w:noProof/>
                <w:lang w:val="de-DE" w:eastAsia="de-DE"/>
              </w:rPr>
              <w:tab/>
            </w:r>
            <w:r w:rsidRPr="0011320E">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_Toc340692969 \h </w:instrText>
            </w:r>
          </w:ins>
          <w:r>
            <w:rPr>
              <w:noProof/>
              <w:webHidden/>
            </w:rPr>
          </w:r>
          <w:r>
            <w:rPr>
              <w:noProof/>
              <w:webHidden/>
            </w:rPr>
            <w:fldChar w:fldCharType="separate"/>
          </w:r>
          <w:ins w:id="283" w:author="Dominik Messinger" w:date="2012-11-14T22:49:00Z">
            <w:r w:rsidR="00BA767A">
              <w:rPr>
                <w:noProof/>
                <w:webHidden/>
              </w:rPr>
              <w:t>8</w:t>
            </w:r>
          </w:ins>
          <w:ins w:id="284" w:author="Dominik Messinger" w:date="2012-11-14T21:47:00Z">
            <w:r>
              <w:rPr>
                <w:noProof/>
                <w:webHidden/>
              </w:rPr>
              <w:fldChar w:fldCharType="end"/>
            </w:r>
            <w:r w:rsidRPr="0011320E">
              <w:rPr>
                <w:rStyle w:val="Hyperlink"/>
                <w:noProof/>
              </w:rPr>
              <w:fldChar w:fldCharType="end"/>
            </w:r>
          </w:ins>
        </w:p>
        <w:p w14:paraId="44080E07" w14:textId="77777777" w:rsidR="003520F5" w:rsidRDefault="003520F5">
          <w:pPr>
            <w:pStyle w:val="Verzeichnis1"/>
            <w:tabs>
              <w:tab w:val="left" w:pos="440"/>
              <w:tab w:val="right" w:leader="dot" w:pos="9054"/>
            </w:tabs>
            <w:rPr>
              <w:ins w:id="285" w:author="Dominik Messinger" w:date="2012-11-14T21:47:00Z"/>
              <w:rFonts w:eastAsiaTheme="minorEastAsia"/>
              <w:noProof/>
              <w:lang w:val="de-DE" w:eastAsia="de-DE"/>
            </w:rPr>
          </w:pPr>
          <w:ins w:id="28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"_Toc340692970"</w:instrText>
            </w:r>
            <w:r w:rsidRPr="0011320E">
              <w:rPr>
                <w:rStyle w:val="Hyperlink"/>
                <w:noProof/>
              </w:rPr>
              <w:instrText xml:space="preserve"> </w:instrText>
            </w:r>
            <w:r w:rsidRPr="0011320E">
              <w:rPr>
                <w:rStyle w:val="Hyperlink"/>
                <w:noProof/>
              </w:rPr>
              <w:fldChar w:fldCharType="separate"/>
            </w:r>
            <w:r w:rsidRPr="0011320E">
              <w:rPr>
                <w:rStyle w:val="Hyperlink"/>
                <w:noProof/>
              </w:rPr>
              <w:t>3</w:t>
            </w:r>
            <w:r>
              <w:rPr>
                <w:rFonts w:eastAsiaTheme="minorEastAsia"/>
                <w:noProof/>
                <w:lang w:val="de-DE" w:eastAsia="de-DE"/>
              </w:rPr>
              <w:tab/>
            </w:r>
            <w:r w:rsidRPr="0011320E">
              <w:rPr>
                <w:rStyle w:val="Hyperlink"/>
                <w:noProof/>
              </w:rPr>
              <w:t>Cloudlets</w:t>
            </w:r>
            <w:r>
              <w:rPr>
                <w:noProof/>
                <w:webHidden/>
              </w:rPr>
              <w:tab/>
            </w:r>
            <w:r>
              <w:rPr>
                <w:noProof/>
                <w:webHidden/>
              </w:rPr>
              <w:fldChar w:fldCharType="begin"/>
            </w:r>
            <w:r>
              <w:rPr>
                <w:noProof/>
                <w:webHidden/>
              </w:rPr>
              <w:instrText xml:space="preserve"> PAGEREF _Toc340692970 \h </w:instrText>
            </w:r>
          </w:ins>
          <w:r>
            <w:rPr>
              <w:noProof/>
              <w:webHidden/>
            </w:rPr>
          </w:r>
          <w:r>
            <w:rPr>
              <w:noProof/>
              <w:webHidden/>
            </w:rPr>
            <w:fldChar w:fldCharType="separate"/>
          </w:r>
          <w:ins w:id="287" w:author="Dominik Messinger" w:date="2012-11-14T22:49:00Z">
            <w:r w:rsidR="00BA767A">
              <w:rPr>
                <w:noProof/>
                <w:webHidden/>
              </w:rPr>
              <w:t>9</w:t>
            </w:r>
          </w:ins>
          <w:ins w:id="288" w:author="Dominik Messinger" w:date="2012-11-14T21:47:00Z">
            <w:r>
              <w:rPr>
                <w:noProof/>
                <w:webHidden/>
              </w:rPr>
              <w:fldChar w:fldCharType="end"/>
            </w:r>
            <w:r w:rsidRPr="0011320E">
              <w:rPr>
                <w:rStyle w:val="Hyperlink"/>
                <w:noProof/>
              </w:rPr>
              <w:fldChar w:fldCharType="end"/>
            </w:r>
          </w:ins>
        </w:p>
        <w:p w14:paraId="040F0108" w14:textId="77777777" w:rsidR="003520F5" w:rsidRDefault="003520F5">
          <w:pPr>
            <w:pStyle w:val="Verzeichnis2"/>
            <w:tabs>
              <w:tab w:val="left" w:pos="880"/>
              <w:tab w:val="right" w:leader="dot" w:pos="9054"/>
            </w:tabs>
            <w:rPr>
              <w:ins w:id="289" w:author="Dominik Messinger" w:date="2012-11-14T21:47:00Z"/>
              <w:rFonts w:eastAsiaTheme="minorEastAsia"/>
              <w:noProof/>
              <w:lang w:val="de-DE" w:eastAsia="de-DE"/>
            </w:rPr>
          </w:pPr>
          <w:ins w:id="29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"_Toc340692971"</w:instrText>
            </w:r>
            <w:r w:rsidRPr="0011320E">
              <w:rPr>
                <w:rStyle w:val="Hyperlink"/>
                <w:noProof/>
              </w:rPr>
              <w:instrText xml:space="preserve"> </w:instrText>
            </w:r>
            <w:r w:rsidRPr="0011320E">
              <w:rPr>
                <w:rStyle w:val="Hyperlink"/>
                <w:noProof/>
              </w:rPr>
              <w:fldChar w:fldCharType="separate"/>
            </w:r>
            <w:r w:rsidRPr="0011320E">
              <w:rPr>
                <w:rStyle w:val="Hyperlink"/>
                <w:noProof/>
              </w:rPr>
              <w:t>3.1</w:t>
            </w:r>
            <w:r>
              <w:rPr>
                <w:rFonts w:eastAsiaTheme="minorEastAsia"/>
                <w:noProof/>
                <w:lang w:val="de-DE" w:eastAsia="de-DE"/>
              </w:rPr>
              <w:tab/>
            </w:r>
            <w:r w:rsidRPr="0011320E">
              <w:rPr>
                <w:rStyle w:val="Hyperlink"/>
                <w:noProof/>
              </w:rPr>
              <w:t>Concept</w:t>
            </w:r>
            <w:r>
              <w:rPr>
                <w:noProof/>
                <w:webHidden/>
              </w:rPr>
              <w:tab/>
            </w:r>
            <w:r>
              <w:rPr>
                <w:noProof/>
                <w:webHidden/>
              </w:rPr>
              <w:fldChar w:fldCharType="begin"/>
            </w:r>
            <w:r>
              <w:rPr>
                <w:noProof/>
                <w:webHidden/>
              </w:rPr>
              <w:instrText xml:space="preserve"> PAGEREF _Toc340692971 \h </w:instrText>
            </w:r>
          </w:ins>
          <w:r>
            <w:rPr>
              <w:noProof/>
              <w:webHidden/>
            </w:rPr>
          </w:r>
          <w:r>
            <w:rPr>
              <w:noProof/>
              <w:webHidden/>
            </w:rPr>
            <w:fldChar w:fldCharType="separate"/>
          </w:r>
          <w:ins w:id="291" w:author="Dominik Messinger" w:date="2012-11-14T22:49:00Z">
            <w:r w:rsidR="00BA767A">
              <w:rPr>
                <w:noProof/>
                <w:webHidden/>
              </w:rPr>
              <w:t>9</w:t>
            </w:r>
          </w:ins>
          <w:ins w:id="292" w:author="Dominik Messinger" w:date="2012-11-14T21:47:00Z">
            <w:r>
              <w:rPr>
                <w:noProof/>
                <w:webHidden/>
              </w:rPr>
              <w:fldChar w:fldCharType="end"/>
            </w:r>
            <w:r w:rsidRPr="0011320E">
              <w:rPr>
                <w:rStyle w:val="Hyperlink"/>
                <w:noProof/>
              </w:rPr>
              <w:fldChar w:fldCharType="end"/>
            </w:r>
          </w:ins>
        </w:p>
        <w:p w14:paraId="4EA74541" w14:textId="77777777" w:rsidR="003520F5" w:rsidRDefault="003520F5">
          <w:pPr>
            <w:pStyle w:val="Verzeichnis2"/>
            <w:tabs>
              <w:tab w:val="left" w:pos="880"/>
              <w:tab w:val="right" w:leader="dot" w:pos="9054"/>
            </w:tabs>
            <w:rPr>
              <w:ins w:id="293" w:author="Dominik Messinger" w:date="2012-11-14T21:47:00Z"/>
              <w:rFonts w:eastAsiaTheme="minorEastAsia"/>
              <w:noProof/>
              <w:lang w:val="de-DE" w:eastAsia="de-DE"/>
            </w:rPr>
          </w:pPr>
          <w:ins w:id="29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"_Toc340692972"</w:instrText>
            </w:r>
            <w:r w:rsidRPr="0011320E">
              <w:rPr>
                <w:rStyle w:val="Hyperlink"/>
                <w:noProof/>
              </w:rPr>
              <w:instrText xml:space="preserve"> </w:instrText>
            </w:r>
            <w:r w:rsidRPr="0011320E">
              <w:rPr>
                <w:rStyle w:val="Hyperlink"/>
                <w:noProof/>
              </w:rPr>
              <w:fldChar w:fldCharType="separate"/>
            </w:r>
            <w:r w:rsidRPr="0011320E">
              <w:rPr>
                <w:rStyle w:val="Hyperlink"/>
                <w:noProof/>
              </w:rPr>
              <w:t>3.2</w:t>
            </w:r>
            <w:r>
              <w:rPr>
                <w:rFonts w:eastAsiaTheme="minorEastAsia"/>
                <w:noProof/>
                <w:lang w:val="de-DE" w:eastAsia="de-DE"/>
              </w:rPr>
              <w:tab/>
            </w:r>
            <w:r w:rsidRPr="0011320E">
              <w:rPr>
                <w:rStyle w:val="Hyperlink"/>
                <w:noProof/>
              </w:rPr>
              <w:t>Architecture</w:t>
            </w:r>
            <w:r>
              <w:rPr>
                <w:noProof/>
                <w:webHidden/>
              </w:rPr>
              <w:tab/>
            </w:r>
            <w:r>
              <w:rPr>
                <w:noProof/>
                <w:webHidden/>
              </w:rPr>
              <w:fldChar w:fldCharType="begin"/>
            </w:r>
            <w:r>
              <w:rPr>
                <w:noProof/>
                <w:webHidden/>
              </w:rPr>
              <w:instrText xml:space="preserve"> PAGEREF _Toc340692972 \h </w:instrText>
            </w:r>
          </w:ins>
          <w:r>
            <w:rPr>
              <w:noProof/>
              <w:webHidden/>
            </w:rPr>
          </w:r>
          <w:r>
            <w:rPr>
              <w:noProof/>
              <w:webHidden/>
            </w:rPr>
            <w:fldChar w:fldCharType="separate"/>
          </w:r>
          <w:ins w:id="295" w:author="Dominik Messinger" w:date="2012-11-14T22:49:00Z">
            <w:r w:rsidR="00BA767A">
              <w:rPr>
                <w:noProof/>
                <w:webHidden/>
              </w:rPr>
              <w:t>9</w:t>
            </w:r>
          </w:ins>
          <w:ins w:id="296" w:author="Dominik Messinger" w:date="2012-11-14T21:47:00Z">
            <w:r>
              <w:rPr>
                <w:noProof/>
                <w:webHidden/>
              </w:rPr>
              <w:fldChar w:fldCharType="end"/>
            </w:r>
            <w:r w:rsidRPr="0011320E">
              <w:rPr>
                <w:rStyle w:val="Hyperlink"/>
                <w:noProof/>
              </w:rPr>
              <w:fldChar w:fldCharType="end"/>
            </w:r>
          </w:ins>
        </w:p>
        <w:p w14:paraId="0218B50B" w14:textId="77777777" w:rsidR="003520F5" w:rsidRDefault="003520F5">
          <w:pPr>
            <w:pStyle w:val="Verzeichnis2"/>
            <w:tabs>
              <w:tab w:val="left" w:pos="880"/>
              <w:tab w:val="right" w:leader="dot" w:pos="9054"/>
            </w:tabs>
            <w:rPr>
              <w:ins w:id="297" w:author="Dominik Messinger" w:date="2012-11-14T21:47:00Z"/>
              <w:rFonts w:eastAsiaTheme="minorEastAsia"/>
              <w:noProof/>
              <w:lang w:val="de-DE" w:eastAsia="de-DE"/>
            </w:rPr>
          </w:pPr>
          <w:ins w:id="29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"_Toc340692973"</w:instrText>
            </w:r>
            <w:r w:rsidRPr="0011320E">
              <w:rPr>
                <w:rStyle w:val="Hyperlink"/>
                <w:noProof/>
              </w:rPr>
              <w:instrText xml:space="preserve"> </w:instrText>
            </w:r>
            <w:r w:rsidRPr="0011320E">
              <w:rPr>
                <w:rStyle w:val="Hyperlink"/>
                <w:noProof/>
              </w:rPr>
              <w:fldChar w:fldCharType="separate"/>
            </w:r>
            <w:r w:rsidRPr="0011320E">
              <w:rPr>
                <w:rStyle w:val="Hyperlink"/>
                <w:noProof/>
              </w:rPr>
              <w:t>3.3</w:t>
            </w:r>
            <w:r>
              <w:rPr>
                <w:rFonts w:eastAsiaTheme="minorEastAsia"/>
                <w:noProof/>
                <w:lang w:val="de-DE" w:eastAsia="de-DE"/>
              </w:rPr>
              <w:tab/>
            </w:r>
            <w:r w:rsidRPr="0011320E">
              <w:rPr>
                <w:rStyle w:val="Hyperlink"/>
                <w:noProof/>
              </w:rPr>
              <w:t>Cloudlet Scenario</w:t>
            </w:r>
            <w:r>
              <w:rPr>
                <w:noProof/>
                <w:webHidden/>
              </w:rPr>
              <w:tab/>
            </w:r>
            <w:r>
              <w:rPr>
                <w:noProof/>
                <w:webHidden/>
              </w:rPr>
              <w:fldChar w:fldCharType="begin"/>
            </w:r>
            <w:r>
              <w:rPr>
                <w:noProof/>
                <w:webHidden/>
              </w:rPr>
              <w:instrText xml:space="preserve"> PAGEREF _Toc340692973 \h </w:instrText>
            </w:r>
          </w:ins>
          <w:r>
            <w:rPr>
              <w:noProof/>
              <w:webHidden/>
            </w:rPr>
          </w:r>
          <w:r>
            <w:rPr>
              <w:noProof/>
              <w:webHidden/>
            </w:rPr>
            <w:fldChar w:fldCharType="separate"/>
          </w:r>
          <w:ins w:id="299" w:author="Dominik Messinger" w:date="2012-11-14T22:49:00Z">
            <w:r w:rsidR="00BA767A">
              <w:rPr>
                <w:noProof/>
                <w:webHidden/>
              </w:rPr>
              <w:t>10</w:t>
            </w:r>
          </w:ins>
          <w:ins w:id="300" w:author="Dominik Messinger" w:date="2012-11-14T21:47:00Z">
            <w:r>
              <w:rPr>
                <w:noProof/>
                <w:webHidden/>
              </w:rPr>
              <w:fldChar w:fldCharType="end"/>
            </w:r>
            <w:r w:rsidRPr="0011320E">
              <w:rPr>
                <w:rStyle w:val="Hyperlink"/>
                <w:noProof/>
              </w:rPr>
              <w:fldChar w:fldCharType="end"/>
            </w:r>
          </w:ins>
        </w:p>
        <w:p w14:paraId="08E62617" w14:textId="77777777" w:rsidR="003520F5" w:rsidRDefault="003520F5">
          <w:pPr>
            <w:pStyle w:val="Verzeichnis2"/>
            <w:tabs>
              <w:tab w:val="left" w:pos="880"/>
              <w:tab w:val="right" w:leader="dot" w:pos="9054"/>
            </w:tabs>
            <w:rPr>
              <w:ins w:id="301" w:author="Dominik Messinger" w:date="2012-11-14T21:47:00Z"/>
              <w:rFonts w:eastAsiaTheme="minorEastAsia"/>
              <w:noProof/>
              <w:lang w:val="de-DE" w:eastAsia="de-DE"/>
            </w:rPr>
          </w:pPr>
          <w:ins w:id="30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"_Toc340692974"</w:instrText>
            </w:r>
            <w:r w:rsidRPr="0011320E">
              <w:rPr>
                <w:rStyle w:val="Hyperlink"/>
                <w:noProof/>
              </w:rPr>
              <w:instrText xml:space="preserve"> </w:instrText>
            </w:r>
            <w:r w:rsidRPr="0011320E">
              <w:rPr>
                <w:rStyle w:val="Hyperlink"/>
                <w:noProof/>
              </w:rPr>
              <w:fldChar w:fldCharType="separate"/>
            </w:r>
            <w:r w:rsidRPr="0011320E">
              <w:rPr>
                <w:rStyle w:val="Hyperlink"/>
                <w:noProof/>
              </w:rPr>
              <w:t>3.4</w:t>
            </w:r>
            <w:r>
              <w:rPr>
                <w:rFonts w:eastAsiaTheme="minorEastAsia"/>
                <w:noProof/>
                <w:lang w:val="de-DE" w:eastAsia="de-DE"/>
              </w:rPr>
              <w:tab/>
            </w:r>
            <w:r w:rsidRPr="0011320E">
              <w:rPr>
                <w:rStyle w:val="Hyperlink"/>
                <w:noProof/>
              </w:rPr>
              <w:t>Phases of Cloudlet Interaction</w:t>
            </w:r>
            <w:r>
              <w:rPr>
                <w:noProof/>
                <w:webHidden/>
              </w:rPr>
              <w:tab/>
            </w:r>
            <w:r>
              <w:rPr>
                <w:noProof/>
                <w:webHidden/>
              </w:rPr>
              <w:fldChar w:fldCharType="begin"/>
            </w:r>
            <w:r>
              <w:rPr>
                <w:noProof/>
                <w:webHidden/>
              </w:rPr>
              <w:instrText xml:space="preserve"> PAGEREF _Toc340692974 \h </w:instrText>
            </w:r>
          </w:ins>
          <w:r>
            <w:rPr>
              <w:noProof/>
              <w:webHidden/>
            </w:rPr>
          </w:r>
          <w:r>
            <w:rPr>
              <w:noProof/>
              <w:webHidden/>
            </w:rPr>
            <w:fldChar w:fldCharType="separate"/>
          </w:r>
          <w:ins w:id="303" w:author="Dominik Messinger" w:date="2012-11-14T22:49:00Z">
            <w:r w:rsidR="00BA767A">
              <w:rPr>
                <w:noProof/>
                <w:webHidden/>
              </w:rPr>
              <w:t>11</w:t>
            </w:r>
          </w:ins>
          <w:ins w:id="304" w:author="Dominik Messinger" w:date="2012-11-14T21:47:00Z">
            <w:r>
              <w:rPr>
                <w:noProof/>
                <w:webHidden/>
              </w:rPr>
              <w:fldChar w:fldCharType="end"/>
            </w:r>
            <w:r w:rsidRPr="0011320E">
              <w:rPr>
                <w:rStyle w:val="Hyperlink"/>
                <w:noProof/>
              </w:rPr>
              <w:fldChar w:fldCharType="end"/>
            </w:r>
          </w:ins>
        </w:p>
        <w:p w14:paraId="004FF197" w14:textId="77777777" w:rsidR="003520F5" w:rsidRDefault="003520F5">
          <w:pPr>
            <w:pStyle w:val="Verzeichnis2"/>
            <w:tabs>
              <w:tab w:val="left" w:pos="880"/>
              <w:tab w:val="right" w:leader="dot" w:pos="9054"/>
            </w:tabs>
            <w:rPr>
              <w:ins w:id="305" w:author="Dominik Messinger" w:date="2012-11-14T21:47:00Z"/>
              <w:rFonts w:eastAsiaTheme="minorEastAsia"/>
              <w:noProof/>
              <w:lang w:val="de-DE" w:eastAsia="de-DE"/>
            </w:rPr>
          </w:pPr>
          <w:ins w:id="30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"_Toc340692975"</w:instrText>
            </w:r>
            <w:r w:rsidRPr="0011320E">
              <w:rPr>
                <w:rStyle w:val="Hyperlink"/>
                <w:noProof/>
              </w:rPr>
              <w:instrText xml:space="preserve"> </w:instrText>
            </w:r>
            <w:r w:rsidRPr="0011320E">
              <w:rPr>
                <w:rStyle w:val="Hyperlink"/>
                <w:noProof/>
              </w:rPr>
              <w:fldChar w:fldCharType="separate"/>
            </w:r>
            <w:r w:rsidRPr="0011320E">
              <w:rPr>
                <w:rStyle w:val="Hyperlink"/>
                <w:noProof/>
              </w:rPr>
              <w:t>3.5</w:t>
            </w:r>
            <w:r>
              <w:rPr>
                <w:rFonts w:eastAsiaTheme="minorEastAsia"/>
                <w:noProof/>
                <w:lang w:val="de-DE" w:eastAsia="de-DE"/>
              </w:rPr>
              <w:tab/>
            </w:r>
            <w:r w:rsidRPr="0011320E">
              <w:rPr>
                <w:rStyle w:val="Hyperlink"/>
                <w:noProof/>
              </w:rPr>
              <w:t>Cloudlet Requirements Analysis</w:t>
            </w:r>
            <w:r>
              <w:rPr>
                <w:noProof/>
                <w:webHidden/>
              </w:rPr>
              <w:tab/>
            </w:r>
            <w:r>
              <w:rPr>
                <w:noProof/>
                <w:webHidden/>
              </w:rPr>
              <w:fldChar w:fldCharType="begin"/>
            </w:r>
            <w:r>
              <w:rPr>
                <w:noProof/>
                <w:webHidden/>
              </w:rPr>
              <w:instrText xml:space="preserve"> PAGEREF _Toc340692975 \h </w:instrText>
            </w:r>
          </w:ins>
          <w:r>
            <w:rPr>
              <w:noProof/>
              <w:webHidden/>
            </w:rPr>
          </w:r>
          <w:r>
            <w:rPr>
              <w:noProof/>
              <w:webHidden/>
            </w:rPr>
            <w:fldChar w:fldCharType="separate"/>
          </w:r>
          <w:ins w:id="307" w:author="Dominik Messinger" w:date="2012-11-14T22:49:00Z">
            <w:r w:rsidR="00BA767A">
              <w:rPr>
                <w:noProof/>
                <w:webHidden/>
              </w:rPr>
              <w:t>12</w:t>
            </w:r>
          </w:ins>
          <w:ins w:id="308" w:author="Dominik Messinger" w:date="2012-11-14T21:47:00Z">
            <w:r>
              <w:rPr>
                <w:noProof/>
                <w:webHidden/>
              </w:rPr>
              <w:fldChar w:fldCharType="end"/>
            </w:r>
            <w:r w:rsidRPr="0011320E">
              <w:rPr>
                <w:rStyle w:val="Hyperlink"/>
                <w:noProof/>
              </w:rPr>
              <w:fldChar w:fldCharType="end"/>
            </w:r>
          </w:ins>
        </w:p>
        <w:p w14:paraId="15F3DEED" w14:textId="77777777" w:rsidR="003520F5" w:rsidRDefault="003520F5">
          <w:pPr>
            <w:pStyle w:val="Verzeichnis3"/>
            <w:tabs>
              <w:tab w:val="left" w:pos="1320"/>
              <w:tab w:val="right" w:leader="dot" w:pos="9054"/>
            </w:tabs>
            <w:rPr>
              <w:ins w:id="309" w:author="Dominik Messinger" w:date="2012-11-14T21:47:00Z"/>
              <w:rFonts w:eastAsiaTheme="minorEastAsia"/>
              <w:noProof/>
              <w:lang w:val="de-DE" w:eastAsia="de-DE"/>
            </w:rPr>
          </w:pPr>
          <w:ins w:id="31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"_Toc340692976"</w:instrText>
            </w:r>
            <w:r w:rsidRPr="0011320E">
              <w:rPr>
                <w:rStyle w:val="Hyperlink"/>
                <w:noProof/>
              </w:rPr>
              <w:instrText xml:space="preserve"> </w:instrText>
            </w:r>
            <w:r w:rsidRPr="0011320E">
              <w:rPr>
                <w:rStyle w:val="Hyperlink"/>
                <w:noProof/>
              </w:rPr>
              <w:fldChar w:fldCharType="separate"/>
            </w:r>
            <w:r w:rsidRPr="0011320E">
              <w:rPr>
                <w:rStyle w:val="Hyperlink"/>
                <w:noProof/>
              </w:rPr>
              <w:t>3.5.1</w:t>
            </w:r>
            <w:r>
              <w:rPr>
                <w:rFonts w:eastAsiaTheme="minorEastAsia"/>
                <w:noProof/>
                <w:lang w:val="de-DE" w:eastAsia="de-DE"/>
              </w:rPr>
              <w:tab/>
            </w:r>
            <w:r w:rsidRPr="0011320E">
              <w:rPr>
                <w:rStyle w:val="Hyperlink"/>
                <w:noProof/>
              </w:rPr>
              <w:t>Functional Requirements</w:t>
            </w:r>
            <w:r>
              <w:rPr>
                <w:noProof/>
                <w:webHidden/>
              </w:rPr>
              <w:tab/>
            </w:r>
            <w:r>
              <w:rPr>
                <w:noProof/>
                <w:webHidden/>
              </w:rPr>
              <w:fldChar w:fldCharType="begin"/>
            </w:r>
            <w:r>
              <w:rPr>
                <w:noProof/>
                <w:webHidden/>
              </w:rPr>
              <w:instrText xml:space="preserve"> PAGEREF _Toc340692976 \h </w:instrText>
            </w:r>
          </w:ins>
          <w:r>
            <w:rPr>
              <w:noProof/>
              <w:webHidden/>
            </w:rPr>
          </w:r>
          <w:r>
            <w:rPr>
              <w:noProof/>
              <w:webHidden/>
            </w:rPr>
            <w:fldChar w:fldCharType="separate"/>
          </w:r>
          <w:ins w:id="311" w:author="Dominik Messinger" w:date="2012-11-14T22:49:00Z">
            <w:r w:rsidR="00BA767A">
              <w:rPr>
                <w:noProof/>
                <w:webHidden/>
              </w:rPr>
              <w:t>13</w:t>
            </w:r>
          </w:ins>
          <w:ins w:id="312" w:author="Dominik Messinger" w:date="2012-11-14T21:47:00Z">
            <w:r>
              <w:rPr>
                <w:noProof/>
                <w:webHidden/>
              </w:rPr>
              <w:fldChar w:fldCharType="end"/>
            </w:r>
            <w:r w:rsidRPr="0011320E">
              <w:rPr>
                <w:rStyle w:val="Hyperlink"/>
                <w:noProof/>
              </w:rPr>
              <w:fldChar w:fldCharType="end"/>
            </w:r>
          </w:ins>
        </w:p>
        <w:p w14:paraId="47BBF3B5" w14:textId="77777777" w:rsidR="003520F5" w:rsidRDefault="003520F5">
          <w:pPr>
            <w:pStyle w:val="Verzeichnis3"/>
            <w:tabs>
              <w:tab w:val="left" w:pos="1320"/>
              <w:tab w:val="right" w:leader="dot" w:pos="9054"/>
            </w:tabs>
            <w:rPr>
              <w:ins w:id="313" w:author="Dominik Messinger" w:date="2012-11-14T21:47:00Z"/>
              <w:rFonts w:eastAsiaTheme="minorEastAsia"/>
              <w:noProof/>
              <w:lang w:val="de-DE" w:eastAsia="de-DE"/>
            </w:rPr>
          </w:pPr>
          <w:ins w:id="31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"_Toc340692977"</w:instrText>
            </w:r>
            <w:r w:rsidRPr="0011320E">
              <w:rPr>
                <w:rStyle w:val="Hyperlink"/>
                <w:noProof/>
              </w:rPr>
              <w:instrText xml:space="preserve"> </w:instrText>
            </w:r>
            <w:r w:rsidRPr="0011320E">
              <w:rPr>
                <w:rStyle w:val="Hyperlink"/>
                <w:noProof/>
              </w:rPr>
              <w:fldChar w:fldCharType="separate"/>
            </w:r>
            <w:r w:rsidRPr="0011320E">
              <w:rPr>
                <w:rStyle w:val="Hyperlink"/>
                <w:noProof/>
              </w:rPr>
              <w:t>3.5.2</w:t>
            </w:r>
            <w:r>
              <w:rPr>
                <w:rFonts w:eastAsiaTheme="minorEastAsia"/>
                <w:noProof/>
                <w:lang w:val="de-DE" w:eastAsia="de-DE"/>
              </w:rPr>
              <w:tab/>
            </w:r>
            <w:r w:rsidRPr="0011320E">
              <w:rPr>
                <w:rStyle w:val="Hyperlink"/>
                <w:noProof/>
              </w:rPr>
              <w:t>Quality Attribute Requirements</w:t>
            </w:r>
            <w:r>
              <w:rPr>
                <w:noProof/>
                <w:webHidden/>
              </w:rPr>
              <w:tab/>
            </w:r>
            <w:r>
              <w:rPr>
                <w:noProof/>
                <w:webHidden/>
              </w:rPr>
              <w:fldChar w:fldCharType="begin"/>
            </w:r>
            <w:r>
              <w:rPr>
                <w:noProof/>
                <w:webHidden/>
              </w:rPr>
              <w:instrText xml:space="preserve"> PAGEREF _Toc340692977 \h </w:instrText>
            </w:r>
          </w:ins>
          <w:r>
            <w:rPr>
              <w:noProof/>
              <w:webHidden/>
            </w:rPr>
          </w:r>
          <w:r>
            <w:rPr>
              <w:noProof/>
              <w:webHidden/>
            </w:rPr>
            <w:fldChar w:fldCharType="separate"/>
          </w:r>
          <w:ins w:id="315" w:author="Dominik Messinger" w:date="2012-11-14T22:49:00Z">
            <w:r w:rsidR="00BA767A">
              <w:rPr>
                <w:noProof/>
                <w:webHidden/>
              </w:rPr>
              <w:t>13</w:t>
            </w:r>
          </w:ins>
          <w:ins w:id="316" w:author="Dominik Messinger" w:date="2012-11-14T21:47:00Z">
            <w:r>
              <w:rPr>
                <w:noProof/>
                <w:webHidden/>
              </w:rPr>
              <w:fldChar w:fldCharType="end"/>
            </w:r>
            <w:r w:rsidRPr="0011320E">
              <w:rPr>
                <w:rStyle w:val="Hyperlink"/>
                <w:noProof/>
              </w:rPr>
              <w:fldChar w:fldCharType="end"/>
            </w:r>
          </w:ins>
        </w:p>
        <w:p w14:paraId="10813E41" w14:textId="77777777" w:rsidR="003520F5" w:rsidRDefault="003520F5">
          <w:pPr>
            <w:pStyle w:val="Verzeichnis1"/>
            <w:tabs>
              <w:tab w:val="left" w:pos="440"/>
              <w:tab w:val="right" w:leader="dot" w:pos="9054"/>
            </w:tabs>
            <w:rPr>
              <w:ins w:id="317" w:author="Dominik Messinger" w:date="2012-11-14T21:47:00Z"/>
              <w:rFonts w:eastAsiaTheme="minorEastAsia"/>
              <w:noProof/>
              <w:lang w:val="de-DE" w:eastAsia="de-DE"/>
            </w:rPr>
          </w:pPr>
          <w:ins w:id="31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"_Toc340692978"</w:instrText>
            </w:r>
            <w:r w:rsidRPr="0011320E">
              <w:rPr>
                <w:rStyle w:val="Hyperlink"/>
                <w:noProof/>
              </w:rPr>
              <w:instrText xml:space="preserve"> </w:instrText>
            </w:r>
            <w:r w:rsidRPr="0011320E">
              <w:rPr>
                <w:rStyle w:val="Hyperlink"/>
                <w:noProof/>
              </w:rPr>
              <w:fldChar w:fldCharType="separate"/>
            </w:r>
            <w:r w:rsidRPr="0011320E">
              <w:rPr>
                <w:rStyle w:val="Hyperlink"/>
                <w:noProof/>
              </w:rPr>
              <w:t>4</w:t>
            </w:r>
            <w:r>
              <w:rPr>
                <w:rFonts w:eastAsiaTheme="minorEastAsia"/>
                <w:noProof/>
                <w:lang w:val="de-DE" w:eastAsia="de-DE"/>
              </w:rPr>
              <w:tab/>
            </w:r>
            <w:r w:rsidRPr="0011320E">
              <w:rPr>
                <w:rStyle w:val="Hyperlink"/>
                <w:noProof/>
              </w:rPr>
              <w:t>Application Deployment</w:t>
            </w:r>
            <w:r>
              <w:rPr>
                <w:noProof/>
                <w:webHidden/>
              </w:rPr>
              <w:tab/>
            </w:r>
            <w:r>
              <w:rPr>
                <w:noProof/>
                <w:webHidden/>
              </w:rPr>
              <w:fldChar w:fldCharType="begin"/>
            </w:r>
            <w:r>
              <w:rPr>
                <w:noProof/>
                <w:webHidden/>
              </w:rPr>
              <w:instrText xml:space="preserve"> PAGEREF _Toc340692978 \h </w:instrText>
            </w:r>
          </w:ins>
          <w:r>
            <w:rPr>
              <w:noProof/>
              <w:webHidden/>
            </w:rPr>
          </w:r>
          <w:r>
            <w:rPr>
              <w:noProof/>
              <w:webHidden/>
            </w:rPr>
            <w:fldChar w:fldCharType="separate"/>
          </w:r>
          <w:ins w:id="319" w:author="Dominik Messinger" w:date="2012-11-14T22:49:00Z">
            <w:r w:rsidR="00BA767A">
              <w:rPr>
                <w:noProof/>
                <w:webHidden/>
              </w:rPr>
              <w:t>14</w:t>
            </w:r>
          </w:ins>
          <w:ins w:id="320" w:author="Dominik Messinger" w:date="2012-11-14T21:47:00Z">
            <w:r>
              <w:rPr>
                <w:noProof/>
                <w:webHidden/>
              </w:rPr>
              <w:fldChar w:fldCharType="end"/>
            </w:r>
            <w:r w:rsidRPr="0011320E">
              <w:rPr>
                <w:rStyle w:val="Hyperlink"/>
                <w:noProof/>
              </w:rPr>
              <w:fldChar w:fldCharType="end"/>
            </w:r>
          </w:ins>
        </w:p>
        <w:p w14:paraId="493E04F3" w14:textId="77777777" w:rsidR="003520F5" w:rsidRDefault="003520F5">
          <w:pPr>
            <w:pStyle w:val="Verzeichnis2"/>
            <w:tabs>
              <w:tab w:val="left" w:pos="880"/>
              <w:tab w:val="right" w:leader="dot" w:pos="9054"/>
            </w:tabs>
            <w:rPr>
              <w:ins w:id="321" w:author="Dominik Messinger" w:date="2012-11-14T21:47:00Z"/>
              <w:rFonts w:eastAsiaTheme="minorEastAsia"/>
              <w:noProof/>
              <w:lang w:val="de-DE" w:eastAsia="de-DE"/>
            </w:rPr>
          </w:pPr>
          <w:ins w:id="32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"_Toc340692979"</w:instrText>
            </w:r>
            <w:r w:rsidRPr="0011320E">
              <w:rPr>
                <w:rStyle w:val="Hyperlink"/>
                <w:noProof/>
              </w:rPr>
              <w:instrText xml:space="preserve"> </w:instrText>
            </w:r>
            <w:r w:rsidRPr="0011320E">
              <w:rPr>
                <w:rStyle w:val="Hyperlink"/>
                <w:noProof/>
              </w:rPr>
              <w:fldChar w:fldCharType="separate"/>
            </w:r>
            <w:r w:rsidRPr="0011320E">
              <w:rPr>
                <w:rStyle w:val="Hyperlink"/>
                <w:noProof/>
              </w:rPr>
              <w:t>4.1</w:t>
            </w:r>
            <w:r>
              <w:rPr>
                <w:rFonts w:eastAsiaTheme="minorEastAsia"/>
                <w:noProof/>
                <w:lang w:val="de-DE" w:eastAsia="de-DE"/>
              </w:rPr>
              <w:tab/>
            </w:r>
            <w:r w:rsidRPr="0011320E">
              <w:rPr>
                <w:rStyle w:val="Hyperlink"/>
                <w:noProof/>
              </w:rPr>
              <w:t>Limitations to Portability</w:t>
            </w:r>
            <w:r>
              <w:rPr>
                <w:noProof/>
                <w:webHidden/>
              </w:rPr>
              <w:tab/>
            </w:r>
            <w:r>
              <w:rPr>
                <w:noProof/>
                <w:webHidden/>
              </w:rPr>
              <w:fldChar w:fldCharType="begin"/>
            </w:r>
            <w:r>
              <w:rPr>
                <w:noProof/>
                <w:webHidden/>
              </w:rPr>
              <w:instrText xml:space="preserve"> PAGEREF _Toc340692979 \h </w:instrText>
            </w:r>
          </w:ins>
          <w:r>
            <w:rPr>
              <w:noProof/>
              <w:webHidden/>
            </w:rPr>
          </w:r>
          <w:r>
            <w:rPr>
              <w:noProof/>
              <w:webHidden/>
            </w:rPr>
            <w:fldChar w:fldCharType="separate"/>
          </w:r>
          <w:ins w:id="323" w:author="Dominik Messinger" w:date="2012-11-14T22:49:00Z">
            <w:r w:rsidR="00BA767A">
              <w:rPr>
                <w:noProof/>
                <w:webHidden/>
              </w:rPr>
              <w:t>14</w:t>
            </w:r>
          </w:ins>
          <w:ins w:id="324" w:author="Dominik Messinger" w:date="2012-11-14T21:47:00Z">
            <w:r>
              <w:rPr>
                <w:noProof/>
                <w:webHidden/>
              </w:rPr>
              <w:fldChar w:fldCharType="end"/>
            </w:r>
            <w:r w:rsidRPr="0011320E">
              <w:rPr>
                <w:rStyle w:val="Hyperlink"/>
                <w:noProof/>
              </w:rPr>
              <w:fldChar w:fldCharType="end"/>
            </w:r>
          </w:ins>
        </w:p>
        <w:p w14:paraId="6B50C71A" w14:textId="77777777" w:rsidR="003520F5" w:rsidRDefault="003520F5">
          <w:pPr>
            <w:pStyle w:val="Verzeichnis3"/>
            <w:tabs>
              <w:tab w:val="left" w:pos="1320"/>
              <w:tab w:val="right" w:leader="dot" w:pos="9054"/>
            </w:tabs>
            <w:rPr>
              <w:ins w:id="325" w:author="Dominik Messinger" w:date="2012-11-14T21:47:00Z"/>
              <w:rFonts w:eastAsiaTheme="minorEastAsia"/>
              <w:noProof/>
              <w:lang w:val="de-DE" w:eastAsia="de-DE"/>
            </w:rPr>
          </w:pPr>
          <w:ins w:id="32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"_Toc340692980"</w:instrText>
            </w:r>
            <w:r w:rsidRPr="0011320E">
              <w:rPr>
                <w:rStyle w:val="Hyperlink"/>
                <w:noProof/>
              </w:rPr>
              <w:instrText xml:space="preserve"> </w:instrText>
            </w:r>
            <w:r w:rsidRPr="0011320E">
              <w:rPr>
                <w:rStyle w:val="Hyperlink"/>
                <w:noProof/>
              </w:rPr>
              <w:fldChar w:fldCharType="separate"/>
            </w:r>
            <w:r w:rsidRPr="0011320E">
              <w:rPr>
                <w:rStyle w:val="Hyperlink"/>
                <w:noProof/>
              </w:rPr>
              <w:t>4.1.1</w:t>
            </w:r>
            <w:r>
              <w:rPr>
                <w:rFonts w:eastAsiaTheme="minorEastAsia"/>
                <w:noProof/>
                <w:lang w:val="de-DE" w:eastAsia="de-DE"/>
              </w:rPr>
              <w:tab/>
            </w:r>
            <w:r w:rsidRPr="0011320E">
              <w:rPr>
                <w:rStyle w:val="Hyperlink"/>
                <w:noProof/>
              </w:rPr>
              <w:t>Instruction Set Architecture</w:t>
            </w:r>
            <w:r>
              <w:rPr>
                <w:noProof/>
                <w:webHidden/>
              </w:rPr>
              <w:tab/>
            </w:r>
            <w:r>
              <w:rPr>
                <w:noProof/>
                <w:webHidden/>
              </w:rPr>
              <w:fldChar w:fldCharType="begin"/>
            </w:r>
            <w:r>
              <w:rPr>
                <w:noProof/>
                <w:webHidden/>
              </w:rPr>
              <w:instrText xml:space="preserve"> PAGEREF _Toc340692980 \h </w:instrText>
            </w:r>
          </w:ins>
          <w:r>
            <w:rPr>
              <w:noProof/>
              <w:webHidden/>
            </w:rPr>
          </w:r>
          <w:r>
            <w:rPr>
              <w:noProof/>
              <w:webHidden/>
            </w:rPr>
            <w:fldChar w:fldCharType="separate"/>
          </w:r>
          <w:ins w:id="327" w:author="Dominik Messinger" w:date="2012-11-14T22:49:00Z">
            <w:r w:rsidR="00BA767A">
              <w:rPr>
                <w:noProof/>
                <w:webHidden/>
              </w:rPr>
              <w:t>14</w:t>
            </w:r>
          </w:ins>
          <w:ins w:id="328" w:author="Dominik Messinger" w:date="2012-11-14T21:47:00Z">
            <w:r>
              <w:rPr>
                <w:noProof/>
                <w:webHidden/>
              </w:rPr>
              <w:fldChar w:fldCharType="end"/>
            </w:r>
            <w:r w:rsidRPr="0011320E">
              <w:rPr>
                <w:rStyle w:val="Hyperlink"/>
                <w:noProof/>
              </w:rPr>
              <w:fldChar w:fldCharType="end"/>
            </w:r>
          </w:ins>
        </w:p>
        <w:p w14:paraId="14F30EB5" w14:textId="77777777" w:rsidR="003520F5" w:rsidRDefault="003520F5">
          <w:pPr>
            <w:pStyle w:val="Verzeichnis3"/>
            <w:tabs>
              <w:tab w:val="left" w:pos="1320"/>
              <w:tab w:val="right" w:leader="dot" w:pos="9054"/>
            </w:tabs>
            <w:rPr>
              <w:ins w:id="329" w:author="Dominik Messinger" w:date="2012-11-14T21:47:00Z"/>
              <w:rFonts w:eastAsiaTheme="minorEastAsia"/>
              <w:noProof/>
              <w:lang w:val="de-DE" w:eastAsia="de-DE"/>
            </w:rPr>
          </w:pPr>
          <w:ins w:id="3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"_Toc340692981"</w:instrText>
            </w:r>
            <w:r w:rsidRPr="0011320E">
              <w:rPr>
                <w:rStyle w:val="Hyperlink"/>
                <w:noProof/>
              </w:rPr>
              <w:instrText xml:space="preserve"> </w:instrText>
            </w:r>
            <w:r w:rsidRPr="0011320E">
              <w:rPr>
                <w:rStyle w:val="Hyperlink"/>
                <w:noProof/>
              </w:rPr>
              <w:fldChar w:fldCharType="separate"/>
            </w:r>
            <w:r w:rsidRPr="0011320E">
              <w:rPr>
                <w:rStyle w:val="Hyperlink"/>
                <w:noProof/>
              </w:rPr>
              <w:t>4.1.2</w:t>
            </w:r>
            <w:r>
              <w:rPr>
                <w:rFonts w:eastAsiaTheme="minorEastAsia"/>
                <w:noProof/>
                <w:lang w:val="de-DE" w:eastAsia="de-DE"/>
              </w:rPr>
              <w:tab/>
            </w:r>
            <w:r w:rsidRPr="0011320E">
              <w:rPr>
                <w:rStyle w:val="Hyperlink"/>
                <w:noProof/>
              </w:rPr>
              <w:t>Hardware Dependencies</w:t>
            </w:r>
            <w:r>
              <w:rPr>
                <w:noProof/>
                <w:webHidden/>
              </w:rPr>
              <w:tab/>
            </w:r>
            <w:r>
              <w:rPr>
                <w:noProof/>
                <w:webHidden/>
              </w:rPr>
              <w:fldChar w:fldCharType="begin"/>
            </w:r>
            <w:r>
              <w:rPr>
                <w:noProof/>
                <w:webHidden/>
              </w:rPr>
              <w:instrText xml:space="preserve"> PAGEREF _Toc340692981 \h </w:instrText>
            </w:r>
          </w:ins>
          <w:r>
            <w:rPr>
              <w:noProof/>
              <w:webHidden/>
            </w:rPr>
          </w:r>
          <w:r>
            <w:rPr>
              <w:noProof/>
              <w:webHidden/>
            </w:rPr>
            <w:fldChar w:fldCharType="separate"/>
          </w:r>
          <w:ins w:id="331" w:author="Dominik Messinger" w:date="2012-11-14T22:49:00Z">
            <w:r w:rsidR="00BA767A">
              <w:rPr>
                <w:noProof/>
                <w:webHidden/>
              </w:rPr>
              <w:t>14</w:t>
            </w:r>
          </w:ins>
          <w:ins w:id="332" w:author="Dominik Messinger" w:date="2012-11-14T21:47:00Z">
            <w:r>
              <w:rPr>
                <w:noProof/>
                <w:webHidden/>
              </w:rPr>
              <w:fldChar w:fldCharType="end"/>
            </w:r>
            <w:r w:rsidRPr="0011320E">
              <w:rPr>
                <w:rStyle w:val="Hyperlink"/>
                <w:noProof/>
              </w:rPr>
              <w:fldChar w:fldCharType="end"/>
            </w:r>
          </w:ins>
        </w:p>
        <w:p w14:paraId="4B87FC90" w14:textId="77777777" w:rsidR="003520F5" w:rsidRDefault="003520F5">
          <w:pPr>
            <w:pStyle w:val="Verzeichnis3"/>
            <w:tabs>
              <w:tab w:val="left" w:pos="1320"/>
              <w:tab w:val="right" w:leader="dot" w:pos="9054"/>
            </w:tabs>
            <w:rPr>
              <w:ins w:id="333" w:author="Dominik Messinger" w:date="2012-11-14T21:47:00Z"/>
              <w:rFonts w:eastAsiaTheme="minorEastAsia"/>
              <w:noProof/>
              <w:lang w:val="de-DE" w:eastAsia="de-DE"/>
            </w:rPr>
          </w:pPr>
          <w:ins w:id="3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"_Toc340692982"</w:instrText>
            </w:r>
            <w:r w:rsidRPr="0011320E">
              <w:rPr>
                <w:rStyle w:val="Hyperlink"/>
                <w:noProof/>
              </w:rPr>
              <w:instrText xml:space="preserve"> </w:instrText>
            </w:r>
            <w:r w:rsidRPr="0011320E">
              <w:rPr>
                <w:rStyle w:val="Hyperlink"/>
                <w:noProof/>
              </w:rPr>
              <w:fldChar w:fldCharType="separate"/>
            </w:r>
            <w:r w:rsidRPr="0011320E">
              <w:rPr>
                <w:rStyle w:val="Hyperlink"/>
                <w:noProof/>
              </w:rPr>
              <w:t>4.1.3</w:t>
            </w:r>
            <w:r>
              <w:rPr>
                <w:rFonts w:eastAsiaTheme="minorEastAsia"/>
                <w:noProof/>
                <w:lang w:val="de-DE" w:eastAsia="de-DE"/>
              </w:rPr>
              <w:tab/>
            </w:r>
            <w:r w:rsidRPr="0011320E">
              <w:rPr>
                <w:rStyle w:val="Hyperlink"/>
                <w:noProof/>
              </w:rPr>
              <w:t>Software Dependencies</w:t>
            </w:r>
            <w:r>
              <w:rPr>
                <w:noProof/>
                <w:webHidden/>
              </w:rPr>
              <w:tab/>
            </w:r>
            <w:r>
              <w:rPr>
                <w:noProof/>
                <w:webHidden/>
              </w:rPr>
              <w:fldChar w:fldCharType="begin"/>
            </w:r>
            <w:r>
              <w:rPr>
                <w:noProof/>
                <w:webHidden/>
              </w:rPr>
              <w:instrText xml:space="preserve"> PAGEREF _Toc340692982 \h </w:instrText>
            </w:r>
          </w:ins>
          <w:r>
            <w:rPr>
              <w:noProof/>
              <w:webHidden/>
            </w:rPr>
          </w:r>
          <w:r>
            <w:rPr>
              <w:noProof/>
              <w:webHidden/>
            </w:rPr>
            <w:fldChar w:fldCharType="separate"/>
          </w:r>
          <w:ins w:id="335" w:author="Dominik Messinger" w:date="2012-11-14T22:49:00Z">
            <w:r w:rsidR="00BA767A">
              <w:rPr>
                <w:noProof/>
                <w:webHidden/>
              </w:rPr>
              <w:t>14</w:t>
            </w:r>
          </w:ins>
          <w:ins w:id="336" w:author="Dominik Messinger" w:date="2012-11-14T21:47:00Z">
            <w:r>
              <w:rPr>
                <w:noProof/>
                <w:webHidden/>
              </w:rPr>
              <w:fldChar w:fldCharType="end"/>
            </w:r>
            <w:r w:rsidRPr="0011320E">
              <w:rPr>
                <w:rStyle w:val="Hyperlink"/>
                <w:noProof/>
              </w:rPr>
              <w:fldChar w:fldCharType="end"/>
            </w:r>
          </w:ins>
        </w:p>
        <w:p w14:paraId="3AF0ECBD" w14:textId="77777777" w:rsidR="003520F5" w:rsidRDefault="003520F5">
          <w:pPr>
            <w:pStyle w:val="Verzeichnis3"/>
            <w:tabs>
              <w:tab w:val="left" w:pos="1320"/>
              <w:tab w:val="right" w:leader="dot" w:pos="9054"/>
            </w:tabs>
            <w:rPr>
              <w:ins w:id="337" w:author="Dominik Messinger" w:date="2012-11-14T21:47:00Z"/>
              <w:rFonts w:eastAsiaTheme="minorEastAsia"/>
              <w:noProof/>
              <w:lang w:val="de-DE" w:eastAsia="de-DE"/>
            </w:rPr>
          </w:pPr>
          <w:ins w:id="338" w:author="Dominik Messinger" w:date="2012-11-14T21:47:00Z">
            <w:r w:rsidRPr="0011320E">
              <w:rPr>
                <w:rStyle w:val="Hyperlink"/>
                <w:noProof/>
              </w:rPr>
              <w:lastRenderedPageBreak/>
              <w:fldChar w:fldCharType="begin"/>
            </w:r>
            <w:r w:rsidRPr="0011320E">
              <w:rPr>
                <w:rStyle w:val="Hyperlink"/>
                <w:noProof/>
              </w:rPr>
              <w:instrText xml:space="preserve"> </w:instrText>
            </w:r>
            <w:r>
              <w:rPr>
                <w:noProof/>
              </w:rPr>
              <w:instrText>HYPERLINK \l "_Toc340692983"</w:instrText>
            </w:r>
            <w:r w:rsidRPr="0011320E">
              <w:rPr>
                <w:rStyle w:val="Hyperlink"/>
                <w:noProof/>
              </w:rPr>
              <w:instrText xml:space="preserve"> </w:instrText>
            </w:r>
            <w:r w:rsidRPr="0011320E">
              <w:rPr>
                <w:rStyle w:val="Hyperlink"/>
                <w:noProof/>
              </w:rPr>
              <w:fldChar w:fldCharType="separate"/>
            </w:r>
            <w:r w:rsidRPr="0011320E">
              <w:rPr>
                <w:rStyle w:val="Hyperlink"/>
                <w:noProof/>
              </w:rPr>
              <w:t>4.1.4</w:t>
            </w:r>
            <w:r>
              <w:rPr>
                <w:rFonts w:eastAsiaTheme="minorEastAsia"/>
                <w:noProof/>
                <w:lang w:val="de-DE" w:eastAsia="de-DE"/>
              </w:rPr>
              <w:tab/>
            </w:r>
            <w:r w:rsidRPr="0011320E">
              <w:rPr>
                <w:rStyle w:val="Hyperlink"/>
                <w:noProof/>
              </w:rPr>
              <w:t>Dependency Conflicts</w:t>
            </w:r>
            <w:r>
              <w:rPr>
                <w:noProof/>
                <w:webHidden/>
              </w:rPr>
              <w:tab/>
            </w:r>
            <w:r>
              <w:rPr>
                <w:noProof/>
                <w:webHidden/>
              </w:rPr>
              <w:fldChar w:fldCharType="begin"/>
            </w:r>
            <w:r>
              <w:rPr>
                <w:noProof/>
                <w:webHidden/>
              </w:rPr>
              <w:instrText xml:space="preserve"> PAGEREF _Toc340692983 \h </w:instrText>
            </w:r>
          </w:ins>
          <w:r>
            <w:rPr>
              <w:noProof/>
              <w:webHidden/>
            </w:rPr>
          </w:r>
          <w:r>
            <w:rPr>
              <w:noProof/>
              <w:webHidden/>
            </w:rPr>
            <w:fldChar w:fldCharType="separate"/>
          </w:r>
          <w:ins w:id="339" w:author="Dominik Messinger" w:date="2012-11-14T22:49:00Z">
            <w:r w:rsidR="00BA767A">
              <w:rPr>
                <w:noProof/>
                <w:webHidden/>
              </w:rPr>
              <w:t>15</w:t>
            </w:r>
          </w:ins>
          <w:ins w:id="340" w:author="Dominik Messinger" w:date="2012-11-14T21:47:00Z">
            <w:r>
              <w:rPr>
                <w:noProof/>
                <w:webHidden/>
              </w:rPr>
              <w:fldChar w:fldCharType="end"/>
            </w:r>
            <w:r w:rsidRPr="0011320E">
              <w:rPr>
                <w:rStyle w:val="Hyperlink"/>
                <w:noProof/>
              </w:rPr>
              <w:fldChar w:fldCharType="end"/>
            </w:r>
          </w:ins>
        </w:p>
        <w:p w14:paraId="47B6F2FD" w14:textId="77777777" w:rsidR="003520F5" w:rsidRDefault="003520F5">
          <w:pPr>
            <w:pStyle w:val="Verzeichnis2"/>
            <w:tabs>
              <w:tab w:val="left" w:pos="880"/>
              <w:tab w:val="right" w:leader="dot" w:pos="9054"/>
            </w:tabs>
            <w:rPr>
              <w:ins w:id="341" w:author="Dominik Messinger" w:date="2012-11-14T21:47:00Z"/>
              <w:rFonts w:eastAsiaTheme="minorEastAsia"/>
              <w:noProof/>
              <w:lang w:val="de-DE" w:eastAsia="de-DE"/>
            </w:rPr>
          </w:pPr>
          <w:ins w:id="34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"_Toc340692984"</w:instrText>
            </w:r>
            <w:r w:rsidRPr="0011320E">
              <w:rPr>
                <w:rStyle w:val="Hyperlink"/>
                <w:noProof/>
              </w:rPr>
              <w:instrText xml:space="preserve"> </w:instrText>
            </w:r>
            <w:r w:rsidRPr="0011320E">
              <w:rPr>
                <w:rStyle w:val="Hyperlink"/>
                <w:noProof/>
              </w:rPr>
              <w:fldChar w:fldCharType="separate"/>
            </w:r>
            <w:r w:rsidRPr="0011320E">
              <w:rPr>
                <w:rStyle w:val="Hyperlink"/>
                <w:noProof/>
              </w:rPr>
              <w:t>4.2</w:t>
            </w:r>
            <w:r>
              <w:rPr>
                <w:rFonts w:eastAsiaTheme="minorEastAsia"/>
                <w:noProof/>
                <w:lang w:val="de-DE" w:eastAsia="de-DE"/>
              </w:rPr>
              <w:tab/>
            </w:r>
            <w:r w:rsidRPr="0011320E">
              <w:rPr>
                <w:rStyle w:val="Hyperlink"/>
                <w:noProof/>
              </w:rPr>
              <w:t>Source Code versus Binary File Transmission</w:t>
            </w:r>
            <w:r>
              <w:rPr>
                <w:noProof/>
                <w:webHidden/>
              </w:rPr>
              <w:tab/>
            </w:r>
            <w:r>
              <w:rPr>
                <w:noProof/>
                <w:webHidden/>
              </w:rPr>
              <w:fldChar w:fldCharType="begin"/>
            </w:r>
            <w:r>
              <w:rPr>
                <w:noProof/>
                <w:webHidden/>
              </w:rPr>
              <w:instrText xml:space="preserve"> PAGEREF _Toc340692984 \h </w:instrText>
            </w:r>
          </w:ins>
          <w:r>
            <w:rPr>
              <w:noProof/>
              <w:webHidden/>
            </w:rPr>
          </w:r>
          <w:r>
            <w:rPr>
              <w:noProof/>
              <w:webHidden/>
            </w:rPr>
            <w:fldChar w:fldCharType="separate"/>
          </w:r>
          <w:ins w:id="343" w:author="Dominik Messinger" w:date="2012-11-14T22:49:00Z">
            <w:r w:rsidR="00BA767A">
              <w:rPr>
                <w:noProof/>
                <w:webHidden/>
              </w:rPr>
              <w:t>15</w:t>
            </w:r>
          </w:ins>
          <w:ins w:id="344" w:author="Dominik Messinger" w:date="2012-11-14T21:47:00Z">
            <w:r>
              <w:rPr>
                <w:noProof/>
                <w:webHidden/>
              </w:rPr>
              <w:fldChar w:fldCharType="end"/>
            </w:r>
            <w:r w:rsidRPr="0011320E">
              <w:rPr>
                <w:rStyle w:val="Hyperlink"/>
                <w:noProof/>
              </w:rPr>
              <w:fldChar w:fldCharType="end"/>
            </w:r>
          </w:ins>
        </w:p>
        <w:p w14:paraId="5094B611" w14:textId="77777777" w:rsidR="003520F5" w:rsidRDefault="003520F5">
          <w:pPr>
            <w:pStyle w:val="Verzeichnis2"/>
            <w:tabs>
              <w:tab w:val="left" w:pos="880"/>
              <w:tab w:val="right" w:leader="dot" w:pos="9054"/>
            </w:tabs>
            <w:rPr>
              <w:ins w:id="345" w:author="Dominik Messinger" w:date="2012-11-14T21:47:00Z"/>
              <w:rFonts w:eastAsiaTheme="minorEastAsia"/>
              <w:noProof/>
              <w:lang w:val="de-DE" w:eastAsia="de-DE"/>
            </w:rPr>
          </w:pPr>
          <w:ins w:id="34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"_Toc340692985"</w:instrText>
            </w:r>
            <w:r w:rsidRPr="0011320E">
              <w:rPr>
                <w:rStyle w:val="Hyperlink"/>
                <w:noProof/>
              </w:rPr>
              <w:instrText xml:space="preserve"> </w:instrText>
            </w:r>
            <w:r w:rsidRPr="0011320E">
              <w:rPr>
                <w:rStyle w:val="Hyperlink"/>
                <w:noProof/>
              </w:rPr>
              <w:fldChar w:fldCharType="separate"/>
            </w:r>
            <w:r w:rsidRPr="0011320E">
              <w:rPr>
                <w:rStyle w:val="Hyperlink"/>
                <w:noProof/>
              </w:rPr>
              <w:t>4.3</w:t>
            </w:r>
            <w:r>
              <w:rPr>
                <w:rFonts w:eastAsiaTheme="minorEastAsia"/>
                <w:noProof/>
                <w:lang w:val="de-DE" w:eastAsia="de-DE"/>
              </w:rPr>
              <w:tab/>
            </w:r>
            <w:r w:rsidRPr="0011320E">
              <w:rPr>
                <w:rStyle w:val="Hyperlink"/>
                <w:noProof/>
              </w:rPr>
              <w:t>Packaging Dependencies</w:t>
            </w:r>
            <w:r>
              <w:rPr>
                <w:noProof/>
                <w:webHidden/>
              </w:rPr>
              <w:tab/>
            </w:r>
            <w:r>
              <w:rPr>
                <w:noProof/>
                <w:webHidden/>
              </w:rPr>
              <w:fldChar w:fldCharType="begin"/>
            </w:r>
            <w:r>
              <w:rPr>
                <w:noProof/>
                <w:webHidden/>
              </w:rPr>
              <w:instrText xml:space="preserve"> PAGEREF _Toc340692985 \h </w:instrText>
            </w:r>
          </w:ins>
          <w:r>
            <w:rPr>
              <w:noProof/>
              <w:webHidden/>
            </w:rPr>
          </w:r>
          <w:r>
            <w:rPr>
              <w:noProof/>
              <w:webHidden/>
            </w:rPr>
            <w:fldChar w:fldCharType="separate"/>
          </w:r>
          <w:ins w:id="347" w:author="Dominik Messinger" w:date="2012-11-14T22:49:00Z">
            <w:r w:rsidR="00BA767A">
              <w:rPr>
                <w:noProof/>
                <w:webHidden/>
              </w:rPr>
              <w:t>16</w:t>
            </w:r>
          </w:ins>
          <w:ins w:id="348" w:author="Dominik Messinger" w:date="2012-11-14T21:47:00Z">
            <w:r>
              <w:rPr>
                <w:noProof/>
                <w:webHidden/>
              </w:rPr>
              <w:fldChar w:fldCharType="end"/>
            </w:r>
            <w:r w:rsidRPr="0011320E">
              <w:rPr>
                <w:rStyle w:val="Hyperlink"/>
                <w:noProof/>
              </w:rPr>
              <w:fldChar w:fldCharType="end"/>
            </w:r>
          </w:ins>
        </w:p>
        <w:p w14:paraId="74198210" w14:textId="77777777" w:rsidR="003520F5" w:rsidRDefault="003520F5">
          <w:pPr>
            <w:pStyle w:val="Verzeichnis3"/>
            <w:tabs>
              <w:tab w:val="left" w:pos="1320"/>
              <w:tab w:val="right" w:leader="dot" w:pos="9054"/>
            </w:tabs>
            <w:rPr>
              <w:ins w:id="349" w:author="Dominik Messinger" w:date="2012-11-14T21:47:00Z"/>
              <w:rFonts w:eastAsiaTheme="minorEastAsia"/>
              <w:noProof/>
              <w:lang w:val="de-DE" w:eastAsia="de-DE"/>
            </w:rPr>
          </w:pPr>
          <w:ins w:id="3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"_Toc340692986"</w:instrText>
            </w:r>
            <w:r w:rsidRPr="0011320E">
              <w:rPr>
                <w:rStyle w:val="Hyperlink"/>
                <w:noProof/>
              </w:rPr>
              <w:instrText xml:space="preserve"> </w:instrText>
            </w:r>
            <w:r w:rsidRPr="0011320E">
              <w:rPr>
                <w:rStyle w:val="Hyperlink"/>
                <w:noProof/>
              </w:rPr>
              <w:fldChar w:fldCharType="separate"/>
            </w:r>
            <w:r w:rsidRPr="0011320E">
              <w:rPr>
                <w:rStyle w:val="Hyperlink"/>
                <w:noProof/>
              </w:rPr>
              <w:t>4.3.1</w:t>
            </w:r>
            <w:r>
              <w:rPr>
                <w:rFonts w:eastAsiaTheme="minorEastAsia"/>
                <w:noProof/>
                <w:lang w:val="de-DE" w:eastAsia="de-DE"/>
              </w:rPr>
              <w:tab/>
            </w:r>
            <w:r w:rsidRPr="0011320E">
              <w:rPr>
                <w:rStyle w:val="Hyperlink"/>
                <w:noProof/>
              </w:rPr>
              <w:t>Remote Install</w:t>
            </w:r>
            <w:r>
              <w:rPr>
                <w:noProof/>
                <w:webHidden/>
              </w:rPr>
              <w:tab/>
            </w:r>
            <w:r>
              <w:rPr>
                <w:noProof/>
                <w:webHidden/>
              </w:rPr>
              <w:fldChar w:fldCharType="begin"/>
            </w:r>
            <w:r>
              <w:rPr>
                <w:noProof/>
                <w:webHidden/>
              </w:rPr>
              <w:instrText xml:space="preserve"> PAGEREF _Toc340692986 \h </w:instrText>
            </w:r>
          </w:ins>
          <w:r>
            <w:rPr>
              <w:noProof/>
              <w:webHidden/>
            </w:rPr>
          </w:r>
          <w:r>
            <w:rPr>
              <w:noProof/>
              <w:webHidden/>
            </w:rPr>
            <w:fldChar w:fldCharType="separate"/>
          </w:r>
          <w:ins w:id="351" w:author="Dominik Messinger" w:date="2012-11-14T22:49:00Z">
            <w:r w:rsidR="00BA767A">
              <w:rPr>
                <w:noProof/>
                <w:webHidden/>
              </w:rPr>
              <w:t>16</w:t>
            </w:r>
          </w:ins>
          <w:ins w:id="352" w:author="Dominik Messinger" w:date="2012-11-14T21:47:00Z">
            <w:r>
              <w:rPr>
                <w:noProof/>
                <w:webHidden/>
              </w:rPr>
              <w:fldChar w:fldCharType="end"/>
            </w:r>
            <w:r w:rsidRPr="0011320E">
              <w:rPr>
                <w:rStyle w:val="Hyperlink"/>
                <w:noProof/>
              </w:rPr>
              <w:fldChar w:fldCharType="end"/>
            </w:r>
          </w:ins>
        </w:p>
        <w:p w14:paraId="119FA27E" w14:textId="77777777" w:rsidR="003520F5" w:rsidRDefault="003520F5">
          <w:pPr>
            <w:pStyle w:val="Verzeichnis3"/>
            <w:tabs>
              <w:tab w:val="left" w:pos="1320"/>
              <w:tab w:val="right" w:leader="dot" w:pos="9054"/>
            </w:tabs>
            <w:rPr>
              <w:ins w:id="353" w:author="Dominik Messinger" w:date="2012-11-14T21:47:00Z"/>
              <w:rFonts w:eastAsiaTheme="minorEastAsia"/>
              <w:noProof/>
              <w:lang w:val="de-DE" w:eastAsia="de-DE"/>
            </w:rPr>
          </w:pPr>
          <w:ins w:id="3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"_Toc340692987"</w:instrText>
            </w:r>
            <w:r w:rsidRPr="0011320E">
              <w:rPr>
                <w:rStyle w:val="Hyperlink"/>
                <w:noProof/>
              </w:rPr>
              <w:instrText xml:space="preserve"> </w:instrText>
            </w:r>
            <w:r w:rsidRPr="0011320E">
              <w:rPr>
                <w:rStyle w:val="Hyperlink"/>
                <w:noProof/>
              </w:rPr>
              <w:fldChar w:fldCharType="separate"/>
            </w:r>
            <w:r w:rsidRPr="0011320E">
              <w:rPr>
                <w:rStyle w:val="Hyperlink"/>
                <w:noProof/>
              </w:rPr>
              <w:t>4.3.2</w:t>
            </w:r>
            <w:r>
              <w:rPr>
                <w:rFonts w:eastAsiaTheme="minorEastAsia"/>
                <w:noProof/>
                <w:lang w:val="de-DE" w:eastAsia="de-DE"/>
              </w:rPr>
              <w:tab/>
            </w:r>
            <w:r w:rsidRPr="0011320E">
              <w:rPr>
                <w:rStyle w:val="Hyperlink"/>
                <w:noProof/>
              </w:rPr>
              <w:t>Library Packaging</w:t>
            </w:r>
            <w:r>
              <w:rPr>
                <w:noProof/>
                <w:webHidden/>
              </w:rPr>
              <w:tab/>
            </w:r>
            <w:r>
              <w:rPr>
                <w:noProof/>
                <w:webHidden/>
              </w:rPr>
              <w:fldChar w:fldCharType="begin"/>
            </w:r>
            <w:r>
              <w:rPr>
                <w:noProof/>
                <w:webHidden/>
              </w:rPr>
              <w:instrText xml:space="preserve"> PAGEREF _Toc340692987 \h </w:instrText>
            </w:r>
          </w:ins>
          <w:r>
            <w:rPr>
              <w:noProof/>
              <w:webHidden/>
            </w:rPr>
          </w:r>
          <w:r>
            <w:rPr>
              <w:noProof/>
              <w:webHidden/>
            </w:rPr>
            <w:fldChar w:fldCharType="separate"/>
          </w:r>
          <w:ins w:id="355" w:author="Dominik Messinger" w:date="2012-11-14T22:49:00Z">
            <w:r w:rsidR="00BA767A">
              <w:rPr>
                <w:noProof/>
                <w:webHidden/>
              </w:rPr>
              <w:t>16</w:t>
            </w:r>
          </w:ins>
          <w:ins w:id="356" w:author="Dominik Messinger" w:date="2012-11-14T21:47:00Z">
            <w:r>
              <w:rPr>
                <w:noProof/>
                <w:webHidden/>
              </w:rPr>
              <w:fldChar w:fldCharType="end"/>
            </w:r>
            <w:r w:rsidRPr="0011320E">
              <w:rPr>
                <w:rStyle w:val="Hyperlink"/>
                <w:noProof/>
              </w:rPr>
              <w:fldChar w:fldCharType="end"/>
            </w:r>
          </w:ins>
        </w:p>
        <w:p w14:paraId="342966DC" w14:textId="77777777" w:rsidR="003520F5" w:rsidRDefault="003520F5">
          <w:pPr>
            <w:pStyle w:val="Verzeichnis3"/>
            <w:tabs>
              <w:tab w:val="left" w:pos="1320"/>
              <w:tab w:val="right" w:leader="dot" w:pos="9054"/>
            </w:tabs>
            <w:rPr>
              <w:ins w:id="357" w:author="Dominik Messinger" w:date="2012-11-14T21:47:00Z"/>
              <w:rFonts w:eastAsiaTheme="minorEastAsia"/>
              <w:noProof/>
              <w:lang w:val="de-DE" w:eastAsia="de-DE"/>
            </w:rPr>
          </w:pPr>
          <w:ins w:id="35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"_Toc340692988"</w:instrText>
            </w:r>
            <w:r w:rsidRPr="0011320E">
              <w:rPr>
                <w:rStyle w:val="Hyperlink"/>
                <w:noProof/>
              </w:rPr>
              <w:instrText xml:space="preserve"> </w:instrText>
            </w:r>
            <w:r w:rsidRPr="0011320E">
              <w:rPr>
                <w:rStyle w:val="Hyperlink"/>
                <w:noProof/>
              </w:rPr>
              <w:fldChar w:fldCharType="separate"/>
            </w:r>
            <w:r w:rsidRPr="0011320E">
              <w:rPr>
                <w:rStyle w:val="Hyperlink"/>
                <w:noProof/>
              </w:rPr>
              <w:t>4.3.3</w:t>
            </w:r>
            <w:r>
              <w:rPr>
                <w:rFonts w:eastAsiaTheme="minorEastAsia"/>
                <w:noProof/>
                <w:lang w:val="de-DE" w:eastAsia="de-DE"/>
              </w:rPr>
              <w:tab/>
            </w:r>
            <w:r w:rsidRPr="0011320E">
              <w:rPr>
                <w:rStyle w:val="Hyperlink"/>
                <w:noProof/>
              </w:rPr>
              <w:t>Static Linking</w:t>
            </w:r>
            <w:r>
              <w:rPr>
                <w:noProof/>
                <w:webHidden/>
              </w:rPr>
              <w:tab/>
            </w:r>
            <w:r>
              <w:rPr>
                <w:noProof/>
                <w:webHidden/>
              </w:rPr>
              <w:fldChar w:fldCharType="begin"/>
            </w:r>
            <w:r>
              <w:rPr>
                <w:noProof/>
                <w:webHidden/>
              </w:rPr>
              <w:instrText xml:space="preserve"> PAGEREF _Toc340692988 \h </w:instrText>
            </w:r>
          </w:ins>
          <w:r>
            <w:rPr>
              <w:noProof/>
              <w:webHidden/>
            </w:rPr>
          </w:r>
          <w:r>
            <w:rPr>
              <w:noProof/>
              <w:webHidden/>
            </w:rPr>
            <w:fldChar w:fldCharType="separate"/>
          </w:r>
          <w:ins w:id="359" w:author="Dominik Messinger" w:date="2012-11-14T22:49:00Z">
            <w:r w:rsidR="00BA767A">
              <w:rPr>
                <w:noProof/>
                <w:webHidden/>
              </w:rPr>
              <w:t>17</w:t>
            </w:r>
          </w:ins>
          <w:ins w:id="360" w:author="Dominik Messinger" w:date="2012-11-14T21:47:00Z">
            <w:r>
              <w:rPr>
                <w:noProof/>
                <w:webHidden/>
              </w:rPr>
              <w:fldChar w:fldCharType="end"/>
            </w:r>
            <w:r w:rsidRPr="0011320E">
              <w:rPr>
                <w:rStyle w:val="Hyperlink"/>
                <w:noProof/>
              </w:rPr>
              <w:fldChar w:fldCharType="end"/>
            </w:r>
          </w:ins>
        </w:p>
        <w:p w14:paraId="335BCA68" w14:textId="77777777" w:rsidR="003520F5" w:rsidRDefault="003520F5">
          <w:pPr>
            <w:pStyle w:val="Verzeichnis3"/>
            <w:tabs>
              <w:tab w:val="left" w:pos="1320"/>
              <w:tab w:val="right" w:leader="dot" w:pos="9054"/>
            </w:tabs>
            <w:rPr>
              <w:ins w:id="361" w:author="Dominik Messinger" w:date="2012-11-14T21:47:00Z"/>
              <w:rFonts w:eastAsiaTheme="minorEastAsia"/>
              <w:noProof/>
              <w:lang w:val="de-DE" w:eastAsia="de-DE"/>
            </w:rPr>
          </w:pPr>
          <w:ins w:id="36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"_Toc340692989"</w:instrText>
            </w:r>
            <w:r w:rsidRPr="0011320E">
              <w:rPr>
                <w:rStyle w:val="Hyperlink"/>
                <w:noProof/>
              </w:rPr>
              <w:instrText xml:space="preserve"> </w:instrText>
            </w:r>
            <w:r w:rsidRPr="0011320E">
              <w:rPr>
                <w:rStyle w:val="Hyperlink"/>
                <w:noProof/>
              </w:rPr>
              <w:fldChar w:fldCharType="separate"/>
            </w:r>
            <w:r w:rsidRPr="0011320E">
              <w:rPr>
                <w:rStyle w:val="Hyperlink"/>
                <w:noProof/>
              </w:rPr>
              <w:t>4.3.4</w:t>
            </w:r>
            <w:r>
              <w:rPr>
                <w:rFonts w:eastAsiaTheme="minorEastAsia"/>
                <w:noProof/>
                <w:lang w:val="de-DE" w:eastAsia="de-DE"/>
              </w:rPr>
              <w:tab/>
            </w:r>
            <w:r w:rsidRPr="0011320E">
              <w:rPr>
                <w:rStyle w:val="Hyperlink"/>
                <w:noProof/>
              </w:rPr>
              <w:t>Application Virtualization</w:t>
            </w:r>
            <w:r>
              <w:rPr>
                <w:noProof/>
                <w:webHidden/>
              </w:rPr>
              <w:tab/>
            </w:r>
            <w:r>
              <w:rPr>
                <w:noProof/>
                <w:webHidden/>
              </w:rPr>
              <w:fldChar w:fldCharType="begin"/>
            </w:r>
            <w:r>
              <w:rPr>
                <w:noProof/>
                <w:webHidden/>
              </w:rPr>
              <w:instrText xml:space="preserve"> PAGEREF _Toc340692989 \h </w:instrText>
            </w:r>
          </w:ins>
          <w:r>
            <w:rPr>
              <w:noProof/>
              <w:webHidden/>
            </w:rPr>
          </w:r>
          <w:r>
            <w:rPr>
              <w:noProof/>
              <w:webHidden/>
            </w:rPr>
            <w:fldChar w:fldCharType="separate"/>
          </w:r>
          <w:ins w:id="363" w:author="Dominik Messinger" w:date="2012-11-14T22:49:00Z">
            <w:r w:rsidR="00BA767A">
              <w:rPr>
                <w:noProof/>
                <w:webHidden/>
              </w:rPr>
              <w:t>17</w:t>
            </w:r>
          </w:ins>
          <w:ins w:id="364" w:author="Dominik Messinger" w:date="2012-11-14T21:47:00Z">
            <w:r>
              <w:rPr>
                <w:noProof/>
                <w:webHidden/>
              </w:rPr>
              <w:fldChar w:fldCharType="end"/>
            </w:r>
            <w:r w:rsidRPr="0011320E">
              <w:rPr>
                <w:rStyle w:val="Hyperlink"/>
                <w:noProof/>
              </w:rPr>
              <w:fldChar w:fldCharType="end"/>
            </w:r>
          </w:ins>
        </w:p>
        <w:p w14:paraId="6370D25E" w14:textId="77777777" w:rsidR="003520F5" w:rsidRDefault="003520F5">
          <w:pPr>
            <w:pStyle w:val="Verzeichnis1"/>
            <w:tabs>
              <w:tab w:val="left" w:pos="440"/>
              <w:tab w:val="right" w:leader="dot" w:pos="9054"/>
            </w:tabs>
            <w:rPr>
              <w:ins w:id="365" w:author="Dominik Messinger" w:date="2012-11-14T21:47:00Z"/>
              <w:rFonts w:eastAsiaTheme="minorEastAsia"/>
              <w:noProof/>
              <w:lang w:val="de-DE" w:eastAsia="de-DE"/>
            </w:rPr>
          </w:pPr>
          <w:ins w:id="36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"_Toc340692990"</w:instrText>
            </w:r>
            <w:r w:rsidRPr="0011320E">
              <w:rPr>
                <w:rStyle w:val="Hyperlink"/>
                <w:noProof/>
              </w:rPr>
              <w:instrText xml:space="preserve"> </w:instrText>
            </w:r>
            <w:r w:rsidRPr="0011320E">
              <w:rPr>
                <w:rStyle w:val="Hyperlink"/>
                <w:noProof/>
              </w:rPr>
              <w:fldChar w:fldCharType="separate"/>
            </w:r>
            <w:r w:rsidRPr="0011320E">
              <w:rPr>
                <w:rStyle w:val="Hyperlink"/>
                <w:noProof/>
              </w:rPr>
              <w:t>5</w:t>
            </w:r>
            <w:r>
              <w:rPr>
                <w:rFonts w:eastAsiaTheme="minorEastAsia"/>
                <w:noProof/>
                <w:lang w:val="de-DE" w:eastAsia="de-DE"/>
              </w:rPr>
              <w:tab/>
            </w:r>
            <w:r w:rsidRPr="0011320E">
              <w:rPr>
                <w:rStyle w:val="Hyperlink"/>
                <w:noProof/>
              </w:rPr>
              <w:t>Application Virtualization for Cloudlets</w:t>
            </w:r>
            <w:r>
              <w:rPr>
                <w:noProof/>
                <w:webHidden/>
              </w:rPr>
              <w:tab/>
            </w:r>
            <w:r>
              <w:rPr>
                <w:noProof/>
                <w:webHidden/>
              </w:rPr>
              <w:fldChar w:fldCharType="begin"/>
            </w:r>
            <w:r>
              <w:rPr>
                <w:noProof/>
                <w:webHidden/>
              </w:rPr>
              <w:instrText xml:space="preserve"> PAGEREF _Toc340692990 \h </w:instrText>
            </w:r>
          </w:ins>
          <w:r>
            <w:rPr>
              <w:noProof/>
              <w:webHidden/>
            </w:rPr>
          </w:r>
          <w:r>
            <w:rPr>
              <w:noProof/>
              <w:webHidden/>
            </w:rPr>
            <w:fldChar w:fldCharType="separate"/>
          </w:r>
          <w:ins w:id="367" w:author="Dominik Messinger" w:date="2012-11-14T22:49:00Z">
            <w:r w:rsidR="00BA767A">
              <w:rPr>
                <w:noProof/>
                <w:webHidden/>
              </w:rPr>
              <w:t>19</w:t>
            </w:r>
          </w:ins>
          <w:ins w:id="368" w:author="Dominik Messinger" w:date="2012-11-14T21:47:00Z">
            <w:r>
              <w:rPr>
                <w:noProof/>
                <w:webHidden/>
              </w:rPr>
              <w:fldChar w:fldCharType="end"/>
            </w:r>
            <w:r w:rsidRPr="0011320E">
              <w:rPr>
                <w:rStyle w:val="Hyperlink"/>
                <w:noProof/>
              </w:rPr>
              <w:fldChar w:fldCharType="end"/>
            </w:r>
          </w:ins>
        </w:p>
        <w:p w14:paraId="7A435123" w14:textId="77777777" w:rsidR="003520F5" w:rsidRDefault="003520F5">
          <w:pPr>
            <w:pStyle w:val="Verzeichnis2"/>
            <w:tabs>
              <w:tab w:val="left" w:pos="880"/>
              <w:tab w:val="right" w:leader="dot" w:pos="9054"/>
            </w:tabs>
            <w:rPr>
              <w:ins w:id="369" w:author="Dominik Messinger" w:date="2012-11-14T21:47:00Z"/>
              <w:rFonts w:eastAsiaTheme="minorEastAsia"/>
              <w:noProof/>
              <w:lang w:val="de-DE" w:eastAsia="de-DE"/>
            </w:rPr>
          </w:pPr>
          <w:ins w:id="37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"_Toc340692991"</w:instrText>
            </w:r>
            <w:r w:rsidRPr="0011320E">
              <w:rPr>
                <w:rStyle w:val="Hyperlink"/>
                <w:noProof/>
              </w:rPr>
              <w:instrText xml:space="preserve"> </w:instrText>
            </w:r>
            <w:r w:rsidRPr="0011320E">
              <w:rPr>
                <w:rStyle w:val="Hyperlink"/>
                <w:noProof/>
              </w:rPr>
              <w:fldChar w:fldCharType="separate"/>
            </w:r>
            <w:r w:rsidRPr="0011320E">
              <w:rPr>
                <w:rStyle w:val="Hyperlink"/>
                <w:noProof/>
              </w:rPr>
              <w:t>5.1</w:t>
            </w:r>
            <w:r>
              <w:rPr>
                <w:rFonts w:eastAsiaTheme="minorEastAsia"/>
                <w:noProof/>
                <w:lang w:val="de-DE" w:eastAsia="de-DE"/>
              </w:rPr>
              <w:tab/>
            </w:r>
            <w:r w:rsidRPr="0011320E">
              <w:rPr>
                <w:rStyle w:val="Hyperlink"/>
                <w:noProof/>
              </w:rPr>
              <w:t>Design Goals</w:t>
            </w:r>
            <w:r>
              <w:rPr>
                <w:noProof/>
                <w:webHidden/>
              </w:rPr>
              <w:tab/>
            </w:r>
            <w:r>
              <w:rPr>
                <w:noProof/>
                <w:webHidden/>
              </w:rPr>
              <w:fldChar w:fldCharType="begin"/>
            </w:r>
            <w:r>
              <w:rPr>
                <w:noProof/>
                <w:webHidden/>
              </w:rPr>
              <w:instrText xml:space="preserve"> PAGEREF _Toc340692991 \h </w:instrText>
            </w:r>
          </w:ins>
          <w:r>
            <w:rPr>
              <w:noProof/>
              <w:webHidden/>
            </w:rPr>
          </w:r>
          <w:r>
            <w:rPr>
              <w:noProof/>
              <w:webHidden/>
            </w:rPr>
            <w:fldChar w:fldCharType="separate"/>
          </w:r>
          <w:ins w:id="371" w:author="Dominik Messinger" w:date="2012-11-14T22:49:00Z">
            <w:r w:rsidR="00BA767A">
              <w:rPr>
                <w:noProof/>
                <w:webHidden/>
              </w:rPr>
              <w:t>19</w:t>
            </w:r>
          </w:ins>
          <w:ins w:id="372" w:author="Dominik Messinger" w:date="2012-11-14T21:47:00Z">
            <w:r>
              <w:rPr>
                <w:noProof/>
                <w:webHidden/>
              </w:rPr>
              <w:fldChar w:fldCharType="end"/>
            </w:r>
            <w:r w:rsidRPr="0011320E">
              <w:rPr>
                <w:rStyle w:val="Hyperlink"/>
                <w:noProof/>
              </w:rPr>
              <w:fldChar w:fldCharType="end"/>
            </w:r>
          </w:ins>
        </w:p>
        <w:p w14:paraId="038CA8A0" w14:textId="77777777" w:rsidR="003520F5" w:rsidRDefault="003520F5">
          <w:pPr>
            <w:pStyle w:val="Verzeichnis2"/>
            <w:tabs>
              <w:tab w:val="left" w:pos="880"/>
              <w:tab w:val="right" w:leader="dot" w:pos="9054"/>
            </w:tabs>
            <w:rPr>
              <w:ins w:id="373" w:author="Dominik Messinger" w:date="2012-11-14T21:47:00Z"/>
              <w:rFonts w:eastAsiaTheme="minorEastAsia"/>
              <w:noProof/>
              <w:lang w:val="de-DE" w:eastAsia="de-DE"/>
            </w:rPr>
          </w:pPr>
          <w:ins w:id="37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"_Toc340692992"</w:instrText>
            </w:r>
            <w:r w:rsidRPr="0011320E">
              <w:rPr>
                <w:rStyle w:val="Hyperlink"/>
                <w:noProof/>
              </w:rPr>
              <w:instrText xml:space="preserve"> </w:instrText>
            </w:r>
            <w:r w:rsidRPr="0011320E">
              <w:rPr>
                <w:rStyle w:val="Hyperlink"/>
                <w:noProof/>
              </w:rPr>
              <w:fldChar w:fldCharType="separate"/>
            </w:r>
            <w:r w:rsidRPr="0011320E">
              <w:rPr>
                <w:rStyle w:val="Hyperlink"/>
                <w:noProof/>
              </w:rPr>
              <w:t>5.2</w:t>
            </w:r>
            <w:r>
              <w:rPr>
                <w:rFonts w:eastAsiaTheme="minorEastAsia"/>
                <w:noProof/>
                <w:lang w:val="de-DE" w:eastAsia="de-DE"/>
              </w:rPr>
              <w:tab/>
            </w:r>
            <w:r w:rsidRPr="0011320E">
              <w:rPr>
                <w:rStyle w:val="Hyperlink"/>
                <w:noProof/>
              </w:rPr>
              <w:t>Application Virtualization Tools</w:t>
            </w:r>
            <w:r>
              <w:rPr>
                <w:noProof/>
                <w:webHidden/>
              </w:rPr>
              <w:tab/>
            </w:r>
            <w:r>
              <w:rPr>
                <w:noProof/>
                <w:webHidden/>
              </w:rPr>
              <w:fldChar w:fldCharType="begin"/>
            </w:r>
            <w:r>
              <w:rPr>
                <w:noProof/>
                <w:webHidden/>
              </w:rPr>
              <w:instrText xml:space="preserve"> PAGEREF _Toc340692992 \h </w:instrText>
            </w:r>
          </w:ins>
          <w:r>
            <w:rPr>
              <w:noProof/>
              <w:webHidden/>
            </w:rPr>
          </w:r>
          <w:r>
            <w:rPr>
              <w:noProof/>
              <w:webHidden/>
            </w:rPr>
            <w:fldChar w:fldCharType="separate"/>
          </w:r>
          <w:ins w:id="375" w:author="Dominik Messinger" w:date="2012-11-14T22:49:00Z">
            <w:r w:rsidR="00BA767A">
              <w:rPr>
                <w:noProof/>
                <w:webHidden/>
              </w:rPr>
              <w:t>20</w:t>
            </w:r>
          </w:ins>
          <w:ins w:id="376" w:author="Dominik Messinger" w:date="2012-11-14T21:47:00Z">
            <w:r>
              <w:rPr>
                <w:noProof/>
                <w:webHidden/>
              </w:rPr>
              <w:fldChar w:fldCharType="end"/>
            </w:r>
            <w:r w:rsidRPr="0011320E">
              <w:rPr>
                <w:rStyle w:val="Hyperlink"/>
                <w:noProof/>
              </w:rPr>
              <w:fldChar w:fldCharType="end"/>
            </w:r>
          </w:ins>
        </w:p>
        <w:p w14:paraId="462DADCF" w14:textId="77777777" w:rsidR="003520F5" w:rsidRDefault="003520F5">
          <w:pPr>
            <w:pStyle w:val="Verzeichnis3"/>
            <w:tabs>
              <w:tab w:val="left" w:pos="1320"/>
              <w:tab w:val="right" w:leader="dot" w:pos="9054"/>
            </w:tabs>
            <w:rPr>
              <w:ins w:id="377" w:author="Dominik Messinger" w:date="2012-11-14T21:47:00Z"/>
              <w:rFonts w:eastAsiaTheme="minorEastAsia"/>
              <w:noProof/>
              <w:lang w:val="de-DE" w:eastAsia="de-DE"/>
            </w:rPr>
          </w:pPr>
          <w:ins w:id="37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"_Toc340692993"</w:instrText>
            </w:r>
            <w:r w:rsidRPr="0011320E">
              <w:rPr>
                <w:rStyle w:val="Hyperlink"/>
                <w:noProof/>
              </w:rPr>
              <w:instrText xml:space="preserve"> </w:instrText>
            </w:r>
            <w:r w:rsidRPr="0011320E">
              <w:rPr>
                <w:rStyle w:val="Hyperlink"/>
                <w:noProof/>
              </w:rPr>
              <w:fldChar w:fldCharType="separate"/>
            </w:r>
            <w:r w:rsidRPr="0011320E">
              <w:rPr>
                <w:rStyle w:val="Hyperlink"/>
                <w:noProof/>
              </w:rPr>
              <w:t>5.2.1</w:t>
            </w:r>
            <w:r>
              <w:rPr>
                <w:rFonts w:eastAsiaTheme="minorEastAsia"/>
                <w:noProof/>
                <w:lang w:val="de-DE" w:eastAsia="de-DE"/>
              </w:rPr>
              <w:tab/>
            </w:r>
            <w:r w:rsidRPr="0011320E">
              <w:rPr>
                <w:rStyle w:val="Hyperlink"/>
                <w:noProof/>
              </w:rPr>
              <w:t>CDE</w:t>
            </w:r>
            <w:r>
              <w:rPr>
                <w:noProof/>
                <w:webHidden/>
              </w:rPr>
              <w:tab/>
            </w:r>
            <w:r>
              <w:rPr>
                <w:noProof/>
                <w:webHidden/>
              </w:rPr>
              <w:fldChar w:fldCharType="begin"/>
            </w:r>
            <w:r>
              <w:rPr>
                <w:noProof/>
                <w:webHidden/>
              </w:rPr>
              <w:instrText xml:space="preserve"> PAGEREF _Toc340692993 \h </w:instrText>
            </w:r>
          </w:ins>
          <w:r>
            <w:rPr>
              <w:noProof/>
              <w:webHidden/>
            </w:rPr>
          </w:r>
          <w:r>
            <w:rPr>
              <w:noProof/>
              <w:webHidden/>
            </w:rPr>
            <w:fldChar w:fldCharType="separate"/>
          </w:r>
          <w:ins w:id="379" w:author="Dominik Messinger" w:date="2012-11-14T22:49:00Z">
            <w:r w:rsidR="00BA767A">
              <w:rPr>
                <w:noProof/>
                <w:webHidden/>
              </w:rPr>
              <w:t>20</w:t>
            </w:r>
          </w:ins>
          <w:ins w:id="380" w:author="Dominik Messinger" w:date="2012-11-14T21:47:00Z">
            <w:r>
              <w:rPr>
                <w:noProof/>
                <w:webHidden/>
              </w:rPr>
              <w:fldChar w:fldCharType="end"/>
            </w:r>
            <w:r w:rsidRPr="0011320E">
              <w:rPr>
                <w:rStyle w:val="Hyperlink"/>
                <w:noProof/>
              </w:rPr>
              <w:fldChar w:fldCharType="end"/>
            </w:r>
          </w:ins>
        </w:p>
        <w:p w14:paraId="6171B411" w14:textId="77777777" w:rsidR="003520F5" w:rsidRDefault="003520F5">
          <w:pPr>
            <w:pStyle w:val="Verzeichnis3"/>
            <w:tabs>
              <w:tab w:val="left" w:pos="1320"/>
              <w:tab w:val="right" w:leader="dot" w:pos="9054"/>
            </w:tabs>
            <w:rPr>
              <w:ins w:id="381" w:author="Dominik Messinger" w:date="2012-11-14T21:47:00Z"/>
              <w:rFonts w:eastAsiaTheme="minorEastAsia"/>
              <w:noProof/>
              <w:lang w:val="de-DE" w:eastAsia="de-DE"/>
            </w:rPr>
          </w:pPr>
          <w:ins w:id="38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"_Toc340692994"</w:instrText>
            </w:r>
            <w:r w:rsidRPr="0011320E">
              <w:rPr>
                <w:rStyle w:val="Hyperlink"/>
                <w:noProof/>
              </w:rPr>
              <w:instrText xml:space="preserve"> </w:instrText>
            </w:r>
            <w:r w:rsidRPr="0011320E">
              <w:rPr>
                <w:rStyle w:val="Hyperlink"/>
                <w:noProof/>
              </w:rPr>
              <w:fldChar w:fldCharType="separate"/>
            </w:r>
            <w:r w:rsidRPr="0011320E">
              <w:rPr>
                <w:rStyle w:val="Hyperlink"/>
                <w:noProof/>
              </w:rPr>
              <w:t>5.2.2</w:t>
            </w:r>
            <w:r>
              <w:rPr>
                <w:rFonts w:eastAsiaTheme="minorEastAsia"/>
                <w:noProof/>
                <w:lang w:val="de-DE" w:eastAsia="de-DE"/>
              </w:rPr>
              <w:tab/>
            </w:r>
            <w:r w:rsidRPr="0011320E">
              <w:rPr>
                <w:rStyle w:val="Hyperlink"/>
                <w:noProof/>
              </w:rPr>
              <w:t>Cameyo</w:t>
            </w:r>
            <w:r>
              <w:rPr>
                <w:noProof/>
                <w:webHidden/>
              </w:rPr>
              <w:tab/>
            </w:r>
            <w:r>
              <w:rPr>
                <w:noProof/>
                <w:webHidden/>
              </w:rPr>
              <w:fldChar w:fldCharType="begin"/>
            </w:r>
            <w:r>
              <w:rPr>
                <w:noProof/>
                <w:webHidden/>
              </w:rPr>
              <w:instrText xml:space="preserve"> PAGEREF _Toc340692994 \h </w:instrText>
            </w:r>
          </w:ins>
          <w:r>
            <w:rPr>
              <w:noProof/>
              <w:webHidden/>
            </w:rPr>
          </w:r>
          <w:r>
            <w:rPr>
              <w:noProof/>
              <w:webHidden/>
            </w:rPr>
            <w:fldChar w:fldCharType="separate"/>
          </w:r>
          <w:ins w:id="383" w:author="Dominik Messinger" w:date="2012-11-14T22:49:00Z">
            <w:r w:rsidR="00BA767A">
              <w:rPr>
                <w:noProof/>
                <w:webHidden/>
              </w:rPr>
              <w:t>21</w:t>
            </w:r>
          </w:ins>
          <w:ins w:id="384" w:author="Dominik Messinger" w:date="2012-11-14T21:47:00Z">
            <w:r>
              <w:rPr>
                <w:noProof/>
                <w:webHidden/>
              </w:rPr>
              <w:fldChar w:fldCharType="end"/>
            </w:r>
            <w:r w:rsidRPr="0011320E">
              <w:rPr>
                <w:rStyle w:val="Hyperlink"/>
                <w:noProof/>
              </w:rPr>
              <w:fldChar w:fldCharType="end"/>
            </w:r>
          </w:ins>
        </w:p>
        <w:p w14:paraId="6215D028" w14:textId="77777777" w:rsidR="003520F5" w:rsidRDefault="003520F5">
          <w:pPr>
            <w:pStyle w:val="Verzeichnis1"/>
            <w:tabs>
              <w:tab w:val="left" w:pos="440"/>
              <w:tab w:val="right" w:leader="dot" w:pos="9054"/>
            </w:tabs>
            <w:rPr>
              <w:ins w:id="385" w:author="Dominik Messinger" w:date="2012-11-14T21:47:00Z"/>
              <w:rFonts w:eastAsiaTheme="minorEastAsia"/>
              <w:noProof/>
              <w:lang w:val="de-DE" w:eastAsia="de-DE"/>
            </w:rPr>
          </w:pPr>
          <w:ins w:id="38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"_Toc340692995"</w:instrText>
            </w:r>
            <w:r w:rsidRPr="0011320E">
              <w:rPr>
                <w:rStyle w:val="Hyperlink"/>
                <w:noProof/>
              </w:rPr>
              <w:instrText xml:space="preserve"> </w:instrText>
            </w:r>
            <w:r w:rsidRPr="0011320E">
              <w:rPr>
                <w:rStyle w:val="Hyperlink"/>
                <w:noProof/>
              </w:rPr>
              <w:fldChar w:fldCharType="separate"/>
            </w:r>
            <w:r w:rsidRPr="0011320E">
              <w:rPr>
                <w:rStyle w:val="Hyperlink"/>
                <w:noProof/>
              </w:rPr>
              <w:t>6</w:t>
            </w:r>
            <w:r>
              <w:rPr>
                <w:rFonts w:eastAsiaTheme="minorEastAsia"/>
                <w:noProof/>
                <w:lang w:val="de-DE" w:eastAsia="de-DE"/>
              </w:rPr>
              <w:tab/>
            </w:r>
            <w:r w:rsidRPr="0011320E">
              <w:rPr>
                <w:rStyle w:val="Hyperlink"/>
                <w:noProof/>
              </w:rPr>
              <w:t>Implementation</w:t>
            </w:r>
            <w:r>
              <w:rPr>
                <w:noProof/>
                <w:webHidden/>
              </w:rPr>
              <w:tab/>
            </w:r>
            <w:r>
              <w:rPr>
                <w:noProof/>
                <w:webHidden/>
              </w:rPr>
              <w:fldChar w:fldCharType="begin"/>
            </w:r>
            <w:r>
              <w:rPr>
                <w:noProof/>
                <w:webHidden/>
              </w:rPr>
              <w:instrText xml:space="preserve"> PAGEREF _Toc340692995 \h </w:instrText>
            </w:r>
          </w:ins>
          <w:r>
            <w:rPr>
              <w:noProof/>
              <w:webHidden/>
            </w:rPr>
          </w:r>
          <w:r>
            <w:rPr>
              <w:noProof/>
              <w:webHidden/>
            </w:rPr>
            <w:fldChar w:fldCharType="separate"/>
          </w:r>
          <w:ins w:id="387" w:author="Dominik Messinger" w:date="2012-11-14T22:49:00Z">
            <w:r w:rsidR="00BA767A">
              <w:rPr>
                <w:noProof/>
                <w:webHidden/>
              </w:rPr>
              <w:t>22</w:t>
            </w:r>
          </w:ins>
          <w:ins w:id="388" w:author="Dominik Messinger" w:date="2012-11-14T21:47:00Z">
            <w:r>
              <w:rPr>
                <w:noProof/>
                <w:webHidden/>
              </w:rPr>
              <w:fldChar w:fldCharType="end"/>
            </w:r>
            <w:r w:rsidRPr="0011320E">
              <w:rPr>
                <w:rStyle w:val="Hyperlink"/>
                <w:noProof/>
              </w:rPr>
              <w:fldChar w:fldCharType="end"/>
            </w:r>
          </w:ins>
        </w:p>
        <w:p w14:paraId="79DF8284" w14:textId="77777777" w:rsidR="003520F5" w:rsidRDefault="003520F5">
          <w:pPr>
            <w:pStyle w:val="Verzeichnis2"/>
            <w:tabs>
              <w:tab w:val="left" w:pos="880"/>
              <w:tab w:val="right" w:leader="dot" w:pos="9054"/>
            </w:tabs>
            <w:rPr>
              <w:ins w:id="389" w:author="Dominik Messinger" w:date="2012-11-14T21:47:00Z"/>
              <w:rFonts w:eastAsiaTheme="minorEastAsia"/>
              <w:noProof/>
              <w:lang w:val="de-DE" w:eastAsia="de-DE"/>
            </w:rPr>
          </w:pPr>
          <w:ins w:id="39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"_Toc340692996"</w:instrText>
            </w:r>
            <w:r w:rsidRPr="0011320E">
              <w:rPr>
                <w:rStyle w:val="Hyperlink"/>
                <w:noProof/>
              </w:rPr>
              <w:instrText xml:space="preserve"> </w:instrText>
            </w:r>
            <w:r w:rsidRPr="0011320E">
              <w:rPr>
                <w:rStyle w:val="Hyperlink"/>
                <w:noProof/>
              </w:rPr>
              <w:fldChar w:fldCharType="separate"/>
            </w:r>
            <w:r w:rsidRPr="0011320E">
              <w:rPr>
                <w:rStyle w:val="Hyperlink"/>
                <w:noProof/>
              </w:rPr>
              <w:t>6.1</w:t>
            </w:r>
            <w:r>
              <w:rPr>
                <w:rFonts w:eastAsiaTheme="minorEastAsia"/>
                <w:noProof/>
                <w:lang w:val="de-DE" w:eastAsia="de-DE"/>
              </w:rPr>
              <w:tab/>
            </w:r>
            <w:r w:rsidRPr="0011320E">
              <w:rPr>
                <w:rStyle w:val="Hyperlink"/>
                <w:noProof/>
              </w:rPr>
              <w:t>Basic Architecture</w:t>
            </w:r>
            <w:r>
              <w:rPr>
                <w:noProof/>
                <w:webHidden/>
              </w:rPr>
              <w:tab/>
            </w:r>
            <w:r>
              <w:rPr>
                <w:noProof/>
                <w:webHidden/>
              </w:rPr>
              <w:fldChar w:fldCharType="begin"/>
            </w:r>
            <w:r>
              <w:rPr>
                <w:noProof/>
                <w:webHidden/>
              </w:rPr>
              <w:instrText xml:space="preserve"> PAGEREF _Toc340692996 \h </w:instrText>
            </w:r>
          </w:ins>
          <w:r>
            <w:rPr>
              <w:noProof/>
              <w:webHidden/>
            </w:rPr>
          </w:r>
          <w:r>
            <w:rPr>
              <w:noProof/>
              <w:webHidden/>
            </w:rPr>
            <w:fldChar w:fldCharType="separate"/>
          </w:r>
          <w:ins w:id="391" w:author="Dominik Messinger" w:date="2012-11-14T22:49:00Z">
            <w:r w:rsidR="00BA767A">
              <w:rPr>
                <w:noProof/>
                <w:webHidden/>
              </w:rPr>
              <w:t>22</w:t>
            </w:r>
          </w:ins>
          <w:ins w:id="392" w:author="Dominik Messinger" w:date="2012-11-14T21:47:00Z">
            <w:r>
              <w:rPr>
                <w:noProof/>
                <w:webHidden/>
              </w:rPr>
              <w:fldChar w:fldCharType="end"/>
            </w:r>
            <w:r w:rsidRPr="0011320E">
              <w:rPr>
                <w:rStyle w:val="Hyperlink"/>
                <w:noProof/>
              </w:rPr>
              <w:fldChar w:fldCharType="end"/>
            </w:r>
          </w:ins>
        </w:p>
        <w:p w14:paraId="0E9F090D" w14:textId="77777777" w:rsidR="003520F5" w:rsidRDefault="003520F5">
          <w:pPr>
            <w:pStyle w:val="Verzeichnis3"/>
            <w:tabs>
              <w:tab w:val="left" w:pos="1320"/>
              <w:tab w:val="right" w:leader="dot" w:pos="9054"/>
            </w:tabs>
            <w:rPr>
              <w:ins w:id="393" w:author="Dominik Messinger" w:date="2012-11-14T21:47:00Z"/>
              <w:rFonts w:eastAsiaTheme="minorEastAsia"/>
              <w:noProof/>
              <w:lang w:val="de-DE" w:eastAsia="de-DE"/>
            </w:rPr>
          </w:pPr>
          <w:ins w:id="39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"_Toc340692997"</w:instrText>
            </w:r>
            <w:r w:rsidRPr="0011320E">
              <w:rPr>
                <w:rStyle w:val="Hyperlink"/>
                <w:noProof/>
              </w:rPr>
              <w:instrText xml:space="preserve"> </w:instrText>
            </w:r>
            <w:r w:rsidRPr="0011320E">
              <w:rPr>
                <w:rStyle w:val="Hyperlink"/>
                <w:noProof/>
              </w:rPr>
              <w:fldChar w:fldCharType="separate"/>
            </w:r>
            <w:r w:rsidRPr="0011320E">
              <w:rPr>
                <w:rStyle w:val="Hyperlink"/>
                <w:noProof/>
              </w:rPr>
              <w:t>6.1.1</w:t>
            </w:r>
            <w:r>
              <w:rPr>
                <w:rFonts w:eastAsiaTheme="minorEastAsia"/>
                <w:noProof/>
                <w:lang w:val="de-DE" w:eastAsia="de-DE"/>
              </w:rPr>
              <w:tab/>
            </w:r>
            <w:r w:rsidRPr="0011320E">
              <w:rPr>
                <w:rStyle w:val="Hyperlink"/>
                <w:noProof/>
              </w:rPr>
              <w:t>Mobile Device</w:t>
            </w:r>
            <w:r>
              <w:rPr>
                <w:noProof/>
                <w:webHidden/>
              </w:rPr>
              <w:tab/>
            </w:r>
            <w:r>
              <w:rPr>
                <w:noProof/>
                <w:webHidden/>
              </w:rPr>
              <w:fldChar w:fldCharType="begin"/>
            </w:r>
            <w:r>
              <w:rPr>
                <w:noProof/>
                <w:webHidden/>
              </w:rPr>
              <w:instrText xml:space="preserve"> PAGEREF _Toc340692997 \h </w:instrText>
            </w:r>
          </w:ins>
          <w:r>
            <w:rPr>
              <w:noProof/>
              <w:webHidden/>
            </w:rPr>
          </w:r>
          <w:r>
            <w:rPr>
              <w:noProof/>
              <w:webHidden/>
            </w:rPr>
            <w:fldChar w:fldCharType="separate"/>
          </w:r>
          <w:ins w:id="395" w:author="Dominik Messinger" w:date="2012-11-14T22:49:00Z">
            <w:r w:rsidR="00BA767A">
              <w:rPr>
                <w:noProof/>
                <w:webHidden/>
              </w:rPr>
              <w:t>23</w:t>
            </w:r>
          </w:ins>
          <w:ins w:id="396" w:author="Dominik Messinger" w:date="2012-11-14T21:47:00Z">
            <w:r>
              <w:rPr>
                <w:noProof/>
                <w:webHidden/>
              </w:rPr>
              <w:fldChar w:fldCharType="end"/>
            </w:r>
            <w:r w:rsidRPr="0011320E">
              <w:rPr>
                <w:rStyle w:val="Hyperlink"/>
                <w:noProof/>
              </w:rPr>
              <w:fldChar w:fldCharType="end"/>
            </w:r>
          </w:ins>
        </w:p>
        <w:p w14:paraId="062AFE62" w14:textId="77777777" w:rsidR="003520F5" w:rsidRDefault="003520F5">
          <w:pPr>
            <w:pStyle w:val="Verzeichnis3"/>
            <w:tabs>
              <w:tab w:val="left" w:pos="1320"/>
              <w:tab w:val="right" w:leader="dot" w:pos="9054"/>
            </w:tabs>
            <w:rPr>
              <w:ins w:id="397" w:author="Dominik Messinger" w:date="2012-11-14T21:47:00Z"/>
              <w:rFonts w:eastAsiaTheme="minorEastAsia"/>
              <w:noProof/>
              <w:lang w:val="de-DE" w:eastAsia="de-DE"/>
            </w:rPr>
          </w:pPr>
          <w:ins w:id="39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"_Toc340692998"</w:instrText>
            </w:r>
            <w:r w:rsidRPr="0011320E">
              <w:rPr>
                <w:rStyle w:val="Hyperlink"/>
                <w:noProof/>
              </w:rPr>
              <w:instrText xml:space="preserve"> </w:instrText>
            </w:r>
            <w:r w:rsidRPr="0011320E">
              <w:rPr>
                <w:rStyle w:val="Hyperlink"/>
                <w:noProof/>
              </w:rPr>
              <w:fldChar w:fldCharType="separate"/>
            </w:r>
            <w:r w:rsidRPr="0011320E">
              <w:rPr>
                <w:rStyle w:val="Hyperlink"/>
                <w:noProof/>
              </w:rPr>
              <w:t>6.1.2</w:t>
            </w:r>
            <w:r>
              <w:rPr>
                <w:rFonts w:eastAsiaTheme="minorEastAsia"/>
                <w:noProof/>
                <w:lang w:val="de-DE" w:eastAsia="de-DE"/>
              </w:rPr>
              <w:tab/>
            </w:r>
            <w:r w:rsidRPr="0011320E">
              <w:rPr>
                <w:rStyle w:val="Hyperlink"/>
                <w:noProof/>
              </w:rPr>
              <w:t>Cloudlet Host</w:t>
            </w:r>
            <w:r>
              <w:rPr>
                <w:noProof/>
                <w:webHidden/>
              </w:rPr>
              <w:tab/>
            </w:r>
            <w:r>
              <w:rPr>
                <w:noProof/>
                <w:webHidden/>
              </w:rPr>
              <w:fldChar w:fldCharType="begin"/>
            </w:r>
            <w:r>
              <w:rPr>
                <w:noProof/>
                <w:webHidden/>
              </w:rPr>
              <w:instrText xml:space="preserve"> PAGEREF _Toc340692998 \h </w:instrText>
            </w:r>
          </w:ins>
          <w:r>
            <w:rPr>
              <w:noProof/>
              <w:webHidden/>
            </w:rPr>
          </w:r>
          <w:r>
            <w:rPr>
              <w:noProof/>
              <w:webHidden/>
            </w:rPr>
            <w:fldChar w:fldCharType="separate"/>
          </w:r>
          <w:ins w:id="399" w:author="Dominik Messinger" w:date="2012-11-14T22:49:00Z">
            <w:r w:rsidR="00BA767A">
              <w:rPr>
                <w:noProof/>
                <w:webHidden/>
              </w:rPr>
              <w:t>23</w:t>
            </w:r>
          </w:ins>
          <w:ins w:id="400" w:author="Dominik Messinger" w:date="2012-11-14T21:47:00Z">
            <w:r>
              <w:rPr>
                <w:noProof/>
                <w:webHidden/>
              </w:rPr>
              <w:fldChar w:fldCharType="end"/>
            </w:r>
            <w:r w:rsidRPr="0011320E">
              <w:rPr>
                <w:rStyle w:val="Hyperlink"/>
                <w:noProof/>
              </w:rPr>
              <w:fldChar w:fldCharType="end"/>
            </w:r>
          </w:ins>
        </w:p>
        <w:p w14:paraId="3A6DB418" w14:textId="77777777" w:rsidR="003520F5" w:rsidRDefault="003520F5">
          <w:pPr>
            <w:pStyle w:val="Verzeichnis3"/>
            <w:tabs>
              <w:tab w:val="left" w:pos="1320"/>
              <w:tab w:val="right" w:leader="dot" w:pos="9054"/>
            </w:tabs>
            <w:rPr>
              <w:ins w:id="401" w:author="Dominik Messinger" w:date="2012-11-14T21:47:00Z"/>
              <w:rFonts w:eastAsiaTheme="minorEastAsia"/>
              <w:noProof/>
              <w:lang w:val="de-DE" w:eastAsia="de-DE"/>
            </w:rPr>
          </w:pPr>
          <w:ins w:id="40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"_Toc340692999"</w:instrText>
            </w:r>
            <w:r w:rsidRPr="0011320E">
              <w:rPr>
                <w:rStyle w:val="Hyperlink"/>
                <w:noProof/>
              </w:rPr>
              <w:instrText xml:space="preserve"> </w:instrText>
            </w:r>
            <w:r w:rsidRPr="0011320E">
              <w:rPr>
                <w:rStyle w:val="Hyperlink"/>
                <w:noProof/>
              </w:rPr>
              <w:fldChar w:fldCharType="separate"/>
            </w:r>
            <w:r w:rsidRPr="0011320E">
              <w:rPr>
                <w:rStyle w:val="Hyperlink"/>
                <w:noProof/>
              </w:rPr>
              <w:t>6.1.3</w:t>
            </w:r>
            <w:r>
              <w:rPr>
                <w:rFonts w:eastAsiaTheme="minorEastAsia"/>
                <w:noProof/>
                <w:lang w:val="de-DE" w:eastAsia="de-DE"/>
              </w:rPr>
              <w:tab/>
            </w:r>
            <w:r w:rsidRPr="0011320E">
              <w:rPr>
                <w:rStyle w:val="Hyperlink"/>
                <w:noProof/>
              </w:rPr>
              <w:t>VM Hypervisor</w:t>
            </w:r>
            <w:r>
              <w:rPr>
                <w:noProof/>
                <w:webHidden/>
              </w:rPr>
              <w:tab/>
            </w:r>
            <w:r>
              <w:rPr>
                <w:noProof/>
                <w:webHidden/>
              </w:rPr>
              <w:fldChar w:fldCharType="begin"/>
            </w:r>
            <w:r>
              <w:rPr>
                <w:noProof/>
                <w:webHidden/>
              </w:rPr>
              <w:instrText xml:space="preserve"> PAGEREF _Toc340692999 \h </w:instrText>
            </w:r>
          </w:ins>
          <w:r>
            <w:rPr>
              <w:noProof/>
              <w:webHidden/>
            </w:rPr>
          </w:r>
          <w:r>
            <w:rPr>
              <w:noProof/>
              <w:webHidden/>
            </w:rPr>
            <w:fldChar w:fldCharType="separate"/>
          </w:r>
          <w:ins w:id="403" w:author="Dominik Messinger" w:date="2012-11-14T22:49:00Z">
            <w:r w:rsidR="00BA767A">
              <w:rPr>
                <w:noProof/>
                <w:webHidden/>
              </w:rPr>
              <w:t>23</w:t>
            </w:r>
          </w:ins>
          <w:ins w:id="404" w:author="Dominik Messinger" w:date="2012-11-14T21:47:00Z">
            <w:r>
              <w:rPr>
                <w:noProof/>
                <w:webHidden/>
              </w:rPr>
              <w:fldChar w:fldCharType="end"/>
            </w:r>
            <w:r w:rsidRPr="0011320E">
              <w:rPr>
                <w:rStyle w:val="Hyperlink"/>
                <w:noProof/>
              </w:rPr>
              <w:fldChar w:fldCharType="end"/>
            </w:r>
          </w:ins>
        </w:p>
        <w:p w14:paraId="1DA2C2EE" w14:textId="77777777" w:rsidR="003520F5" w:rsidRDefault="003520F5">
          <w:pPr>
            <w:pStyle w:val="Verzeichnis3"/>
            <w:tabs>
              <w:tab w:val="left" w:pos="1320"/>
              <w:tab w:val="right" w:leader="dot" w:pos="9054"/>
            </w:tabs>
            <w:rPr>
              <w:ins w:id="405" w:author="Dominik Messinger" w:date="2012-11-14T21:47:00Z"/>
              <w:rFonts w:eastAsiaTheme="minorEastAsia"/>
              <w:noProof/>
              <w:lang w:val="de-DE" w:eastAsia="de-DE"/>
            </w:rPr>
          </w:pPr>
          <w:ins w:id="40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"_Toc340693000"</w:instrText>
            </w:r>
            <w:r w:rsidRPr="0011320E">
              <w:rPr>
                <w:rStyle w:val="Hyperlink"/>
                <w:noProof/>
              </w:rPr>
              <w:instrText xml:space="preserve"> </w:instrText>
            </w:r>
            <w:r w:rsidRPr="0011320E">
              <w:rPr>
                <w:rStyle w:val="Hyperlink"/>
                <w:noProof/>
              </w:rPr>
              <w:fldChar w:fldCharType="separate"/>
            </w:r>
            <w:r w:rsidRPr="0011320E">
              <w:rPr>
                <w:rStyle w:val="Hyperlink"/>
                <w:noProof/>
              </w:rPr>
              <w:t>6.1.4</w:t>
            </w:r>
            <w:r>
              <w:rPr>
                <w:rFonts w:eastAsiaTheme="minorEastAsia"/>
                <w:noProof/>
                <w:lang w:val="de-DE" w:eastAsia="de-DE"/>
              </w:rPr>
              <w:tab/>
            </w:r>
            <w:r w:rsidRPr="0011320E">
              <w:rPr>
                <w:rStyle w:val="Hyperlink"/>
                <w:noProof/>
              </w:rPr>
              <w:t>Cloudlet Client</w:t>
            </w:r>
            <w:r>
              <w:rPr>
                <w:noProof/>
                <w:webHidden/>
              </w:rPr>
              <w:tab/>
            </w:r>
            <w:r>
              <w:rPr>
                <w:noProof/>
                <w:webHidden/>
              </w:rPr>
              <w:fldChar w:fldCharType="begin"/>
            </w:r>
            <w:r>
              <w:rPr>
                <w:noProof/>
                <w:webHidden/>
              </w:rPr>
              <w:instrText xml:space="preserve"> PAGEREF _Toc340693000 \h </w:instrText>
            </w:r>
          </w:ins>
          <w:r>
            <w:rPr>
              <w:noProof/>
              <w:webHidden/>
            </w:rPr>
          </w:r>
          <w:r>
            <w:rPr>
              <w:noProof/>
              <w:webHidden/>
            </w:rPr>
            <w:fldChar w:fldCharType="separate"/>
          </w:r>
          <w:ins w:id="407" w:author="Dominik Messinger" w:date="2012-11-14T22:49:00Z">
            <w:r w:rsidR="00BA767A">
              <w:rPr>
                <w:noProof/>
                <w:webHidden/>
              </w:rPr>
              <w:t>24</w:t>
            </w:r>
          </w:ins>
          <w:ins w:id="408" w:author="Dominik Messinger" w:date="2012-11-14T21:47:00Z">
            <w:r>
              <w:rPr>
                <w:noProof/>
                <w:webHidden/>
              </w:rPr>
              <w:fldChar w:fldCharType="end"/>
            </w:r>
            <w:r w:rsidRPr="0011320E">
              <w:rPr>
                <w:rStyle w:val="Hyperlink"/>
                <w:noProof/>
              </w:rPr>
              <w:fldChar w:fldCharType="end"/>
            </w:r>
          </w:ins>
        </w:p>
        <w:p w14:paraId="081CDF82" w14:textId="77777777" w:rsidR="003520F5" w:rsidRDefault="003520F5">
          <w:pPr>
            <w:pStyle w:val="Verzeichnis3"/>
            <w:tabs>
              <w:tab w:val="left" w:pos="1320"/>
              <w:tab w:val="right" w:leader="dot" w:pos="9054"/>
            </w:tabs>
            <w:rPr>
              <w:ins w:id="409" w:author="Dominik Messinger" w:date="2012-11-14T21:47:00Z"/>
              <w:rFonts w:eastAsiaTheme="minorEastAsia"/>
              <w:noProof/>
              <w:lang w:val="de-DE" w:eastAsia="de-DE"/>
            </w:rPr>
          </w:pPr>
          <w:ins w:id="41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"_Toc340693001"</w:instrText>
            </w:r>
            <w:r w:rsidRPr="0011320E">
              <w:rPr>
                <w:rStyle w:val="Hyperlink"/>
                <w:noProof/>
              </w:rPr>
              <w:instrText xml:space="preserve"> </w:instrText>
            </w:r>
            <w:r w:rsidRPr="0011320E">
              <w:rPr>
                <w:rStyle w:val="Hyperlink"/>
                <w:noProof/>
              </w:rPr>
              <w:fldChar w:fldCharType="separate"/>
            </w:r>
            <w:r w:rsidRPr="0011320E">
              <w:rPr>
                <w:rStyle w:val="Hyperlink"/>
                <w:noProof/>
              </w:rPr>
              <w:t>6.1.5</w:t>
            </w:r>
            <w:r>
              <w:rPr>
                <w:rFonts w:eastAsiaTheme="minorEastAsia"/>
                <w:noProof/>
                <w:lang w:val="de-DE" w:eastAsia="de-DE"/>
              </w:rPr>
              <w:tab/>
            </w:r>
            <w:r w:rsidRPr="0011320E">
              <w:rPr>
                <w:rStyle w:val="Hyperlink"/>
                <w:noProof/>
              </w:rPr>
              <w:t>Cloudlet Server</w:t>
            </w:r>
            <w:r>
              <w:rPr>
                <w:noProof/>
                <w:webHidden/>
              </w:rPr>
              <w:tab/>
            </w:r>
            <w:r>
              <w:rPr>
                <w:noProof/>
                <w:webHidden/>
              </w:rPr>
              <w:fldChar w:fldCharType="begin"/>
            </w:r>
            <w:r>
              <w:rPr>
                <w:noProof/>
                <w:webHidden/>
              </w:rPr>
              <w:instrText xml:space="preserve"> PAGEREF _Toc340693001 \h </w:instrText>
            </w:r>
          </w:ins>
          <w:r>
            <w:rPr>
              <w:noProof/>
              <w:webHidden/>
            </w:rPr>
          </w:r>
          <w:r>
            <w:rPr>
              <w:noProof/>
              <w:webHidden/>
            </w:rPr>
            <w:fldChar w:fldCharType="separate"/>
          </w:r>
          <w:ins w:id="411" w:author="Dominik Messinger" w:date="2012-11-14T22:49:00Z">
            <w:r w:rsidR="00BA767A">
              <w:rPr>
                <w:noProof/>
                <w:webHidden/>
              </w:rPr>
              <w:t>24</w:t>
            </w:r>
          </w:ins>
          <w:ins w:id="412" w:author="Dominik Messinger" w:date="2012-11-14T21:47:00Z">
            <w:r>
              <w:rPr>
                <w:noProof/>
                <w:webHidden/>
              </w:rPr>
              <w:fldChar w:fldCharType="end"/>
            </w:r>
            <w:r w:rsidRPr="0011320E">
              <w:rPr>
                <w:rStyle w:val="Hyperlink"/>
                <w:noProof/>
              </w:rPr>
              <w:fldChar w:fldCharType="end"/>
            </w:r>
          </w:ins>
        </w:p>
        <w:p w14:paraId="56B736CC" w14:textId="77777777" w:rsidR="003520F5" w:rsidRDefault="003520F5">
          <w:pPr>
            <w:pStyle w:val="Verzeichnis3"/>
            <w:tabs>
              <w:tab w:val="left" w:pos="1320"/>
              <w:tab w:val="right" w:leader="dot" w:pos="9054"/>
            </w:tabs>
            <w:rPr>
              <w:ins w:id="413" w:author="Dominik Messinger" w:date="2012-11-14T21:47:00Z"/>
              <w:rFonts w:eastAsiaTheme="minorEastAsia"/>
              <w:noProof/>
              <w:lang w:val="de-DE" w:eastAsia="de-DE"/>
            </w:rPr>
          </w:pPr>
          <w:ins w:id="41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"_Toc340693002"</w:instrText>
            </w:r>
            <w:r w:rsidRPr="0011320E">
              <w:rPr>
                <w:rStyle w:val="Hyperlink"/>
                <w:noProof/>
              </w:rPr>
              <w:instrText xml:space="preserve"> </w:instrText>
            </w:r>
            <w:r w:rsidRPr="0011320E">
              <w:rPr>
                <w:rStyle w:val="Hyperlink"/>
                <w:noProof/>
              </w:rPr>
              <w:fldChar w:fldCharType="separate"/>
            </w:r>
            <w:r w:rsidRPr="0011320E">
              <w:rPr>
                <w:rStyle w:val="Hyperlink"/>
                <w:noProof/>
              </w:rPr>
              <w:t>6.1.6</w:t>
            </w:r>
            <w:r>
              <w:rPr>
                <w:rFonts w:eastAsiaTheme="minorEastAsia"/>
                <w:noProof/>
                <w:lang w:val="de-DE" w:eastAsia="de-DE"/>
              </w:rPr>
              <w:tab/>
            </w:r>
            <w:r w:rsidRPr="0011320E">
              <w:rPr>
                <w:rStyle w:val="Hyperlink"/>
                <w:noProof/>
              </w:rPr>
              <w:t>Discovery</w:t>
            </w:r>
            <w:r>
              <w:rPr>
                <w:noProof/>
                <w:webHidden/>
              </w:rPr>
              <w:tab/>
            </w:r>
            <w:r>
              <w:rPr>
                <w:noProof/>
                <w:webHidden/>
              </w:rPr>
              <w:fldChar w:fldCharType="begin"/>
            </w:r>
            <w:r>
              <w:rPr>
                <w:noProof/>
                <w:webHidden/>
              </w:rPr>
              <w:instrText xml:space="preserve"> PAGEREF _Toc340693002 \h </w:instrText>
            </w:r>
          </w:ins>
          <w:r>
            <w:rPr>
              <w:noProof/>
              <w:webHidden/>
            </w:rPr>
          </w:r>
          <w:r>
            <w:rPr>
              <w:noProof/>
              <w:webHidden/>
            </w:rPr>
            <w:fldChar w:fldCharType="separate"/>
          </w:r>
          <w:ins w:id="415" w:author="Dominik Messinger" w:date="2012-11-14T22:49:00Z">
            <w:r w:rsidR="00BA767A">
              <w:rPr>
                <w:noProof/>
                <w:webHidden/>
              </w:rPr>
              <w:t>24</w:t>
            </w:r>
          </w:ins>
          <w:ins w:id="416" w:author="Dominik Messinger" w:date="2012-11-14T21:47:00Z">
            <w:r>
              <w:rPr>
                <w:noProof/>
                <w:webHidden/>
              </w:rPr>
              <w:fldChar w:fldCharType="end"/>
            </w:r>
            <w:r w:rsidRPr="0011320E">
              <w:rPr>
                <w:rStyle w:val="Hyperlink"/>
                <w:noProof/>
              </w:rPr>
              <w:fldChar w:fldCharType="end"/>
            </w:r>
          </w:ins>
        </w:p>
        <w:p w14:paraId="4DBE0F45" w14:textId="77777777" w:rsidR="003520F5" w:rsidRDefault="003520F5">
          <w:pPr>
            <w:pStyle w:val="Verzeichnis3"/>
            <w:tabs>
              <w:tab w:val="left" w:pos="1320"/>
              <w:tab w:val="right" w:leader="dot" w:pos="9054"/>
            </w:tabs>
            <w:rPr>
              <w:ins w:id="417" w:author="Dominik Messinger" w:date="2012-11-14T21:47:00Z"/>
              <w:rFonts w:eastAsiaTheme="minorEastAsia"/>
              <w:noProof/>
              <w:lang w:val="de-DE" w:eastAsia="de-DE"/>
            </w:rPr>
          </w:pPr>
          <w:ins w:id="41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"_Toc340693003"</w:instrText>
            </w:r>
            <w:r w:rsidRPr="0011320E">
              <w:rPr>
                <w:rStyle w:val="Hyperlink"/>
                <w:noProof/>
              </w:rPr>
              <w:instrText xml:space="preserve"> </w:instrText>
            </w:r>
            <w:r w:rsidRPr="0011320E">
              <w:rPr>
                <w:rStyle w:val="Hyperlink"/>
                <w:noProof/>
              </w:rPr>
              <w:fldChar w:fldCharType="separate"/>
            </w:r>
            <w:r w:rsidRPr="0011320E">
              <w:rPr>
                <w:rStyle w:val="Hyperlink"/>
                <w:noProof/>
              </w:rPr>
              <w:t>6.1.7</w:t>
            </w:r>
            <w:r>
              <w:rPr>
                <w:rFonts w:eastAsiaTheme="minorEastAsia"/>
                <w:noProof/>
                <w:lang w:val="de-DE" w:eastAsia="de-DE"/>
              </w:rPr>
              <w:tab/>
            </w:r>
            <w:r w:rsidRPr="0011320E">
              <w:rPr>
                <w:rStyle w:val="Hyperlink"/>
                <w:noProof/>
              </w:rPr>
              <w:t>Application Client</w:t>
            </w:r>
            <w:r>
              <w:rPr>
                <w:noProof/>
                <w:webHidden/>
              </w:rPr>
              <w:tab/>
            </w:r>
            <w:r>
              <w:rPr>
                <w:noProof/>
                <w:webHidden/>
              </w:rPr>
              <w:fldChar w:fldCharType="begin"/>
            </w:r>
            <w:r>
              <w:rPr>
                <w:noProof/>
                <w:webHidden/>
              </w:rPr>
              <w:instrText xml:space="preserve"> PAGEREF _Toc340693003 \h </w:instrText>
            </w:r>
          </w:ins>
          <w:r>
            <w:rPr>
              <w:noProof/>
              <w:webHidden/>
            </w:rPr>
          </w:r>
          <w:r>
            <w:rPr>
              <w:noProof/>
              <w:webHidden/>
            </w:rPr>
            <w:fldChar w:fldCharType="separate"/>
          </w:r>
          <w:ins w:id="419" w:author="Dominik Messinger" w:date="2012-11-14T22:49:00Z">
            <w:r w:rsidR="00BA767A">
              <w:rPr>
                <w:noProof/>
                <w:webHidden/>
              </w:rPr>
              <w:t>24</w:t>
            </w:r>
          </w:ins>
          <w:ins w:id="420" w:author="Dominik Messinger" w:date="2012-11-14T21:47:00Z">
            <w:r>
              <w:rPr>
                <w:noProof/>
                <w:webHidden/>
              </w:rPr>
              <w:fldChar w:fldCharType="end"/>
            </w:r>
            <w:r w:rsidRPr="0011320E">
              <w:rPr>
                <w:rStyle w:val="Hyperlink"/>
                <w:noProof/>
              </w:rPr>
              <w:fldChar w:fldCharType="end"/>
            </w:r>
          </w:ins>
        </w:p>
        <w:p w14:paraId="0F5C97C5" w14:textId="77777777" w:rsidR="003520F5" w:rsidRDefault="003520F5">
          <w:pPr>
            <w:pStyle w:val="Verzeichnis3"/>
            <w:tabs>
              <w:tab w:val="left" w:pos="1320"/>
              <w:tab w:val="right" w:leader="dot" w:pos="9054"/>
            </w:tabs>
            <w:rPr>
              <w:ins w:id="421" w:author="Dominik Messinger" w:date="2012-11-14T21:47:00Z"/>
              <w:rFonts w:eastAsiaTheme="minorEastAsia"/>
              <w:noProof/>
              <w:lang w:val="de-DE" w:eastAsia="de-DE"/>
            </w:rPr>
          </w:pPr>
          <w:ins w:id="42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"_Toc340693004"</w:instrText>
            </w:r>
            <w:r w:rsidRPr="0011320E">
              <w:rPr>
                <w:rStyle w:val="Hyperlink"/>
                <w:noProof/>
              </w:rPr>
              <w:instrText xml:space="preserve"> </w:instrText>
            </w:r>
            <w:r w:rsidRPr="0011320E">
              <w:rPr>
                <w:rStyle w:val="Hyperlink"/>
                <w:noProof/>
              </w:rPr>
              <w:fldChar w:fldCharType="separate"/>
            </w:r>
            <w:r w:rsidRPr="0011320E">
              <w:rPr>
                <w:rStyle w:val="Hyperlink"/>
                <w:noProof/>
              </w:rPr>
              <w:t>6.1.8</w:t>
            </w:r>
            <w:r>
              <w:rPr>
                <w:rFonts w:eastAsiaTheme="minorEastAsia"/>
                <w:noProof/>
                <w:lang w:val="de-DE" w:eastAsia="de-DE"/>
              </w:rPr>
              <w:tab/>
            </w:r>
            <w:r w:rsidRPr="0011320E">
              <w:rPr>
                <w:rStyle w:val="Hyperlink"/>
                <w:noProof/>
              </w:rPr>
              <w:t>Application Server</w:t>
            </w:r>
            <w:r>
              <w:rPr>
                <w:noProof/>
                <w:webHidden/>
              </w:rPr>
              <w:tab/>
            </w:r>
            <w:r>
              <w:rPr>
                <w:noProof/>
                <w:webHidden/>
              </w:rPr>
              <w:fldChar w:fldCharType="begin"/>
            </w:r>
            <w:r>
              <w:rPr>
                <w:noProof/>
                <w:webHidden/>
              </w:rPr>
              <w:instrText xml:space="preserve"> PAGEREF _Toc340693004 \h </w:instrText>
            </w:r>
          </w:ins>
          <w:r>
            <w:rPr>
              <w:noProof/>
              <w:webHidden/>
            </w:rPr>
          </w:r>
          <w:r>
            <w:rPr>
              <w:noProof/>
              <w:webHidden/>
            </w:rPr>
            <w:fldChar w:fldCharType="separate"/>
          </w:r>
          <w:ins w:id="423" w:author="Dominik Messinger" w:date="2012-11-14T22:49:00Z">
            <w:r w:rsidR="00BA767A">
              <w:rPr>
                <w:noProof/>
                <w:webHidden/>
              </w:rPr>
              <w:t>25</w:t>
            </w:r>
          </w:ins>
          <w:ins w:id="424" w:author="Dominik Messinger" w:date="2012-11-14T21:47:00Z">
            <w:r>
              <w:rPr>
                <w:noProof/>
                <w:webHidden/>
              </w:rPr>
              <w:fldChar w:fldCharType="end"/>
            </w:r>
            <w:r w:rsidRPr="0011320E">
              <w:rPr>
                <w:rStyle w:val="Hyperlink"/>
                <w:noProof/>
              </w:rPr>
              <w:fldChar w:fldCharType="end"/>
            </w:r>
          </w:ins>
        </w:p>
        <w:p w14:paraId="6E3721E7" w14:textId="77777777" w:rsidR="003520F5" w:rsidRDefault="003520F5">
          <w:pPr>
            <w:pStyle w:val="Verzeichnis3"/>
            <w:tabs>
              <w:tab w:val="left" w:pos="1320"/>
              <w:tab w:val="right" w:leader="dot" w:pos="9054"/>
            </w:tabs>
            <w:rPr>
              <w:ins w:id="425" w:author="Dominik Messinger" w:date="2012-11-14T21:47:00Z"/>
              <w:rFonts w:eastAsiaTheme="minorEastAsia"/>
              <w:noProof/>
              <w:lang w:val="de-DE" w:eastAsia="de-DE"/>
            </w:rPr>
          </w:pPr>
          <w:ins w:id="42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"_Toc340693005"</w:instrText>
            </w:r>
            <w:r w:rsidRPr="0011320E">
              <w:rPr>
                <w:rStyle w:val="Hyperlink"/>
                <w:noProof/>
              </w:rPr>
              <w:instrText xml:space="preserve"> </w:instrText>
            </w:r>
            <w:r w:rsidRPr="0011320E">
              <w:rPr>
                <w:rStyle w:val="Hyperlink"/>
                <w:noProof/>
              </w:rPr>
              <w:fldChar w:fldCharType="separate"/>
            </w:r>
            <w:r w:rsidRPr="0011320E">
              <w:rPr>
                <w:rStyle w:val="Hyperlink"/>
                <w:noProof/>
              </w:rPr>
              <w:t>6.1.9</w:t>
            </w:r>
            <w:r>
              <w:rPr>
                <w:rFonts w:eastAsiaTheme="minorEastAsia"/>
                <w:noProof/>
                <w:lang w:val="de-DE" w:eastAsia="de-DE"/>
              </w:rPr>
              <w:tab/>
            </w:r>
            <w:r w:rsidRPr="0011320E">
              <w:rPr>
                <w:rStyle w:val="Hyperlink"/>
                <w:noProof/>
              </w:rPr>
              <w:t>Application Package</w:t>
            </w:r>
            <w:r>
              <w:rPr>
                <w:noProof/>
                <w:webHidden/>
              </w:rPr>
              <w:tab/>
            </w:r>
            <w:r>
              <w:rPr>
                <w:noProof/>
                <w:webHidden/>
              </w:rPr>
              <w:fldChar w:fldCharType="begin"/>
            </w:r>
            <w:r>
              <w:rPr>
                <w:noProof/>
                <w:webHidden/>
              </w:rPr>
              <w:instrText xml:space="preserve"> PAGEREF _Toc340693005 \h </w:instrText>
            </w:r>
          </w:ins>
          <w:r>
            <w:rPr>
              <w:noProof/>
              <w:webHidden/>
            </w:rPr>
          </w:r>
          <w:r>
            <w:rPr>
              <w:noProof/>
              <w:webHidden/>
            </w:rPr>
            <w:fldChar w:fldCharType="separate"/>
          </w:r>
          <w:ins w:id="427" w:author="Dominik Messinger" w:date="2012-11-14T22:49:00Z">
            <w:r w:rsidR="00BA767A">
              <w:rPr>
                <w:noProof/>
                <w:webHidden/>
              </w:rPr>
              <w:t>25</w:t>
            </w:r>
          </w:ins>
          <w:ins w:id="428" w:author="Dominik Messinger" w:date="2012-11-14T21:47:00Z">
            <w:r>
              <w:rPr>
                <w:noProof/>
                <w:webHidden/>
              </w:rPr>
              <w:fldChar w:fldCharType="end"/>
            </w:r>
            <w:r w:rsidRPr="0011320E">
              <w:rPr>
                <w:rStyle w:val="Hyperlink"/>
                <w:noProof/>
              </w:rPr>
              <w:fldChar w:fldCharType="end"/>
            </w:r>
          </w:ins>
        </w:p>
        <w:p w14:paraId="541C83BE" w14:textId="77777777" w:rsidR="003520F5" w:rsidRDefault="003520F5">
          <w:pPr>
            <w:pStyle w:val="Verzeichnis3"/>
            <w:tabs>
              <w:tab w:val="left" w:pos="1320"/>
              <w:tab w:val="right" w:leader="dot" w:pos="9054"/>
            </w:tabs>
            <w:rPr>
              <w:ins w:id="429" w:author="Dominik Messinger" w:date="2012-11-14T21:47:00Z"/>
              <w:rFonts w:eastAsiaTheme="minorEastAsia"/>
              <w:noProof/>
              <w:lang w:val="de-DE" w:eastAsia="de-DE"/>
            </w:rPr>
          </w:pPr>
          <w:ins w:id="4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"_Toc340693006"</w:instrText>
            </w:r>
            <w:r w:rsidRPr="0011320E">
              <w:rPr>
                <w:rStyle w:val="Hyperlink"/>
                <w:noProof/>
              </w:rPr>
              <w:instrText xml:space="preserve"> </w:instrText>
            </w:r>
            <w:r w:rsidRPr="0011320E">
              <w:rPr>
                <w:rStyle w:val="Hyperlink"/>
                <w:noProof/>
              </w:rPr>
              <w:fldChar w:fldCharType="separate"/>
            </w:r>
            <w:r w:rsidRPr="0011320E">
              <w:rPr>
                <w:rStyle w:val="Hyperlink"/>
                <w:noProof/>
              </w:rPr>
              <w:t>6.1.10</w:t>
            </w:r>
            <w:r>
              <w:rPr>
                <w:rFonts w:eastAsiaTheme="minorEastAsia"/>
                <w:noProof/>
                <w:lang w:val="de-DE" w:eastAsia="de-DE"/>
              </w:rPr>
              <w:tab/>
            </w:r>
            <w:r w:rsidRPr="0011320E">
              <w:rPr>
                <w:rStyle w:val="Hyperlink"/>
                <w:noProof/>
              </w:rPr>
              <w:t>Application Metadata</w:t>
            </w:r>
            <w:r>
              <w:rPr>
                <w:noProof/>
                <w:webHidden/>
              </w:rPr>
              <w:tab/>
            </w:r>
            <w:r>
              <w:rPr>
                <w:noProof/>
                <w:webHidden/>
              </w:rPr>
              <w:fldChar w:fldCharType="begin"/>
            </w:r>
            <w:r>
              <w:rPr>
                <w:noProof/>
                <w:webHidden/>
              </w:rPr>
              <w:instrText xml:space="preserve"> PAGEREF _Toc340693006 \h </w:instrText>
            </w:r>
          </w:ins>
          <w:r>
            <w:rPr>
              <w:noProof/>
              <w:webHidden/>
            </w:rPr>
          </w:r>
          <w:r>
            <w:rPr>
              <w:noProof/>
              <w:webHidden/>
            </w:rPr>
            <w:fldChar w:fldCharType="separate"/>
          </w:r>
          <w:ins w:id="431" w:author="Dominik Messinger" w:date="2012-11-14T22:49:00Z">
            <w:r w:rsidR="00BA767A">
              <w:rPr>
                <w:noProof/>
                <w:webHidden/>
              </w:rPr>
              <w:t>25</w:t>
            </w:r>
          </w:ins>
          <w:ins w:id="432" w:author="Dominik Messinger" w:date="2012-11-14T21:47:00Z">
            <w:r>
              <w:rPr>
                <w:noProof/>
                <w:webHidden/>
              </w:rPr>
              <w:fldChar w:fldCharType="end"/>
            </w:r>
            <w:r w:rsidRPr="0011320E">
              <w:rPr>
                <w:rStyle w:val="Hyperlink"/>
                <w:noProof/>
              </w:rPr>
              <w:fldChar w:fldCharType="end"/>
            </w:r>
          </w:ins>
        </w:p>
        <w:p w14:paraId="64F6EE5B" w14:textId="77777777" w:rsidR="003520F5" w:rsidRDefault="003520F5">
          <w:pPr>
            <w:pStyle w:val="Verzeichnis2"/>
            <w:tabs>
              <w:tab w:val="left" w:pos="880"/>
              <w:tab w:val="right" w:leader="dot" w:pos="9054"/>
            </w:tabs>
            <w:rPr>
              <w:ins w:id="433" w:author="Dominik Messinger" w:date="2012-11-14T21:47:00Z"/>
              <w:rFonts w:eastAsiaTheme="minorEastAsia"/>
              <w:noProof/>
              <w:lang w:val="de-DE" w:eastAsia="de-DE"/>
            </w:rPr>
          </w:pPr>
          <w:ins w:id="4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"_Toc340693007"</w:instrText>
            </w:r>
            <w:r w:rsidRPr="0011320E">
              <w:rPr>
                <w:rStyle w:val="Hyperlink"/>
                <w:noProof/>
              </w:rPr>
              <w:instrText xml:space="preserve"> </w:instrText>
            </w:r>
            <w:r w:rsidRPr="0011320E">
              <w:rPr>
                <w:rStyle w:val="Hyperlink"/>
                <w:noProof/>
              </w:rPr>
              <w:fldChar w:fldCharType="separate"/>
            </w:r>
            <w:r w:rsidRPr="0011320E">
              <w:rPr>
                <w:rStyle w:val="Hyperlink"/>
                <w:noProof/>
              </w:rPr>
              <w:t>6.2</w:t>
            </w:r>
            <w:r>
              <w:rPr>
                <w:rFonts w:eastAsiaTheme="minorEastAsia"/>
                <w:noProof/>
                <w:lang w:val="de-DE" w:eastAsia="de-DE"/>
              </w:rPr>
              <w:tab/>
            </w:r>
            <w:r w:rsidRPr="0011320E">
              <w:rPr>
                <w:rStyle w:val="Hyperlink"/>
                <w:noProof/>
              </w:rPr>
              <w:t>Application Deployment Sequence</w:t>
            </w:r>
            <w:r>
              <w:rPr>
                <w:noProof/>
                <w:webHidden/>
              </w:rPr>
              <w:tab/>
            </w:r>
            <w:r>
              <w:rPr>
                <w:noProof/>
                <w:webHidden/>
              </w:rPr>
              <w:fldChar w:fldCharType="begin"/>
            </w:r>
            <w:r>
              <w:rPr>
                <w:noProof/>
                <w:webHidden/>
              </w:rPr>
              <w:instrText xml:space="preserve"> PAGEREF _Toc340693007 \h </w:instrText>
            </w:r>
          </w:ins>
          <w:r>
            <w:rPr>
              <w:noProof/>
              <w:webHidden/>
            </w:rPr>
          </w:r>
          <w:r>
            <w:rPr>
              <w:noProof/>
              <w:webHidden/>
            </w:rPr>
            <w:fldChar w:fldCharType="separate"/>
          </w:r>
          <w:ins w:id="435" w:author="Dominik Messinger" w:date="2012-11-14T22:49:00Z">
            <w:r w:rsidR="00BA767A">
              <w:rPr>
                <w:noProof/>
                <w:webHidden/>
              </w:rPr>
              <w:t>25</w:t>
            </w:r>
          </w:ins>
          <w:ins w:id="436" w:author="Dominik Messinger" w:date="2012-11-14T21:47:00Z">
            <w:r>
              <w:rPr>
                <w:noProof/>
                <w:webHidden/>
              </w:rPr>
              <w:fldChar w:fldCharType="end"/>
            </w:r>
            <w:r w:rsidRPr="0011320E">
              <w:rPr>
                <w:rStyle w:val="Hyperlink"/>
                <w:noProof/>
              </w:rPr>
              <w:fldChar w:fldCharType="end"/>
            </w:r>
          </w:ins>
        </w:p>
        <w:p w14:paraId="70230D32" w14:textId="77777777" w:rsidR="003520F5" w:rsidRDefault="003520F5">
          <w:pPr>
            <w:pStyle w:val="Verzeichnis2"/>
            <w:tabs>
              <w:tab w:val="left" w:pos="880"/>
              <w:tab w:val="right" w:leader="dot" w:pos="9054"/>
            </w:tabs>
            <w:rPr>
              <w:ins w:id="437" w:author="Dominik Messinger" w:date="2012-11-14T21:47:00Z"/>
              <w:rFonts w:eastAsiaTheme="minorEastAsia"/>
              <w:noProof/>
              <w:lang w:val="de-DE" w:eastAsia="de-DE"/>
            </w:rPr>
          </w:pPr>
          <w:ins w:id="43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"_Toc340693008"</w:instrText>
            </w:r>
            <w:r w:rsidRPr="0011320E">
              <w:rPr>
                <w:rStyle w:val="Hyperlink"/>
                <w:noProof/>
              </w:rPr>
              <w:instrText xml:space="preserve"> </w:instrText>
            </w:r>
            <w:r w:rsidRPr="0011320E">
              <w:rPr>
                <w:rStyle w:val="Hyperlink"/>
                <w:noProof/>
              </w:rPr>
              <w:fldChar w:fldCharType="separate"/>
            </w:r>
            <w:r w:rsidRPr="0011320E">
              <w:rPr>
                <w:rStyle w:val="Hyperlink"/>
                <w:noProof/>
              </w:rPr>
              <w:t>6.3</w:t>
            </w:r>
            <w:r>
              <w:rPr>
                <w:rFonts w:eastAsiaTheme="minorEastAsia"/>
                <w:noProof/>
                <w:lang w:val="de-DE" w:eastAsia="de-DE"/>
              </w:rPr>
              <w:tab/>
            </w:r>
            <w:r w:rsidRPr="0011320E">
              <w:rPr>
                <w:rStyle w:val="Hyperlink"/>
                <w:noProof/>
              </w:rPr>
              <w:t>Implementation Details</w:t>
            </w:r>
            <w:r>
              <w:rPr>
                <w:noProof/>
                <w:webHidden/>
              </w:rPr>
              <w:tab/>
            </w:r>
            <w:r>
              <w:rPr>
                <w:noProof/>
                <w:webHidden/>
              </w:rPr>
              <w:fldChar w:fldCharType="begin"/>
            </w:r>
            <w:r>
              <w:rPr>
                <w:noProof/>
                <w:webHidden/>
              </w:rPr>
              <w:instrText xml:space="preserve"> PAGEREF _Toc340693008 \h </w:instrText>
            </w:r>
          </w:ins>
          <w:r>
            <w:rPr>
              <w:noProof/>
              <w:webHidden/>
            </w:rPr>
          </w:r>
          <w:r>
            <w:rPr>
              <w:noProof/>
              <w:webHidden/>
            </w:rPr>
            <w:fldChar w:fldCharType="separate"/>
          </w:r>
          <w:ins w:id="439" w:author="Dominik Messinger" w:date="2012-11-14T22:49:00Z">
            <w:r w:rsidR="00BA767A">
              <w:rPr>
                <w:noProof/>
                <w:webHidden/>
              </w:rPr>
              <w:t>27</w:t>
            </w:r>
          </w:ins>
          <w:ins w:id="440" w:author="Dominik Messinger" w:date="2012-11-14T21:47:00Z">
            <w:r>
              <w:rPr>
                <w:noProof/>
                <w:webHidden/>
              </w:rPr>
              <w:fldChar w:fldCharType="end"/>
            </w:r>
            <w:r w:rsidRPr="0011320E">
              <w:rPr>
                <w:rStyle w:val="Hyperlink"/>
                <w:noProof/>
              </w:rPr>
              <w:fldChar w:fldCharType="end"/>
            </w:r>
          </w:ins>
        </w:p>
        <w:p w14:paraId="0BBE25D6" w14:textId="77777777" w:rsidR="003520F5" w:rsidRDefault="003520F5">
          <w:pPr>
            <w:pStyle w:val="Verzeichnis3"/>
            <w:tabs>
              <w:tab w:val="left" w:pos="1320"/>
              <w:tab w:val="right" w:leader="dot" w:pos="9054"/>
            </w:tabs>
            <w:rPr>
              <w:ins w:id="441" w:author="Dominik Messinger" w:date="2012-11-14T21:47:00Z"/>
              <w:rFonts w:eastAsiaTheme="minorEastAsia"/>
              <w:noProof/>
              <w:lang w:val="de-DE" w:eastAsia="de-DE"/>
            </w:rPr>
          </w:pPr>
          <w:ins w:id="44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"_Toc340693009"</w:instrText>
            </w:r>
            <w:r w:rsidRPr="0011320E">
              <w:rPr>
                <w:rStyle w:val="Hyperlink"/>
                <w:noProof/>
              </w:rPr>
              <w:instrText xml:space="preserve"> </w:instrText>
            </w:r>
            <w:r w:rsidRPr="0011320E">
              <w:rPr>
                <w:rStyle w:val="Hyperlink"/>
                <w:noProof/>
              </w:rPr>
              <w:fldChar w:fldCharType="separate"/>
            </w:r>
            <w:r w:rsidRPr="0011320E">
              <w:rPr>
                <w:rStyle w:val="Hyperlink"/>
                <w:noProof/>
              </w:rPr>
              <w:t>6.3.1</w:t>
            </w:r>
            <w:r>
              <w:rPr>
                <w:rFonts w:eastAsiaTheme="minorEastAsia"/>
                <w:noProof/>
                <w:lang w:val="de-DE" w:eastAsia="de-DE"/>
              </w:rPr>
              <w:tab/>
            </w:r>
            <w:r w:rsidRPr="0011320E">
              <w:rPr>
                <w:rStyle w:val="Hyperlink"/>
                <w:noProof/>
              </w:rPr>
              <w:t>Cloudlet Server Code View</w:t>
            </w:r>
            <w:r>
              <w:rPr>
                <w:noProof/>
                <w:webHidden/>
              </w:rPr>
              <w:tab/>
            </w:r>
            <w:r>
              <w:rPr>
                <w:noProof/>
                <w:webHidden/>
              </w:rPr>
              <w:fldChar w:fldCharType="begin"/>
            </w:r>
            <w:r>
              <w:rPr>
                <w:noProof/>
                <w:webHidden/>
              </w:rPr>
              <w:instrText xml:space="preserve"> PAGEREF _Toc340693009 \h </w:instrText>
            </w:r>
          </w:ins>
          <w:r>
            <w:rPr>
              <w:noProof/>
              <w:webHidden/>
            </w:rPr>
          </w:r>
          <w:r>
            <w:rPr>
              <w:noProof/>
              <w:webHidden/>
            </w:rPr>
            <w:fldChar w:fldCharType="separate"/>
          </w:r>
          <w:ins w:id="443" w:author="Dominik Messinger" w:date="2012-11-14T22:49:00Z">
            <w:r w:rsidR="00BA767A">
              <w:rPr>
                <w:noProof/>
                <w:webHidden/>
              </w:rPr>
              <w:t>27</w:t>
            </w:r>
          </w:ins>
          <w:ins w:id="444" w:author="Dominik Messinger" w:date="2012-11-14T21:47:00Z">
            <w:r>
              <w:rPr>
                <w:noProof/>
                <w:webHidden/>
              </w:rPr>
              <w:fldChar w:fldCharType="end"/>
            </w:r>
            <w:r w:rsidRPr="0011320E">
              <w:rPr>
                <w:rStyle w:val="Hyperlink"/>
                <w:noProof/>
              </w:rPr>
              <w:fldChar w:fldCharType="end"/>
            </w:r>
          </w:ins>
        </w:p>
        <w:p w14:paraId="18BE4129" w14:textId="77777777" w:rsidR="003520F5" w:rsidRDefault="003520F5">
          <w:pPr>
            <w:pStyle w:val="Verzeichnis3"/>
            <w:tabs>
              <w:tab w:val="left" w:pos="1320"/>
              <w:tab w:val="right" w:leader="dot" w:pos="9054"/>
            </w:tabs>
            <w:rPr>
              <w:ins w:id="445" w:author="Dominik Messinger" w:date="2012-11-14T21:47:00Z"/>
              <w:rFonts w:eastAsiaTheme="minorEastAsia"/>
              <w:noProof/>
              <w:lang w:val="de-DE" w:eastAsia="de-DE"/>
            </w:rPr>
          </w:pPr>
          <w:ins w:id="44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"_Toc340693010"</w:instrText>
            </w:r>
            <w:r w:rsidRPr="0011320E">
              <w:rPr>
                <w:rStyle w:val="Hyperlink"/>
                <w:noProof/>
              </w:rPr>
              <w:instrText xml:space="preserve"> </w:instrText>
            </w:r>
            <w:r w:rsidRPr="0011320E">
              <w:rPr>
                <w:rStyle w:val="Hyperlink"/>
                <w:noProof/>
              </w:rPr>
              <w:fldChar w:fldCharType="separate"/>
            </w:r>
            <w:r w:rsidRPr="0011320E">
              <w:rPr>
                <w:rStyle w:val="Hyperlink"/>
                <w:noProof/>
              </w:rPr>
              <w:t>6.3.2</w:t>
            </w:r>
            <w:r>
              <w:rPr>
                <w:rFonts w:eastAsiaTheme="minorEastAsia"/>
                <w:noProof/>
                <w:lang w:val="de-DE" w:eastAsia="de-DE"/>
              </w:rPr>
              <w:tab/>
            </w:r>
            <w:r w:rsidRPr="0011320E">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_Toc340693010 \h </w:instrText>
            </w:r>
          </w:ins>
          <w:r>
            <w:rPr>
              <w:noProof/>
              <w:webHidden/>
            </w:rPr>
          </w:r>
          <w:r>
            <w:rPr>
              <w:noProof/>
              <w:webHidden/>
            </w:rPr>
            <w:fldChar w:fldCharType="separate"/>
          </w:r>
          <w:ins w:id="447" w:author="Dominik Messinger" w:date="2012-11-14T22:49:00Z">
            <w:r w:rsidR="00BA767A">
              <w:rPr>
                <w:noProof/>
                <w:webHidden/>
              </w:rPr>
              <w:t>28</w:t>
            </w:r>
          </w:ins>
          <w:ins w:id="448" w:author="Dominik Messinger" w:date="2012-11-14T21:47:00Z">
            <w:r>
              <w:rPr>
                <w:noProof/>
                <w:webHidden/>
              </w:rPr>
              <w:fldChar w:fldCharType="end"/>
            </w:r>
            <w:r w:rsidRPr="0011320E">
              <w:rPr>
                <w:rStyle w:val="Hyperlink"/>
                <w:noProof/>
              </w:rPr>
              <w:fldChar w:fldCharType="end"/>
            </w:r>
          </w:ins>
        </w:p>
        <w:p w14:paraId="55D68122" w14:textId="77777777" w:rsidR="003520F5" w:rsidRDefault="003520F5">
          <w:pPr>
            <w:pStyle w:val="Verzeichnis3"/>
            <w:tabs>
              <w:tab w:val="left" w:pos="1320"/>
              <w:tab w:val="right" w:leader="dot" w:pos="9054"/>
            </w:tabs>
            <w:rPr>
              <w:ins w:id="449" w:author="Dominik Messinger" w:date="2012-11-14T21:47:00Z"/>
              <w:rFonts w:eastAsiaTheme="minorEastAsia"/>
              <w:noProof/>
              <w:lang w:val="de-DE" w:eastAsia="de-DE"/>
            </w:rPr>
          </w:pPr>
          <w:ins w:id="4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"_Toc340693011"</w:instrText>
            </w:r>
            <w:r w:rsidRPr="0011320E">
              <w:rPr>
                <w:rStyle w:val="Hyperlink"/>
                <w:noProof/>
              </w:rPr>
              <w:instrText xml:space="preserve"> </w:instrText>
            </w:r>
            <w:r w:rsidRPr="0011320E">
              <w:rPr>
                <w:rStyle w:val="Hyperlink"/>
                <w:noProof/>
              </w:rPr>
              <w:fldChar w:fldCharType="separate"/>
            </w:r>
            <w:r w:rsidRPr="0011320E">
              <w:rPr>
                <w:rStyle w:val="Hyperlink"/>
                <w:noProof/>
              </w:rPr>
              <w:t>6.3.3</w:t>
            </w:r>
            <w:r>
              <w:rPr>
                <w:rFonts w:eastAsiaTheme="minorEastAsia"/>
                <w:noProof/>
                <w:lang w:val="de-DE" w:eastAsia="de-DE"/>
              </w:rPr>
              <w:tab/>
            </w:r>
            <w:r w:rsidRPr="0011320E">
              <w:rPr>
                <w:rStyle w:val="Hyperlink"/>
                <w:noProof/>
              </w:rPr>
              <w:t>RESTful Architecture</w:t>
            </w:r>
            <w:r>
              <w:rPr>
                <w:noProof/>
                <w:webHidden/>
              </w:rPr>
              <w:tab/>
            </w:r>
            <w:r>
              <w:rPr>
                <w:noProof/>
                <w:webHidden/>
              </w:rPr>
              <w:fldChar w:fldCharType="begin"/>
            </w:r>
            <w:r>
              <w:rPr>
                <w:noProof/>
                <w:webHidden/>
              </w:rPr>
              <w:instrText xml:space="preserve"> PAGEREF _Toc340693011 \h </w:instrText>
            </w:r>
          </w:ins>
          <w:r>
            <w:rPr>
              <w:noProof/>
              <w:webHidden/>
            </w:rPr>
          </w:r>
          <w:r>
            <w:rPr>
              <w:noProof/>
              <w:webHidden/>
            </w:rPr>
            <w:fldChar w:fldCharType="separate"/>
          </w:r>
          <w:ins w:id="451" w:author="Dominik Messinger" w:date="2012-11-14T22:49:00Z">
            <w:r w:rsidR="00BA767A">
              <w:rPr>
                <w:noProof/>
                <w:webHidden/>
              </w:rPr>
              <w:t>31</w:t>
            </w:r>
          </w:ins>
          <w:ins w:id="452" w:author="Dominik Messinger" w:date="2012-11-14T21:47:00Z">
            <w:r>
              <w:rPr>
                <w:noProof/>
                <w:webHidden/>
              </w:rPr>
              <w:fldChar w:fldCharType="end"/>
            </w:r>
            <w:r w:rsidRPr="0011320E">
              <w:rPr>
                <w:rStyle w:val="Hyperlink"/>
                <w:noProof/>
              </w:rPr>
              <w:fldChar w:fldCharType="end"/>
            </w:r>
          </w:ins>
        </w:p>
        <w:p w14:paraId="2124DAE2" w14:textId="77777777" w:rsidR="003520F5" w:rsidRDefault="003520F5">
          <w:pPr>
            <w:pStyle w:val="Verzeichnis3"/>
            <w:tabs>
              <w:tab w:val="left" w:pos="1320"/>
              <w:tab w:val="right" w:leader="dot" w:pos="9054"/>
            </w:tabs>
            <w:rPr>
              <w:ins w:id="453" w:author="Dominik Messinger" w:date="2012-11-14T21:47:00Z"/>
              <w:rFonts w:eastAsiaTheme="minorEastAsia"/>
              <w:noProof/>
              <w:lang w:val="de-DE" w:eastAsia="de-DE"/>
            </w:rPr>
          </w:pPr>
          <w:ins w:id="4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"_Toc340693012"</w:instrText>
            </w:r>
            <w:r w:rsidRPr="0011320E">
              <w:rPr>
                <w:rStyle w:val="Hyperlink"/>
                <w:noProof/>
              </w:rPr>
              <w:instrText xml:space="preserve"> </w:instrText>
            </w:r>
            <w:r w:rsidRPr="0011320E">
              <w:rPr>
                <w:rStyle w:val="Hyperlink"/>
                <w:noProof/>
              </w:rPr>
              <w:fldChar w:fldCharType="separate"/>
            </w:r>
            <w:r w:rsidRPr="0011320E">
              <w:rPr>
                <w:rStyle w:val="Hyperlink"/>
                <w:noProof/>
              </w:rPr>
              <w:t>6.3.4</w:t>
            </w:r>
            <w:r>
              <w:rPr>
                <w:rFonts w:eastAsiaTheme="minorEastAsia"/>
                <w:noProof/>
                <w:lang w:val="de-DE" w:eastAsia="de-DE"/>
              </w:rPr>
              <w:tab/>
            </w:r>
            <w:r w:rsidRPr="0011320E">
              <w:rPr>
                <w:rStyle w:val="Hyperlink"/>
                <w:noProof/>
              </w:rPr>
              <w:t>Long Polling</w:t>
            </w:r>
            <w:r>
              <w:rPr>
                <w:noProof/>
                <w:webHidden/>
              </w:rPr>
              <w:tab/>
            </w:r>
            <w:r>
              <w:rPr>
                <w:noProof/>
                <w:webHidden/>
              </w:rPr>
              <w:fldChar w:fldCharType="begin"/>
            </w:r>
            <w:r>
              <w:rPr>
                <w:noProof/>
                <w:webHidden/>
              </w:rPr>
              <w:instrText xml:space="preserve"> PAGEREF _Toc340693012 \h </w:instrText>
            </w:r>
          </w:ins>
          <w:r>
            <w:rPr>
              <w:noProof/>
              <w:webHidden/>
            </w:rPr>
          </w:r>
          <w:r>
            <w:rPr>
              <w:noProof/>
              <w:webHidden/>
            </w:rPr>
            <w:fldChar w:fldCharType="separate"/>
          </w:r>
          <w:ins w:id="455" w:author="Dominik Messinger" w:date="2012-11-14T22:49:00Z">
            <w:r w:rsidR="00BA767A">
              <w:rPr>
                <w:noProof/>
                <w:webHidden/>
              </w:rPr>
              <w:t>32</w:t>
            </w:r>
          </w:ins>
          <w:ins w:id="456" w:author="Dominik Messinger" w:date="2012-11-14T21:47:00Z">
            <w:r>
              <w:rPr>
                <w:noProof/>
                <w:webHidden/>
              </w:rPr>
              <w:fldChar w:fldCharType="end"/>
            </w:r>
            <w:r w:rsidRPr="0011320E">
              <w:rPr>
                <w:rStyle w:val="Hyperlink"/>
                <w:noProof/>
              </w:rPr>
              <w:fldChar w:fldCharType="end"/>
            </w:r>
          </w:ins>
        </w:p>
        <w:p w14:paraId="1DEDC84D" w14:textId="77777777" w:rsidR="003520F5" w:rsidRDefault="003520F5">
          <w:pPr>
            <w:pStyle w:val="Verzeichnis3"/>
            <w:tabs>
              <w:tab w:val="left" w:pos="1320"/>
              <w:tab w:val="right" w:leader="dot" w:pos="9054"/>
            </w:tabs>
            <w:rPr>
              <w:ins w:id="457" w:author="Dominik Messinger" w:date="2012-11-14T21:47:00Z"/>
              <w:rFonts w:eastAsiaTheme="minorEastAsia"/>
              <w:noProof/>
              <w:lang w:val="de-DE" w:eastAsia="de-DE"/>
            </w:rPr>
          </w:pPr>
          <w:ins w:id="458" w:author="Dominik Messinger" w:date="2012-11-14T21:47:00Z">
            <w:r w:rsidRPr="0011320E">
              <w:rPr>
                <w:rStyle w:val="Hyperlink"/>
                <w:noProof/>
              </w:rPr>
              <w:lastRenderedPageBreak/>
              <w:fldChar w:fldCharType="begin"/>
            </w:r>
            <w:r w:rsidRPr="0011320E">
              <w:rPr>
                <w:rStyle w:val="Hyperlink"/>
                <w:noProof/>
              </w:rPr>
              <w:instrText xml:space="preserve"> </w:instrText>
            </w:r>
            <w:r>
              <w:rPr>
                <w:noProof/>
              </w:rPr>
              <w:instrText>HYPERLINK \l "_Toc340693013"</w:instrText>
            </w:r>
            <w:r w:rsidRPr="0011320E">
              <w:rPr>
                <w:rStyle w:val="Hyperlink"/>
                <w:noProof/>
              </w:rPr>
              <w:instrText xml:space="preserve"> </w:instrText>
            </w:r>
            <w:r w:rsidRPr="0011320E">
              <w:rPr>
                <w:rStyle w:val="Hyperlink"/>
                <w:noProof/>
              </w:rPr>
              <w:fldChar w:fldCharType="separate"/>
            </w:r>
            <w:r w:rsidRPr="0011320E">
              <w:rPr>
                <w:rStyle w:val="Hyperlink"/>
                <w:noProof/>
              </w:rPr>
              <w:t>6.3.5</w:t>
            </w:r>
            <w:r>
              <w:rPr>
                <w:rFonts w:eastAsiaTheme="minorEastAsia"/>
                <w:noProof/>
                <w:lang w:val="de-DE" w:eastAsia="de-DE"/>
              </w:rPr>
              <w:tab/>
            </w:r>
            <w:r w:rsidRPr="0011320E">
              <w:rPr>
                <w:rStyle w:val="Hyperlink"/>
                <w:noProof/>
              </w:rPr>
              <w:t>Bridge Pattern for OS Decoupling</w:t>
            </w:r>
            <w:r>
              <w:rPr>
                <w:noProof/>
                <w:webHidden/>
              </w:rPr>
              <w:tab/>
            </w:r>
            <w:r>
              <w:rPr>
                <w:noProof/>
                <w:webHidden/>
              </w:rPr>
              <w:fldChar w:fldCharType="begin"/>
            </w:r>
            <w:r>
              <w:rPr>
                <w:noProof/>
                <w:webHidden/>
              </w:rPr>
              <w:instrText xml:space="preserve"> PAGEREF _Toc340693013 \h </w:instrText>
            </w:r>
          </w:ins>
          <w:r>
            <w:rPr>
              <w:noProof/>
              <w:webHidden/>
            </w:rPr>
          </w:r>
          <w:r>
            <w:rPr>
              <w:noProof/>
              <w:webHidden/>
            </w:rPr>
            <w:fldChar w:fldCharType="separate"/>
          </w:r>
          <w:ins w:id="459" w:author="Dominik Messinger" w:date="2012-11-14T22:49:00Z">
            <w:r w:rsidR="00BA767A">
              <w:rPr>
                <w:noProof/>
                <w:webHidden/>
              </w:rPr>
              <w:t>35</w:t>
            </w:r>
          </w:ins>
          <w:ins w:id="460" w:author="Dominik Messinger" w:date="2012-11-14T21:47:00Z">
            <w:r>
              <w:rPr>
                <w:noProof/>
                <w:webHidden/>
              </w:rPr>
              <w:fldChar w:fldCharType="end"/>
            </w:r>
            <w:r w:rsidRPr="0011320E">
              <w:rPr>
                <w:rStyle w:val="Hyperlink"/>
                <w:noProof/>
              </w:rPr>
              <w:fldChar w:fldCharType="end"/>
            </w:r>
          </w:ins>
        </w:p>
        <w:p w14:paraId="4629EE4A" w14:textId="77777777" w:rsidR="003520F5" w:rsidRDefault="003520F5">
          <w:pPr>
            <w:pStyle w:val="Verzeichnis1"/>
            <w:tabs>
              <w:tab w:val="left" w:pos="440"/>
              <w:tab w:val="right" w:leader="dot" w:pos="9054"/>
            </w:tabs>
            <w:rPr>
              <w:ins w:id="461" w:author="Dominik Messinger" w:date="2012-11-14T21:47:00Z"/>
              <w:rFonts w:eastAsiaTheme="minorEastAsia"/>
              <w:noProof/>
              <w:lang w:val="de-DE" w:eastAsia="de-DE"/>
            </w:rPr>
          </w:pPr>
          <w:ins w:id="46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"_Toc340693014"</w:instrText>
            </w:r>
            <w:r w:rsidRPr="0011320E">
              <w:rPr>
                <w:rStyle w:val="Hyperlink"/>
                <w:noProof/>
              </w:rPr>
              <w:instrText xml:space="preserve"> </w:instrText>
            </w:r>
            <w:r w:rsidRPr="0011320E">
              <w:rPr>
                <w:rStyle w:val="Hyperlink"/>
                <w:noProof/>
              </w:rPr>
              <w:fldChar w:fldCharType="separate"/>
            </w:r>
            <w:r w:rsidRPr="0011320E">
              <w:rPr>
                <w:rStyle w:val="Hyperlink"/>
                <w:noProof/>
              </w:rPr>
              <w:t>7</w:t>
            </w:r>
            <w:r>
              <w:rPr>
                <w:rFonts w:eastAsiaTheme="minorEastAsia"/>
                <w:noProof/>
                <w:lang w:val="de-DE" w:eastAsia="de-DE"/>
              </w:rPr>
              <w:tab/>
            </w:r>
            <w:r w:rsidRPr="0011320E">
              <w:rPr>
                <w:rStyle w:val="Hyperlink"/>
                <w:noProof/>
              </w:rPr>
              <w:t>Evaluation and Comparison of Application Virtualization and VM Synthesis</w:t>
            </w:r>
            <w:r>
              <w:rPr>
                <w:noProof/>
                <w:webHidden/>
              </w:rPr>
              <w:tab/>
            </w:r>
            <w:r>
              <w:rPr>
                <w:noProof/>
                <w:webHidden/>
              </w:rPr>
              <w:fldChar w:fldCharType="begin"/>
            </w:r>
            <w:r>
              <w:rPr>
                <w:noProof/>
                <w:webHidden/>
              </w:rPr>
              <w:instrText xml:space="preserve"> PAGEREF _Toc340693014 \h </w:instrText>
            </w:r>
          </w:ins>
          <w:r>
            <w:rPr>
              <w:noProof/>
              <w:webHidden/>
            </w:rPr>
          </w:r>
          <w:r>
            <w:rPr>
              <w:noProof/>
              <w:webHidden/>
            </w:rPr>
            <w:fldChar w:fldCharType="separate"/>
          </w:r>
          <w:ins w:id="463" w:author="Dominik Messinger" w:date="2012-11-14T22:49:00Z">
            <w:r w:rsidR="00BA767A">
              <w:rPr>
                <w:noProof/>
                <w:webHidden/>
              </w:rPr>
              <w:t>37</w:t>
            </w:r>
          </w:ins>
          <w:ins w:id="464" w:author="Dominik Messinger" w:date="2012-11-14T21:47:00Z">
            <w:r>
              <w:rPr>
                <w:noProof/>
                <w:webHidden/>
              </w:rPr>
              <w:fldChar w:fldCharType="end"/>
            </w:r>
            <w:r w:rsidRPr="0011320E">
              <w:rPr>
                <w:rStyle w:val="Hyperlink"/>
                <w:noProof/>
              </w:rPr>
              <w:fldChar w:fldCharType="end"/>
            </w:r>
          </w:ins>
        </w:p>
        <w:p w14:paraId="51A76F30" w14:textId="77777777" w:rsidR="003520F5" w:rsidRDefault="003520F5">
          <w:pPr>
            <w:pStyle w:val="Verzeichnis2"/>
            <w:tabs>
              <w:tab w:val="left" w:pos="880"/>
              <w:tab w:val="right" w:leader="dot" w:pos="9054"/>
            </w:tabs>
            <w:rPr>
              <w:ins w:id="465" w:author="Dominik Messinger" w:date="2012-11-14T21:47:00Z"/>
              <w:rFonts w:eastAsiaTheme="minorEastAsia"/>
              <w:noProof/>
              <w:lang w:val="de-DE" w:eastAsia="de-DE"/>
            </w:rPr>
          </w:pPr>
          <w:ins w:id="46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"_Toc340693015"</w:instrText>
            </w:r>
            <w:r w:rsidRPr="0011320E">
              <w:rPr>
                <w:rStyle w:val="Hyperlink"/>
                <w:noProof/>
              </w:rPr>
              <w:instrText xml:space="preserve"> </w:instrText>
            </w:r>
            <w:r w:rsidRPr="0011320E">
              <w:rPr>
                <w:rStyle w:val="Hyperlink"/>
                <w:noProof/>
              </w:rPr>
              <w:fldChar w:fldCharType="separate"/>
            </w:r>
            <w:r w:rsidRPr="0011320E">
              <w:rPr>
                <w:rStyle w:val="Hyperlink"/>
                <w:noProof/>
              </w:rPr>
              <w:t>7.1</w:t>
            </w:r>
            <w:r>
              <w:rPr>
                <w:rFonts w:eastAsiaTheme="minorEastAsia"/>
                <w:noProof/>
                <w:lang w:val="de-DE" w:eastAsia="de-DE"/>
              </w:rPr>
              <w:tab/>
            </w:r>
            <w:r w:rsidRPr="0011320E">
              <w:rPr>
                <w:rStyle w:val="Hyperlink"/>
                <w:noProof/>
              </w:rPr>
              <w:t>Functional Requirements</w:t>
            </w:r>
            <w:r>
              <w:rPr>
                <w:noProof/>
                <w:webHidden/>
              </w:rPr>
              <w:tab/>
            </w:r>
            <w:r>
              <w:rPr>
                <w:noProof/>
                <w:webHidden/>
              </w:rPr>
              <w:fldChar w:fldCharType="begin"/>
            </w:r>
            <w:r>
              <w:rPr>
                <w:noProof/>
                <w:webHidden/>
              </w:rPr>
              <w:instrText xml:space="preserve"> PAGEREF _Toc340693015 \h </w:instrText>
            </w:r>
          </w:ins>
          <w:r>
            <w:rPr>
              <w:noProof/>
              <w:webHidden/>
            </w:rPr>
          </w:r>
          <w:r>
            <w:rPr>
              <w:noProof/>
              <w:webHidden/>
            </w:rPr>
            <w:fldChar w:fldCharType="separate"/>
          </w:r>
          <w:ins w:id="467" w:author="Dominik Messinger" w:date="2012-11-14T22:49:00Z">
            <w:r w:rsidR="00BA767A">
              <w:rPr>
                <w:noProof/>
                <w:webHidden/>
              </w:rPr>
              <w:t>37</w:t>
            </w:r>
          </w:ins>
          <w:ins w:id="468" w:author="Dominik Messinger" w:date="2012-11-14T21:47:00Z">
            <w:r>
              <w:rPr>
                <w:noProof/>
                <w:webHidden/>
              </w:rPr>
              <w:fldChar w:fldCharType="end"/>
            </w:r>
            <w:r w:rsidRPr="0011320E">
              <w:rPr>
                <w:rStyle w:val="Hyperlink"/>
                <w:noProof/>
              </w:rPr>
              <w:fldChar w:fldCharType="end"/>
            </w:r>
          </w:ins>
        </w:p>
        <w:p w14:paraId="1F616A44" w14:textId="77777777" w:rsidR="003520F5" w:rsidRDefault="003520F5">
          <w:pPr>
            <w:pStyle w:val="Verzeichnis2"/>
            <w:tabs>
              <w:tab w:val="left" w:pos="880"/>
              <w:tab w:val="right" w:leader="dot" w:pos="9054"/>
            </w:tabs>
            <w:rPr>
              <w:ins w:id="469" w:author="Dominik Messinger" w:date="2012-11-14T21:47:00Z"/>
              <w:rFonts w:eastAsiaTheme="minorEastAsia"/>
              <w:noProof/>
              <w:lang w:val="de-DE" w:eastAsia="de-DE"/>
            </w:rPr>
          </w:pPr>
          <w:ins w:id="47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"_Toc340693016"</w:instrText>
            </w:r>
            <w:r w:rsidRPr="0011320E">
              <w:rPr>
                <w:rStyle w:val="Hyperlink"/>
                <w:noProof/>
              </w:rPr>
              <w:instrText xml:space="preserve"> </w:instrText>
            </w:r>
            <w:r w:rsidRPr="0011320E">
              <w:rPr>
                <w:rStyle w:val="Hyperlink"/>
                <w:noProof/>
              </w:rPr>
              <w:fldChar w:fldCharType="separate"/>
            </w:r>
            <w:r w:rsidRPr="0011320E">
              <w:rPr>
                <w:rStyle w:val="Hyperlink"/>
                <w:noProof/>
              </w:rPr>
              <w:t>7.2</w:t>
            </w:r>
            <w:r>
              <w:rPr>
                <w:rFonts w:eastAsiaTheme="minorEastAsia"/>
                <w:noProof/>
                <w:lang w:val="de-DE" w:eastAsia="de-DE"/>
              </w:rPr>
              <w:tab/>
            </w:r>
            <w:r w:rsidRPr="0011320E">
              <w:rPr>
                <w:rStyle w:val="Hyperlink"/>
                <w:noProof/>
              </w:rPr>
              <w:t>Quantitative Analysis</w:t>
            </w:r>
            <w:r>
              <w:rPr>
                <w:noProof/>
                <w:webHidden/>
              </w:rPr>
              <w:tab/>
            </w:r>
            <w:r>
              <w:rPr>
                <w:noProof/>
                <w:webHidden/>
              </w:rPr>
              <w:fldChar w:fldCharType="begin"/>
            </w:r>
            <w:r>
              <w:rPr>
                <w:noProof/>
                <w:webHidden/>
              </w:rPr>
              <w:instrText xml:space="preserve"> PAGEREF _Toc340693016 \h </w:instrText>
            </w:r>
          </w:ins>
          <w:r>
            <w:rPr>
              <w:noProof/>
              <w:webHidden/>
            </w:rPr>
          </w:r>
          <w:r>
            <w:rPr>
              <w:noProof/>
              <w:webHidden/>
            </w:rPr>
            <w:fldChar w:fldCharType="separate"/>
          </w:r>
          <w:ins w:id="471" w:author="Dominik Messinger" w:date="2012-11-14T22:49:00Z">
            <w:r w:rsidR="00BA767A">
              <w:rPr>
                <w:noProof/>
                <w:webHidden/>
              </w:rPr>
              <w:t>37</w:t>
            </w:r>
          </w:ins>
          <w:ins w:id="472" w:author="Dominik Messinger" w:date="2012-11-14T21:47:00Z">
            <w:r>
              <w:rPr>
                <w:noProof/>
                <w:webHidden/>
              </w:rPr>
              <w:fldChar w:fldCharType="end"/>
            </w:r>
            <w:r w:rsidRPr="0011320E">
              <w:rPr>
                <w:rStyle w:val="Hyperlink"/>
                <w:noProof/>
              </w:rPr>
              <w:fldChar w:fldCharType="end"/>
            </w:r>
          </w:ins>
        </w:p>
        <w:p w14:paraId="773686C5" w14:textId="77777777" w:rsidR="003520F5" w:rsidRDefault="003520F5">
          <w:pPr>
            <w:pStyle w:val="Verzeichnis3"/>
            <w:tabs>
              <w:tab w:val="left" w:pos="1320"/>
              <w:tab w:val="right" w:leader="dot" w:pos="9054"/>
            </w:tabs>
            <w:rPr>
              <w:ins w:id="473" w:author="Dominik Messinger" w:date="2012-11-14T21:47:00Z"/>
              <w:rFonts w:eastAsiaTheme="minorEastAsia"/>
              <w:noProof/>
              <w:lang w:val="de-DE" w:eastAsia="de-DE"/>
            </w:rPr>
          </w:pPr>
          <w:ins w:id="47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"_Toc340693017"</w:instrText>
            </w:r>
            <w:r w:rsidRPr="0011320E">
              <w:rPr>
                <w:rStyle w:val="Hyperlink"/>
                <w:noProof/>
              </w:rPr>
              <w:instrText xml:space="preserve"> </w:instrText>
            </w:r>
            <w:r w:rsidRPr="0011320E">
              <w:rPr>
                <w:rStyle w:val="Hyperlink"/>
                <w:noProof/>
              </w:rPr>
              <w:fldChar w:fldCharType="separate"/>
            </w:r>
            <w:r w:rsidRPr="0011320E">
              <w:rPr>
                <w:rStyle w:val="Hyperlink"/>
                <w:noProof/>
              </w:rPr>
              <w:t>7.2.1</w:t>
            </w:r>
            <w:r>
              <w:rPr>
                <w:rFonts w:eastAsiaTheme="minorEastAsia"/>
                <w:noProof/>
                <w:lang w:val="de-DE" w:eastAsia="de-DE"/>
              </w:rPr>
              <w:tab/>
            </w:r>
            <w:r w:rsidRPr="0011320E">
              <w:rPr>
                <w:rStyle w:val="Hyperlink"/>
                <w:noProof/>
              </w:rPr>
              <w:t>Experiments</w:t>
            </w:r>
            <w:r>
              <w:rPr>
                <w:noProof/>
                <w:webHidden/>
              </w:rPr>
              <w:tab/>
            </w:r>
            <w:r>
              <w:rPr>
                <w:noProof/>
                <w:webHidden/>
              </w:rPr>
              <w:fldChar w:fldCharType="begin"/>
            </w:r>
            <w:r>
              <w:rPr>
                <w:noProof/>
                <w:webHidden/>
              </w:rPr>
              <w:instrText xml:space="preserve"> PAGEREF _Toc340693017 \h </w:instrText>
            </w:r>
          </w:ins>
          <w:r>
            <w:rPr>
              <w:noProof/>
              <w:webHidden/>
            </w:rPr>
          </w:r>
          <w:r>
            <w:rPr>
              <w:noProof/>
              <w:webHidden/>
            </w:rPr>
            <w:fldChar w:fldCharType="separate"/>
          </w:r>
          <w:ins w:id="475" w:author="Dominik Messinger" w:date="2012-11-14T22:49:00Z">
            <w:r w:rsidR="00BA767A">
              <w:rPr>
                <w:noProof/>
                <w:webHidden/>
              </w:rPr>
              <w:t>38</w:t>
            </w:r>
          </w:ins>
          <w:ins w:id="476" w:author="Dominik Messinger" w:date="2012-11-14T21:47:00Z">
            <w:r>
              <w:rPr>
                <w:noProof/>
                <w:webHidden/>
              </w:rPr>
              <w:fldChar w:fldCharType="end"/>
            </w:r>
            <w:r w:rsidRPr="0011320E">
              <w:rPr>
                <w:rStyle w:val="Hyperlink"/>
                <w:noProof/>
              </w:rPr>
              <w:fldChar w:fldCharType="end"/>
            </w:r>
          </w:ins>
        </w:p>
        <w:p w14:paraId="01DD2C21" w14:textId="77777777" w:rsidR="003520F5" w:rsidRDefault="003520F5">
          <w:pPr>
            <w:pStyle w:val="Verzeichnis3"/>
            <w:tabs>
              <w:tab w:val="left" w:pos="1320"/>
              <w:tab w:val="right" w:leader="dot" w:pos="9054"/>
            </w:tabs>
            <w:rPr>
              <w:ins w:id="477" w:author="Dominik Messinger" w:date="2012-11-14T21:47:00Z"/>
              <w:rFonts w:eastAsiaTheme="minorEastAsia"/>
              <w:noProof/>
              <w:lang w:val="de-DE" w:eastAsia="de-DE"/>
            </w:rPr>
          </w:pPr>
          <w:ins w:id="47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"_Toc340693018"</w:instrText>
            </w:r>
            <w:r w:rsidRPr="0011320E">
              <w:rPr>
                <w:rStyle w:val="Hyperlink"/>
                <w:noProof/>
              </w:rPr>
              <w:instrText xml:space="preserve"> </w:instrText>
            </w:r>
            <w:r w:rsidRPr="0011320E">
              <w:rPr>
                <w:rStyle w:val="Hyperlink"/>
                <w:noProof/>
              </w:rPr>
              <w:fldChar w:fldCharType="separate"/>
            </w:r>
            <w:r w:rsidRPr="0011320E">
              <w:rPr>
                <w:rStyle w:val="Hyperlink"/>
                <w:noProof/>
              </w:rPr>
              <w:t>7.2.2</w:t>
            </w:r>
            <w:r>
              <w:rPr>
                <w:rFonts w:eastAsiaTheme="minorEastAsia"/>
                <w:noProof/>
                <w:lang w:val="de-DE" w:eastAsia="de-DE"/>
              </w:rPr>
              <w:tab/>
            </w:r>
            <w:r w:rsidRPr="0011320E">
              <w:rPr>
                <w:rStyle w:val="Hyperlink"/>
                <w:noProof/>
              </w:rPr>
              <w:t>Conclusions</w:t>
            </w:r>
            <w:r>
              <w:rPr>
                <w:noProof/>
                <w:webHidden/>
              </w:rPr>
              <w:tab/>
            </w:r>
            <w:r>
              <w:rPr>
                <w:noProof/>
                <w:webHidden/>
              </w:rPr>
              <w:fldChar w:fldCharType="begin"/>
            </w:r>
            <w:r>
              <w:rPr>
                <w:noProof/>
                <w:webHidden/>
              </w:rPr>
              <w:instrText xml:space="preserve"> PAGEREF _Toc340693018 \h </w:instrText>
            </w:r>
          </w:ins>
          <w:r>
            <w:rPr>
              <w:noProof/>
              <w:webHidden/>
            </w:rPr>
          </w:r>
          <w:r>
            <w:rPr>
              <w:noProof/>
              <w:webHidden/>
            </w:rPr>
            <w:fldChar w:fldCharType="separate"/>
          </w:r>
          <w:ins w:id="479" w:author="Dominik Messinger" w:date="2012-11-14T22:49:00Z">
            <w:r w:rsidR="00BA767A">
              <w:rPr>
                <w:noProof/>
                <w:webHidden/>
              </w:rPr>
              <w:t>40</w:t>
            </w:r>
          </w:ins>
          <w:ins w:id="480" w:author="Dominik Messinger" w:date="2012-11-14T21:47:00Z">
            <w:r>
              <w:rPr>
                <w:noProof/>
                <w:webHidden/>
              </w:rPr>
              <w:fldChar w:fldCharType="end"/>
            </w:r>
            <w:r w:rsidRPr="0011320E">
              <w:rPr>
                <w:rStyle w:val="Hyperlink"/>
                <w:noProof/>
              </w:rPr>
              <w:fldChar w:fldCharType="end"/>
            </w:r>
          </w:ins>
        </w:p>
        <w:p w14:paraId="1CF2AB82" w14:textId="77777777" w:rsidR="003520F5" w:rsidRDefault="003520F5">
          <w:pPr>
            <w:pStyle w:val="Verzeichnis3"/>
            <w:tabs>
              <w:tab w:val="left" w:pos="1320"/>
              <w:tab w:val="right" w:leader="dot" w:pos="9054"/>
            </w:tabs>
            <w:rPr>
              <w:ins w:id="481" w:author="Dominik Messinger" w:date="2012-11-14T21:47:00Z"/>
              <w:rFonts w:eastAsiaTheme="minorEastAsia"/>
              <w:noProof/>
              <w:lang w:val="de-DE" w:eastAsia="de-DE"/>
            </w:rPr>
          </w:pPr>
          <w:ins w:id="48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"_Toc340693019"</w:instrText>
            </w:r>
            <w:r w:rsidRPr="0011320E">
              <w:rPr>
                <w:rStyle w:val="Hyperlink"/>
                <w:noProof/>
              </w:rPr>
              <w:instrText xml:space="preserve"> </w:instrText>
            </w:r>
            <w:r w:rsidRPr="0011320E">
              <w:rPr>
                <w:rStyle w:val="Hyperlink"/>
                <w:noProof/>
              </w:rPr>
              <w:fldChar w:fldCharType="separate"/>
            </w:r>
            <w:r w:rsidRPr="0011320E">
              <w:rPr>
                <w:rStyle w:val="Hyperlink"/>
                <w:noProof/>
              </w:rPr>
              <w:t>7.2.3</w:t>
            </w:r>
            <w:r>
              <w:rPr>
                <w:rFonts w:eastAsiaTheme="minorEastAsia"/>
                <w:noProof/>
                <w:lang w:val="de-DE" w:eastAsia="de-DE"/>
              </w:rPr>
              <w:tab/>
            </w:r>
            <w:r w:rsidRPr="0011320E">
              <w:rPr>
                <w:rStyle w:val="Hyperlink"/>
                <w:noProof/>
              </w:rPr>
              <w:t>Comparison with VM Synthesis</w:t>
            </w:r>
            <w:r>
              <w:rPr>
                <w:noProof/>
                <w:webHidden/>
              </w:rPr>
              <w:tab/>
            </w:r>
            <w:r>
              <w:rPr>
                <w:noProof/>
                <w:webHidden/>
              </w:rPr>
              <w:fldChar w:fldCharType="begin"/>
            </w:r>
            <w:r>
              <w:rPr>
                <w:noProof/>
                <w:webHidden/>
              </w:rPr>
              <w:instrText xml:space="preserve"> PAGEREF _Toc340693019 \h </w:instrText>
            </w:r>
          </w:ins>
          <w:r>
            <w:rPr>
              <w:noProof/>
              <w:webHidden/>
            </w:rPr>
          </w:r>
          <w:r>
            <w:rPr>
              <w:noProof/>
              <w:webHidden/>
            </w:rPr>
            <w:fldChar w:fldCharType="separate"/>
          </w:r>
          <w:ins w:id="483" w:author="Dominik Messinger" w:date="2012-11-14T22:49:00Z">
            <w:r w:rsidR="00BA767A">
              <w:rPr>
                <w:noProof/>
                <w:webHidden/>
              </w:rPr>
              <w:t>42</w:t>
            </w:r>
          </w:ins>
          <w:ins w:id="484" w:author="Dominik Messinger" w:date="2012-11-14T21:47:00Z">
            <w:r>
              <w:rPr>
                <w:noProof/>
                <w:webHidden/>
              </w:rPr>
              <w:fldChar w:fldCharType="end"/>
            </w:r>
            <w:r w:rsidRPr="0011320E">
              <w:rPr>
                <w:rStyle w:val="Hyperlink"/>
                <w:noProof/>
              </w:rPr>
              <w:fldChar w:fldCharType="end"/>
            </w:r>
          </w:ins>
        </w:p>
        <w:p w14:paraId="24AA5294" w14:textId="77777777" w:rsidR="003520F5" w:rsidRDefault="003520F5">
          <w:pPr>
            <w:pStyle w:val="Verzeichnis2"/>
            <w:tabs>
              <w:tab w:val="left" w:pos="880"/>
              <w:tab w:val="right" w:leader="dot" w:pos="9054"/>
            </w:tabs>
            <w:rPr>
              <w:ins w:id="485" w:author="Dominik Messinger" w:date="2012-11-14T21:47:00Z"/>
              <w:rFonts w:eastAsiaTheme="minorEastAsia"/>
              <w:noProof/>
              <w:lang w:val="de-DE" w:eastAsia="de-DE"/>
            </w:rPr>
          </w:pPr>
          <w:ins w:id="48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"_Toc340693020"</w:instrText>
            </w:r>
            <w:r w:rsidRPr="0011320E">
              <w:rPr>
                <w:rStyle w:val="Hyperlink"/>
                <w:noProof/>
              </w:rPr>
              <w:instrText xml:space="preserve"> </w:instrText>
            </w:r>
            <w:r w:rsidRPr="0011320E">
              <w:rPr>
                <w:rStyle w:val="Hyperlink"/>
                <w:noProof/>
              </w:rPr>
              <w:fldChar w:fldCharType="separate"/>
            </w:r>
            <w:r w:rsidRPr="0011320E">
              <w:rPr>
                <w:rStyle w:val="Hyperlink"/>
                <w:noProof/>
              </w:rPr>
              <w:t>7.3</w:t>
            </w:r>
            <w:r>
              <w:rPr>
                <w:rFonts w:eastAsiaTheme="minorEastAsia"/>
                <w:noProof/>
                <w:lang w:val="de-DE" w:eastAsia="de-DE"/>
              </w:rPr>
              <w:tab/>
            </w:r>
            <w:r w:rsidRPr="0011320E">
              <w:rPr>
                <w:rStyle w:val="Hyperlink"/>
                <w:noProof/>
              </w:rPr>
              <w:t>Qualitative Analysis</w:t>
            </w:r>
            <w:r>
              <w:rPr>
                <w:noProof/>
                <w:webHidden/>
              </w:rPr>
              <w:tab/>
            </w:r>
            <w:r>
              <w:rPr>
                <w:noProof/>
                <w:webHidden/>
              </w:rPr>
              <w:fldChar w:fldCharType="begin"/>
            </w:r>
            <w:r>
              <w:rPr>
                <w:noProof/>
                <w:webHidden/>
              </w:rPr>
              <w:instrText xml:space="preserve"> PAGEREF _Toc340693020 \h </w:instrText>
            </w:r>
          </w:ins>
          <w:r>
            <w:rPr>
              <w:noProof/>
              <w:webHidden/>
            </w:rPr>
          </w:r>
          <w:r>
            <w:rPr>
              <w:noProof/>
              <w:webHidden/>
            </w:rPr>
            <w:fldChar w:fldCharType="separate"/>
          </w:r>
          <w:ins w:id="487" w:author="Dominik Messinger" w:date="2012-11-14T22:49:00Z">
            <w:r w:rsidR="00BA767A">
              <w:rPr>
                <w:noProof/>
                <w:webHidden/>
              </w:rPr>
              <w:t>43</w:t>
            </w:r>
          </w:ins>
          <w:ins w:id="488" w:author="Dominik Messinger" w:date="2012-11-14T21:47:00Z">
            <w:r>
              <w:rPr>
                <w:noProof/>
                <w:webHidden/>
              </w:rPr>
              <w:fldChar w:fldCharType="end"/>
            </w:r>
            <w:r w:rsidRPr="0011320E">
              <w:rPr>
                <w:rStyle w:val="Hyperlink"/>
                <w:noProof/>
              </w:rPr>
              <w:fldChar w:fldCharType="end"/>
            </w:r>
          </w:ins>
        </w:p>
        <w:p w14:paraId="352EB2A9" w14:textId="77777777" w:rsidR="003520F5" w:rsidRDefault="003520F5">
          <w:pPr>
            <w:pStyle w:val="Verzeichnis3"/>
            <w:tabs>
              <w:tab w:val="left" w:pos="1320"/>
              <w:tab w:val="right" w:leader="dot" w:pos="9054"/>
            </w:tabs>
            <w:rPr>
              <w:ins w:id="489" w:author="Dominik Messinger" w:date="2012-11-14T21:47:00Z"/>
              <w:rFonts w:eastAsiaTheme="minorEastAsia"/>
              <w:noProof/>
              <w:lang w:val="de-DE" w:eastAsia="de-DE"/>
            </w:rPr>
          </w:pPr>
          <w:ins w:id="49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"_Toc340693021"</w:instrText>
            </w:r>
            <w:r w:rsidRPr="0011320E">
              <w:rPr>
                <w:rStyle w:val="Hyperlink"/>
                <w:noProof/>
              </w:rPr>
              <w:instrText xml:space="preserve"> </w:instrText>
            </w:r>
            <w:r w:rsidRPr="0011320E">
              <w:rPr>
                <w:rStyle w:val="Hyperlink"/>
                <w:noProof/>
              </w:rPr>
              <w:fldChar w:fldCharType="separate"/>
            </w:r>
            <w:r w:rsidRPr="0011320E">
              <w:rPr>
                <w:rStyle w:val="Hyperlink"/>
                <w:noProof/>
              </w:rPr>
              <w:t>7.3.1</w:t>
            </w:r>
            <w:r>
              <w:rPr>
                <w:rFonts w:eastAsiaTheme="minorEastAsia"/>
                <w:noProof/>
                <w:lang w:val="de-DE" w:eastAsia="de-DE"/>
              </w:rPr>
              <w:tab/>
            </w:r>
            <w:r w:rsidRPr="0011320E">
              <w:rPr>
                <w:rStyle w:val="Hyperlink"/>
                <w:noProof/>
              </w:rPr>
              <w:t>Coupling between Application and Cloudlet</w:t>
            </w:r>
            <w:r>
              <w:rPr>
                <w:noProof/>
                <w:webHidden/>
              </w:rPr>
              <w:tab/>
            </w:r>
            <w:r>
              <w:rPr>
                <w:noProof/>
                <w:webHidden/>
              </w:rPr>
              <w:fldChar w:fldCharType="begin"/>
            </w:r>
            <w:r>
              <w:rPr>
                <w:noProof/>
                <w:webHidden/>
              </w:rPr>
              <w:instrText xml:space="preserve"> PAGEREF _Toc340693021 \h </w:instrText>
            </w:r>
          </w:ins>
          <w:r>
            <w:rPr>
              <w:noProof/>
              <w:webHidden/>
            </w:rPr>
          </w:r>
          <w:r>
            <w:rPr>
              <w:noProof/>
              <w:webHidden/>
            </w:rPr>
            <w:fldChar w:fldCharType="separate"/>
          </w:r>
          <w:ins w:id="491" w:author="Dominik Messinger" w:date="2012-11-14T22:49:00Z">
            <w:r w:rsidR="00BA767A">
              <w:rPr>
                <w:noProof/>
                <w:webHidden/>
              </w:rPr>
              <w:t>43</w:t>
            </w:r>
          </w:ins>
          <w:ins w:id="492" w:author="Dominik Messinger" w:date="2012-11-14T21:47:00Z">
            <w:r>
              <w:rPr>
                <w:noProof/>
                <w:webHidden/>
              </w:rPr>
              <w:fldChar w:fldCharType="end"/>
            </w:r>
            <w:r w:rsidRPr="0011320E">
              <w:rPr>
                <w:rStyle w:val="Hyperlink"/>
                <w:noProof/>
              </w:rPr>
              <w:fldChar w:fldCharType="end"/>
            </w:r>
          </w:ins>
        </w:p>
        <w:p w14:paraId="5B88CE64" w14:textId="77777777" w:rsidR="003520F5" w:rsidRDefault="003520F5">
          <w:pPr>
            <w:pStyle w:val="Verzeichnis3"/>
            <w:tabs>
              <w:tab w:val="left" w:pos="1320"/>
              <w:tab w:val="right" w:leader="dot" w:pos="9054"/>
            </w:tabs>
            <w:rPr>
              <w:ins w:id="493" w:author="Dominik Messinger" w:date="2012-11-14T21:47:00Z"/>
              <w:rFonts w:eastAsiaTheme="minorEastAsia"/>
              <w:noProof/>
              <w:lang w:val="de-DE" w:eastAsia="de-DE"/>
            </w:rPr>
          </w:pPr>
          <w:ins w:id="49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"_Toc340693022"</w:instrText>
            </w:r>
            <w:r w:rsidRPr="0011320E">
              <w:rPr>
                <w:rStyle w:val="Hyperlink"/>
                <w:noProof/>
              </w:rPr>
              <w:instrText xml:space="preserve"> </w:instrText>
            </w:r>
            <w:r w:rsidRPr="0011320E">
              <w:rPr>
                <w:rStyle w:val="Hyperlink"/>
                <w:noProof/>
              </w:rPr>
              <w:fldChar w:fldCharType="separate"/>
            </w:r>
            <w:r w:rsidRPr="0011320E">
              <w:rPr>
                <w:rStyle w:val="Hyperlink"/>
                <w:noProof/>
              </w:rPr>
              <w:t>7.3.2</w:t>
            </w:r>
            <w:r>
              <w:rPr>
                <w:rFonts w:eastAsiaTheme="minorEastAsia"/>
                <w:noProof/>
                <w:lang w:val="de-DE" w:eastAsia="de-DE"/>
              </w:rPr>
              <w:tab/>
            </w:r>
            <w:r w:rsidRPr="0011320E">
              <w:rPr>
                <w:rStyle w:val="Hyperlink"/>
                <w:noProof/>
              </w:rPr>
              <w:t>“Patchability” of the Target System</w:t>
            </w:r>
            <w:r>
              <w:rPr>
                <w:noProof/>
                <w:webHidden/>
              </w:rPr>
              <w:tab/>
            </w:r>
            <w:r>
              <w:rPr>
                <w:noProof/>
                <w:webHidden/>
              </w:rPr>
              <w:fldChar w:fldCharType="begin"/>
            </w:r>
            <w:r>
              <w:rPr>
                <w:noProof/>
                <w:webHidden/>
              </w:rPr>
              <w:instrText xml:space="preserve"> PAGEREF _Toc340693022 \h </w:instrText>
            </w:r>
          </w:ins>
          <w:r>
            <w:rPr>
              <w:noProof/>
              <w:webHidden/>
            </w:rPr>
          </w:r>
          <w:r>
            <w:rPr>
              <w:noProof/>
              <w:webHidden/>
            </w:rPr>
            <w:fldChar w:fldCharType="separate"/>
          </w:r>
          <w:ins w:id="495" w:author="Dominik Messinger" w:date="2012-11-14T22:49:00Z">
            <w:r w:rsidR="00BA767A">
              <w:rPr>
                <w:noProof/>
                <w:webHidden/>
              </w:rPr>
              <w:t>44</w:t>
            </w:r>
          </w:ins>
          <w:ins w:id="496" w:author="Dominik Messinger" w:date="2012-11-14T21:47:00Z">
            <w:r>
              <w:rPr>
                <w:noProof/>
                <w:webHidden/>
              </w:rPr>
              <w:fldChar w:fldCharType="end"/>
            </w:r>
            <w:r w:rsidRPr="0011320E">
              <w:rPr>
                <w:rStyle w:val="Hyperlink"/>
                <w:noProof/>
              </w:rPr>
              <w:fldChar w:fldCharType="end"/>
            </w:r>
          </w:ins>
        </w:p>
        <w:p w14:paraId="2A62B9BB" w14:textId="77777777" w:rsidR="003520F5" w:rsidRDefault="003520F5">
          <w:pPr>
            <w:pStyle w:val="Verzeichnis3"/>
            <w:tabs>
              <w:tab w:val="left" w:pos="1320"/>
              <w:tab w:val="right" w:leader="dot" w:pos="9054"/>
            </w:tabs>
            <w:rPr>
              <w:ins w:id="497" w:author="Dominik Messinger" w:date="2012-11-14T21:47:00Z"/>
              <w:rFonts w:eastAsiaTheme="minorEastAsia"/>
              <w:noProof/>
              <w:lang w:val="de-DE" w:eastAsia="de-DE"/>
            </w:rPr>
          </w:pPr>
          <w:ins w:id="49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"_Toc340693023"</w:instrText>
            </w:r>
            <w:r w:rsidRPr="0011320E">
              <w:rPr>
                <w:rStyle w:val="Hyperlink"/>
                <w:noProof/>
              </w:rPr>
              <w:instrText xml:space="preserve"> </w:instrText>
            </w:r>
            <w:r w:rsidRPr="0011320E">
              <w:rPr>
                <w:rStyle w:val="Hyperlink"/>
                <w:noProof/>
              </w:rPr>
              <w:fldChar w:fldCharType="separate"/>
            </w:r>
            <w:r w:rsidRPr="0011320E">
              <w:rPr>
                <w:rStyle w:val="Hyperlink"/>
                <w:noProof/>
              </w:rPr>
              <w:t>7.3.3</w:t>
            </w:r>
            <w:r>
              <w:rPr>
                <w:rFonts w:eastAsiaTheme="minorEastAsia"/>
                <w:noProof/>
                <w:lang w:val="de-DE" w:eastAsia="de-DE"/>
              </w:rPr>
              <w:tab/>
            </w:r>
            <w:r w:rsidRPr="0011320E">
              <w:rPr>
                <w:rStyle w:val="Hyperlink"/>
                <w:noProof/>
              </w:rPr>
              <w:t>Range of Offload-Ready Applications</w:t>
            </w:r>
            <w:r>
              <w:rPr>
                <w:noProof/>
                <w:webHidden/>
              </w:rPr>
              <w:tab/>
            </w:r>
            <w:r>
              <w:rPr>
                <w:noProof/>
                <w:webHidden/>
              </w:rPr>
              <w:fldChar w:fldCharType="begin"/>
            </w:r>
            <w:r>
              <w:rPr>
                <w:noProof/>
                <w:webHidden/>
              </w:rPr>
              <w:instrText xml:space="preserve"> PAGEREF _Toc340693023 \h </w:instrText>
            </w:r>
          </w:ins>
          <w:r>
            <w:rPr>
              <w:noProof/>
              <w:webHidden/>
            </w:rPr>
          </w:r>
          <w:r>
            <w:rPr>
              <w:noProof/>
              <w:webHidden/>
            </w:rPr>
            <w:fldChar w:fldCharType="separate"/>
          </w:r>
          <w:ins w:id="499" w:author="Dominik Messinger" w:date="2012-11-14T22:49:00Z">
            <w:r w:rsidR="00BA767A">
              <w:rPr>
                <w:noProof/>
                <w:webHidden/>
              </w:rPr>
              <w:t>45</w:t>
            </w:r>
          </w:ins>
          <w:ins w:id="500" w:author="Dominik Messinger" w:date="2012-11-14T21:47:00Z">
            <w:r>
              <w:rPr>
                <w:noProof/>
                <w:webHidden/>
              </w:rPr>
              <w:fldChar w:fldCharType="end"/>
            </w:r>
            <w:r w:rsidRPr="0011320E">
              <w:rPr>
                <w:rStyle w:val="Hyperlink"/>
                <w:noProof/>
              </w:rPr>
              <w:fldChar w:fldCharType="end"/>
            </w:r>
          </w:ins>
        </w:p>
        <w:p w14:paraId="287C07E3" w14:textId="77777777" w:rsidR="003520F5" w:rsidRDefault="003520F5">
          <w:pPr>
            <w:pStyle w:val="Verzeichnis3"/>
            <w:tabs>
              <w:tab w:val="left" w:pos="1320"/>
              <w:tab w:val="right" w:leader="dot" w:pos="9054"/>
            </w:tabs>
            <w:rPr>
              <w:ins w:id="501" w:author="Dominik Messinger" w:date="2012-11-14T21:47:00Z"/>
              <w:rFonts w:eastAsiaTheme="minorEastAsia"/>
              <w:noProof/>
              <w:lang w:val="de-DE" w:eastAsia="de-DE"/>
            </w:rPr>
          </w:pPr>
          <w:ins w:id="50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"_Toc340693024"</w:instrText>
            </w:r>
            <w:r w:rsidRPr="0011320E">
              <w:rPr>
                <w:rStyle w:val="Hyperlink"/>
                <w:noProof/>
              </w:rPr>
              <w:instrText xml:space="preserve"> </w:instrText>
            </w:r>
            <w:r w:rsidRPr="0011320E">
              <w:rPr>
                <w:rStyle w:val="Hyperlink"/>
                <w:noProof/>
              </w:rPr>
              <w:fldChar w:fldCharType="separate"/>
            </w:r>
            <w:r w:rsidRPr="0011320E">
              <w:rPr>
                <w:rStyle w:val="Hyperlink"/>
                <w:noProof/>
              </w:rPr>
              <w:t>7.3.4</w:t>
            </w:r>
            <w:r>
              <w:rPr>
                <w:rFonts w:eastAsiaTheme="minorEastAsia"/>
                <w:noProof/>
                <w:lang w:val="de-DE" w:eastAsia="de-DE"/>
              </w:rPr>
              <w:tab/>
            </w:r>
            <w:r w:rsidRPr="0011320E">
              <w:rPr>
                <w:rStyle w:val="Hyperlink"/>
                <w:noProof/>
              </w:rPr>
              <w:t>Correct Operation</w:t>
            </w:r>
            <w:r>
              <w:rPr>
                <w:noProof/>
                <w:webHidden/>
              </w:rPr>
              <w:tab/>
            </w:r>
            <w:r>
              <w:rPr>
                <w:noProof/>
                <w:webHidden/>
              </w:rPr>
              <w:fldChar w:fldCharType="begin"/>
            </w:r>
            <w:r>
              <w:rPr>
                <w:noProof/>
                <w:webHidden/>
              </w:rPr>
              <w:instrText xml:space="preserve"> PAGEREF _Toc340693024 \h </w:instrText>
            </w:r>
          </w:ins>
          <w:r>
            <w:rPr>
              <w:noProof/>
              <w:webHidden/>
            </w:rPr>
          </w:r>
          <w:r>
            <w:rPr>
              <w:noProof/>
              <w:webHidden/>
            </w:rPr>
            <w:fldChar w:fldCharType="separate"/>
          </w:r>
          <w:ins w:id="503" w:author="Dominik Messinger" w:date="2012-11-14T22:49:00Z">
            <w:r w:rsidR="00BA767A">
              <w:rPr>
                <w:noProof/>
                <w:webHidden/>
              </w:rPr>
              <w:t>45</w:t>
            </w:r>
          </w:ins>
          <w:ins w:id="504" w:author="Dominik Messinger" w:date="2012-11-14T21:47:00Z">
            <w:r>
              <w:rPr>
                <w:noProof/>
                <w:webHidden/>
              </w:rPr>
              <w:fldChar w:fldCharType="end"/>
            </w:r>
            <w:r w:rsidRPr="0011320E">
              <w:rPr>
                <w:rStyle w:val="Hyperlink"/>
                <w:noProof/>
              </w:rPr>
              <w:fldChar w:fldCharType="end"/>
            </w:r>
          </w:ins>
        </w:p>
        <w:p w14:paraId="394757D9" w14:textId="77777777" w:rsidR="003520F5" w:rsidRDefault="003520F5">
          <w:pPr>
            <w:pStyle w:val="Verzeichnis3"/>
            <w:tabs>
              <w:tab w:val="left" w:pos="1320"/>
              <w:tab w:val="right" w:leader="dot" w:pos="9054"/>
            </w:tabs>
            <w:rPr>
              <w:ins w:id="505" w:author="Dominik Messinger" w:date="2012-11-14T21:47:00Z"/>
              <w:rFonts w:eastAsiaTheme="minorEastAsia"/>
              <w:noProof/>
              <w:lang w:val="de-DE" w:eastAsia="de-DE"/>
            </w:rPr>
          </w:pPr>
          <w:ins w:id="50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"_Toc340693025"</w:instrText>
            </w:r>
            <w:r w:rsidRPr="0011320E">
              <w:rPr>
                <w:rStyle w:val="Hyperlink"/>
                <w:noProof/>
              </w:rPr>
              <w:instrText xml:space="preserve"> </w:instrText>
            </w:r>
            <w:r w:rsidRPr="0011320E">
              <w:rPr>
                <w:rStyle w:val="Hyperlink"/>
                <w:noProof/>
              </w:rPr>
              <w:fldChar w:fldCharType="separate"/>
            </w:r>
            <w:r w:rsidRPr="0011320E">
              <w:rPr>
                <w:rStyle w:val="Hyperlink"/>
                <w:noProof/>
              </w:rPr>
              <w:t>7.3.5</w:t>
            </w:r>
            <w:r>
              <w:rPr>
                <w:rFonts w:eastAsiaTheme="minorEastAsia"/>
                <w:noProof/>
                <w:lang w:val="de-DE" w:eastAsia="de-DE"/>
              </w:rPr>
              <w:tab/>
            </w:r>
            <w:r w:rsidRPr="0011320E">
              <w:rPr>
                <w:rStyle w:val="Hyperlink"/>
                <w:noProof/>
              </w:rPr>
              <w:t>Application Preparation Overhead</w:t>
            </w:r>
            <w:r>
              <w:rPr>
                <w:noProof/>
                <w:webHidden/>
              </w:rPr>
              <w:tab/>
            </w:r>
            <w:r>
              <w:rPr>
                <w:noProof/>
                <w:webHidden/>
              </w:rPr>
              <w:fldChar w:fldCharType="begin"/>
            </w:r>
            <w:r>
              <w:rPr>
                <w:noProof/>
                <w:webHidden/>
              </w:rPr>
              <w:instrText xml:space="preserve"> PAGEREF _Toc340693025 \h </w:instrText>
            </w:r>
          </w:ins>
          <w:r>
            <w:rPr>
              <w:noProof/>
              <w:webHidden/>
            </w:rPr>
          </w:r>
          <w:r>
            <w:rPr>
              <w:noProof/>
              <w:webHidden/>
            </w:rPr>
            <w:fldChar w:fldCharType="separate"/>
          </w:r>
          <w:ins w:id="507" w:author="Dominik Messinger" w:date="2012-11-14T22:49:00Z">
            <w:r w:rsidR="00BA767A">
              <w:rPr>
                <w:noProof/>
                <w:webHidden/>
              </w:rPr>
              <w:t>46</w:t>
            </w:r>
          </w:ins>
          <w:ins w:id="508" w:author="Dominik Messinger" w:date="2012-11-14T21:47:00Z">
            <w:r>
              <w:rPr>
                <w:noProof/>
                <w:webHidden/>
              </w:rPr>
              <w:fldChar w:fldCharType="end"/>
            </w:r>
            <w:r w:rsidRPr="0011320E">
              <w:rPr>
                <w:rStyle w:val="Hyperlink"/>
                <w:noProof/>
              </w:rPr>
              <w:fldChar w:fldCharType="end"/>
            </w:r>
          </w:ins>
        </w:p>
        <w:p w14:paraId="0101E525" w14:textId="77777777" w:rsidR="003520F5" w:rsidRDefault="003520F5">
          <w:pPr>
            <w:pStyle w:val="Verzeichnis3"/>
            <w:tabs>
              <w:tab w:val="left" w:pos="1320"/>
              <w:tab w:val="right" w:leader="dot" w:pos="9054"/>
            </w:tabs>
            <w:rPr>
              <w:ins w:id="509" w:author="Dominik Messinger" w:date="2012-11-14T21:47:00Z"/>
              <w:rFonts w:eastAsiaTheme="minorEastAsia"/>
              <w:noProof/>
              <w:lang w:val="de-DE" w:eastAsia="de-DE"/>
            </w:rPr>
          </w:pPr>
          <w:ins w:id="51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"_Toc340693026"</w:instrText>
            </w:r>
            <w:r w:rsidRPr="0011320E">
              <w:rPr>
                <w:rStyle w:val="Hyperlink"/>
                <w:noProof/>
              </w:rPr>
              <w:instrText xml:space="preserve"> </w:instrText>
            </w:r>
            <w:r w:rsidRPr="0011320E">
              <w:rPr>
                <w:rStyle w:val="Hyperlink"/>
                <w:noProof/>
              </w:rPr>
              <w:fldChar w:fldCharType="separate"/>
            </w:r>
            <w:r w:rsidRPr="0011320E">
              <w:rPr>
                <w:rStyle w:val="Hyperlink"/>
                <w:noProof/>
              </w:rPr>
              <w:t>7.3.6</w:t>
            </w:r>
            <w:r>
              <w:rPr>
                <w:rFonts w:eastAsiaTheme="minorEastAsia"/>
                <w:noProof/>
                <w:lang w:val="de-DE" w:eastAsia="de-DE"/>
              </w:rPr>
              <w:tab/>
            </w:r>
            <w:r w:rsidRPr="0011320E">
              <w:rPr>
                <w:rStyle w:val="Hyperlink"/>
                <w:noProof/>
              </w:rPr>
              <w:t>Operation Overhead</w:t>
            </w:r>
            <w:r>
              <w:rPr>
                <w:noProof/>
                <w:webHidden/>
              </w:rPr>
              <w:tab/>
            </w:r>
            <w:r>
              <w:rPr>
                <w:noProof/>
                <w:webHidden/>
              </w:rPr>
              <w:fldChar w:fldCharType="begin"/>
            </w:r>
            <w:r>
              <w:rPr>
                <w:noProof/>
                <w:webHidden/>
              </w:rPr>
              <w:instrText xml:space="preserve"> PAGEREF _Toc340693026 \h </w:instrText>
            </w:r>
          </w:ins>
          <w:r>
            <w:rPr>
              <w:noProof/>
              <w:webHidden/>
            </w:rPr>
          </w:r>
          <w:r>
            <w:rPr>
              <w:noProof/>
              <w:webHidden/>
            </w:rPr>
            <w:fldChar w:fldCharType="separate"/>
          </w:r>
          <w:ins w:id="511" w:author="Dominik Messinger" w:date="2012-11-14T22:49:00Z">
            <w:r w:rsidR="00BA767A">
              <w:rPr>
                <w:noProof/>
                <w:webHidden/>
              </w:rPr>
              <w:t>48</w:t>
            </w:r>
          </w:ins>
          <w:ins w:id="512" w:author="Dominik Messinger" w:date="2012-11-14T21:47:00Z">
            <w:r>
              <w:rPr>
                <w:noProof/>
                <w:webHidden/>
              </w:rPr>
              <w:fldChar w:fldCharType="end"/>
            </w:r>
            <w:r w:rsidRPr="0011320E">
              <w:rPr>
                <w:rStyle w:val="Hyperlink"/>
                <w:noProof/>
              </w:rPr>
              <w:fldChar w:fldCharType="end"/>
            </w:r>
          </w:ins>
        </w:p>
        <w:p w14:paraId="40C07097" w14:textId="77777777" w:rsidR="003520F5" w:rsidRDefault="003520F5">
          <w:pPr>
            <w:pStyle w:val="Verzeichnis3"/>
            <w:tabs>
              <w:tab w:val="left" w:pos="1320"/>
              <w:tab w:val="right" w:leader="dot" w:pos="9054"/>
            </w:tabs>
            <w:rPr>
              <w:ins w:id="513" w:author="Dominik Messinger" w:date="2012-11-14T21:47:00Z"/>
              <w:rFonts w:eastAsiaTheme="minorEastAsia"/>
              <w:noProof/>
              <w:lang w:val="de-DE" w:eastAsia="de-DE"/>
            </w:rPr>
          </w:pPr>
          <w:ins w:id="51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"_Toc340693027"</w:instrText>
            </w:r>
            <w:r w:rsidRPr="0011320E">
              <w:rPr>
                <w:rStyle w:val="Hyperlink"/>
                <w:noProof/>
              </w:rPr>
              <w:instrText xml:space="preserve"> </w:instrText>
            </w:r>
            <w:r w:rsidRPr="0011320E">
              <w:rPr>
                <w:rStyle w:val="Hyperlink"/>
                <w:noProof/>
              </w:rPr>
              <w:fldChar w:fldCharType="separate"/>
            </w:r>
            <w:r w:rsidRPr="0011320E">
              <w:rPr>
                <w:rStyle w:val="Hyperlink"/>
                <w:noProof/>
              </w:rPr>
              <w:t>7.3.7</w:t>
            </w:r>
            <w:r>
              <w:rPr>
                <w:rFonts w:eastAsiaTheme="minorEastAsia"/>
                <w:noProof/>
                <w:lang w:val="de-DE" w:eastAsia="de-DE"/>
              </w:rPr>
              <w:tab/>
            </w:r>
            <w:r w:rsidRPr="0011320E">
              <w:rPr>
                <w:rStyle w:val="Hyperlink"/>
                <w:noProof/>
              </w:rPr>
              <w:t>Isolation and Security</w:t>
            </w:r>
            <w:r>
              <w:rPr>
                <w:noProof/>
                <w:webHidden/>
              </w:rPr>
              <w:tab/>
            </w:r>
            <w:r>
              <w:rPr>
                <w:noProof/>
                <w:webHidden/>
              </w:rPr>
              <w:fldChar w:fldCharType="begin"/>
            </w:r>
            <w:r>
              <w:rPr>
                <w:noProof/>
                <w:webHidden/>
              </w:rPr>
              <w:instrText xml:space="preserve"> PAGEREF _Toc340693027 \h </w:instrText>
            </w:r>
          </w:ins>
          <w:r>
            <w:rPr>
              <w:noProof/>
              <w:webHidden/>
            </w:rPr>
          </w:r>
          <w:r>
            <w:rPr>
              <w:noProof/>
              <w:webHidden/>
            </w:rPr>
            <w:fldChar w:fldCharType="separate"/>
          </w:r>
          <w:ins w:id="515" w:author="Dominik Messinger" w:date="2012-11-14T22:49:00Z">
            <w:r w:rsidR="00BA767A">
              <w:rPr>
                <w:noProof/>
                <w:webHidden/>
              </w:rPr>
              <w:t>49</w:t>
            </w:r>
          </w:ins>
          <w:ins w:id="516" w:author="Dominik Messinger" w:date="2012-11-14T21:47:00Z">
            <w:r>
              <w:rPr>
                <w:noProof/>
                <w:webHidden/>
              </w:rPr>
              <w:fldChar w:fldCharType="end"/>
            </w:r>
            <w:r w:rsidRPr="0011320E">
              <w:rPr>
                <w:rStyle w:val="Hyperlink"/>
                <w:noProof/>
              </w:rPr>
              <w:fldChar w:fldCharType="end"/>
            </w:r>
          </w:ins>
        </w:p>
        <w:p w14:paraId="31AC3AE2" w14:textId="77777777" w:rsidR="003520F5" w:rsidRDefault="003520F5">
          <w:pPr>
            <w:pStyle w:val="Verzeichnis3"/>
            <w:tabs>
              <w:tab w:val="left" w:pos="1320"/>
              <w:tab w:val="right" w:leader="dot" w:pos="9054"/>
            </w:tabs>
            <w:rPr>
              <w:ins w:id="517" w:author="Dominik Messinger" w:date="2012-11-14T21:47:00Z"/>
              <w:rFonts w:eastAsiaTheme="minorEastAsia"/>
              <w:noProof/>
              <w:lang w:val="de-DE" w:eastAsia="de-DE"/>
            </w:rPr>
          </w:pPr>
          <w:ins w:id="51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"_Toc340693028"</w:instrText>
            </w:r>
            <w:r w:rsidRPr="0011320E">
              <w:rPr>
                <w:rStyle w:val="Hyperlink"/>
                <w:noProof/>
              </w:rPr>
              <w:instrText xml:space="preserve"> </w:instrText>
            </w:r>
            <w:r w:rsidRPr="0011320E">
              <w:rPr>
                <w:rStyle w:val="Hyperlink"/>
                <w:noProof/>
              </w:rPr>
              <w:fldChar w:fldCharType="separate"/>
            </w:r>
            <w:r w:rsidRPr="0011320E">
              <w:rPr>
                <w:rStyle w:val="Hyperlink"/>
                <w:noProof/>
              </w:rPr>
              <w:t>7.3.8</w:t>
            </w:r>
            <w:r>
              <w:rPr>
                <w:rFonts w:eastAsiaTheme="minorEastAsia"/>
                <w:noProof/>
                <w:lang w:val="de-DE" w:eastAsia="de-DE"/>
              </w:rPr>
              <w:tab/>
            </w:r>
            <w:r w:rsidRPr="0011320E">
              <w:rPr>
                <w:rStyle w:val="Hyperlink"/>
                <w:noProof/>
              </w:rPr>
              <w:t>Summarized Comparison of VM Synthesis and Application Virtualization</w:t>
            </w:r>
            <w:r>
              <w:rPr>
                <w:noProof/>
                <w:webHidden/>
              </w:rPr>
              <w:tab/>
            </w:r>
            <w:r>
              <w:rPr>
                <w:noProof/>
                <w:webHidden/>
              </w:rPr>
              <w:fldChar w:fldCharType="begin"/>
            </w:r>
            <w:r>
              <w:rPr>
                <w:noProof/>
                <w:webHidden/>
              </w:rPr>
              <w:instrText xml:space="preserve"> PAGEREF _Toc340693028 \h </w:instrText>
            </w:r>
          </w:ins>
          <w:r>
            <w:rPr>
              <w:noProof/>
              <w:webHidden/>
            </w:rPr>
          </w:r>
          <w:r>
            <w:rPr>
              <w:noProof/>
              <w:webHidden/>
            </w:rPr>
            <w:fldChar w:fldCharType="separate"/>
          </w:r>
          <w:ins w:id="519" w:author="Dominik Messinger" w:date="2012-11-14T22:49:00Z">
            <w:r w:rsidR="00BA767A">
              <w:rPr>
                <w:noProof/>
                <w:webHidden/>
              </w:rPr>
              <w:t>50</w:t>
            </w:r>
          </w:ins>
          <w:ins w:id="520" w:author="Dominik Messinger" w:date="2012-11-14T21:47:00Z">
            <w:r>
              <w:rPr>
                <w:noProof/>
                <w:webHidden/>
              </w:rPr>
              <w:fldChar w:fldCharType="end"/>
            </w:r>
            <w:r w:rsidRPr="0011320E">
              <w:rPr>
                <w:rStyle w:val="Hyperlink"/>
                <w:noProof/>
              </w:rPr>
              <w:fldChar w:fldCharType="end"/>
            </w:r>
          </w:ins>
        </w:p>
        <w:p w14:paraId="375BAFDE" w14:textId="77777777" w:rsidR="003520F5" w:rsidRDefault="003520F5">
          <w:pPr>
            <w:pStyle w:val="Verzeichnis1"/>
            <w:tabs>
              <w:tab w:val="left" w:pos="440"/>
              <w:tab w:val="right" w:leader="dot" w:pos="9054"/>
            </w:tabs>
            <w:rPr>
              <w:ins w:id="521" w:author="Dominik Messinger" w:date="2012-11-14T21:47:00Z"/>
              <w:rFonts w:eastAsiaTheme="minorEastAsia"/>
              <w:noProof/>
              <w:lang w:val="de-DE" w:eastAsia="de-DE"/>
            </w:rPr>
          </w:pPr>
          <w:ins w:id="52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"_Toc340693029"</w:instrText>
            </w:r>
            <w:r w:rsidRPr="0011320E">
              <w:rPr>
                <w:rStyle w:val="Hyperlink"/>
                <w:noProof/>
              </w:rPr>
              <w:instrText xml:space="preserve"> </w:instrText>
            </w:r>
            <w:r w:rsidRPr="0011320E">
              <w:rPr>
                <w:rStyle w:val="Hyperlink"/>
                <w:noProof/>
              </w:rPr>
              <w:fldChar w:fldCharType="separate"/>
            </w:r>
            <w:r w:rsidRPr="0011320E">
              <w:rPr>
                <w:rStyle w:val="Hyperlink"/>
                <w:noProof/>
              </w:rPr>
              <w:t>8</w:t>
            </w:r>
            <w:r>
              <w:rPr>
                <w:rFonts w:eastAsiaTheme="minorEastAsia"/>
                <w:noProof/>
                <w:lang w:val="de-DE" w:eastAsia="de-DE"/>
              </w:rPr>
              <w:tab/>
            </w:r>
            <w:r w:rsidRPr="0011320E">
              <w:rPr>
                <w:rStyle w:val="Hyperlink"/>
                <w:noProof/>
              </w:rPr>
              <w:t>Related Work</w:t>
            </w:r>
            <w:r>
              <w:rPr>
                <w:noProof/>
                <w:webHidden/>
              </w:rPr>
              <w:tab/>
            </w:r>
            <w:r>
              <w:rPr>
                <w:noProof/>
                <w:webHidden/>
              </w:rPr>
              <w:fldChar w:fldCharType="begin"/>
            </w:r>
            <w:r>
              <w:rPr>
                <w:noProof/>
                <w:webHidden/>
              </w:rPr>
              <w:instrText xml:space="preserve"> PAGEREF _Toc340693029 \h </w:instrText>
            </w:r>
          </w:ins>
          <w:r>
            <w:rPr>
              <w:noProof/>
              <w:webHidden/>
            </w:rPr>
          </w:r>
          <w:r>
            <w:rPr>
              <w:noProof/>
              <w:webHidden/>
            </w:rPr>
            <w:fldChar w:fldCharType="separate"/>
          </w:r>
          <w:ins w:id="523" w:author="Dominik Messinger" w:date="2012-11-14T22:49:00Z">
            <w:r w:rsidR="00BA767A">
              <w:rPr>
                <w:noProof/>
                <w:webHidden/>
              </w:rPr>
              <w:t>52</w:t>
            </w:r>
          </w:ins>
          <w:ins w:id="524" w:author="Dominik Messinger" w:date="2012-11-14T21:47:00Z">
            <w:r>
              <w:rPr>
                <w:noProof/>
                <w:webHidden/>
              </w:rPr>
              <w:fldChar w:fldCharType="end"/>
            </w:r>
            <w:r w:rsidRPr="0011320E">
              <w:rPr>
                <w:rStyle w:val="Hyperlink"/>
                <w:noProof/>
              </w:rPr>
              <w:fldChar w:fldCharType="end"/>
            </w:r>
          </w:ins>
        </w:p>
        <w:p w14:paraId="5376A13A" w14:textId="77777777" w:rsidR="003520F5" w:rsidRDefault="003520F5">
          <w:pPr>
            <w:pStyle w:val="Verzeichnis1"/>
            <w:tabs>
              <w:tab w:val="left" w:pos="440"/>
              <w:tab w:val="right" w:leader="dot" w:pos="9054"/>
            </w:tabs>
            <w:rPr>
              <w:ins w:id="525" w:author="Dominik Messinger" w:date="2012-11-14T21:47:00Z"/>
              <w:rFonts w:eastAsiaTheme="minorEastAsia"/>
              <w:noProof/>
              <w:lang w:val="de-DE" w:eastAsia="de-DE"/>
            </w:rPr>
          </w:pPr>
          <w:ins w:id="52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"_Toc340693030"</w:instrText>
            </w:r>
            <w:r w:rsidRPr="0011320E">
              <w:rPr>
                <w:rStyle w:val="Hyperlink"/>
                <w:noProof/>
              </w:rPr>
              <w:instrText xml:space="preserve"> </w:instrText>
            </w:r>
            <w:r w:rsidRPr="0011320E">
              <w:rPr>
                <w:rStyle w:val="Hyperlink"/>
                <w:noProof/>
              </w:rPr>
              <w:fldChar w:fldCharType="separate"/>
            </w:r>
            <w:r w:rsidRPr="0011320E">
              <w:rPr>
                <w:rStyle w:val="Hyperlink"/>
                <w:noProof/>
              </w:rPr>
              <w:t>9</w:t>
            </w:r>
            <w:r>
              <w:rPr>
                <w:rFonts w:eastAsiaTheme="minorEastAsia"/>
                <w:noProof/>
                <w:lang w:val="de-DE" w:eastAsia="de-DE"/>
              </w:rPr>
              <w:tab/>
            </w:r>
            <w:r w:rsidRPr="0011320E">
              <w:rPr>
                <w:rStyle w:val="Hyperlink"/>
                <w:noProof/>
              </w:rPr>
              <w:t>Limitations and Future Work</w:t>
            </w:r>
            <w:r>
              <w:rPr>
                <w:noProof/>
                <w:webHidden/>
              </w:rPr>
              <w:tab/>
            </w:r>
            <w:r>
              <w:rPr>
                <w:noProof/>
                <w:webHidden/>
              </w:rPr>
              <w:fldChar w:fldCharType="begin"/>
            </w:r>
            <w:r>
              <w:rPr>
                <w:noProof/>
                <w:webHidden/>
              </w:rPr>
              <w:instrText xml:space="preserve"> PAGEREF _Toc340693030 \h </w:instrText>
            </w:r>
          </w:ins>
          <w:r>
            <w:rPr>
              <w:noProof/>
              <w:webHidden/>
            </w:rPr>
          </w:r>
          <w:r>
            <w:rPr>
              <w:noProof/>
              <w:webHidden/>
            </w:rPr>
            <w:fldChar w:fldCharType="separate"/>
          </w:r>
          <w:ins w:id="527" w:author="Dominik Messinger" w:date="2012-11-14T22:49:00Z">
            <w:r w:rsidR="00BA767A">
              <w:rPr>
                <w:noProof/>
                <w:webHidden/>
              </w:rPr>
              <w:t>54</w:t>
            </w:r>
          </w:ins>
          <w:ins w:id="528" w:author="Dominik Messinger" w:date="2012-11-14T21:47:00Z">
            <w:r>
              <w:rPr>
                <w:noProof/>
                <w:webHidden/>
              </w:rPr>
              <w:fldChar w:fldCharType="end"/>
            </w:r>
            <w:r w:rsidRPr="0011320E">
              <w:rPr>
                <w:rStyle w:val="Hyperlink"/>
                <w:noProof/>
              </w:rPr>
              <w:fldChar w:fldCharType="end"/>
            </w:r>
          </w:ins>
        </w:p>
        <w:p w14:paraId="09141626" w14:textId="77777777" w:rsidR="003520F5" w:rsidRDefault="003520F5">
          <w:pPr>
            <w:pStyle w:val="Verzeichnis1"/>
            <w:tabs>
              <w:tab w:val="left" w:pos="660"/>
              <w:tab w:val="right" w:leader="dot" w:pos="9054"/>
            </w:tabs>
            <w:rPr>
              <w:ins w:id="529" w:author="Dominik Messinger" w:date="2012-11-14T21:47:00Z"/>
              <w:rFonts w:eastAsiaTheme="minorEastAsia"/>
              <w:noProof/>
              <w:lang w:val="de-DE" w:eastAsia="de-DE"/>
            </w:rPr>
          </w:pPr>
          <w:ins w:id="5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"_Toc340693031"</w:instrText>
            </w:r>
            <w:r w:rsidRPr="0011320E">
              <w:rPr>
                <w:rStyle w:val="Hyperlink"/>
                <w:noProof/>
              </w:rPr>
              <w:instrText xml:space="preserve"> </w:instrText>
            </w:r>
            <w:r w:rsidRPr="0011320E">
              <w:rPr>
                <w:rStyle w:val="Hyperlink"/>
                <w:noProof/>
              </w:rPr>
              <w:fldChar w:fldCharType="separate"/>
            </w:r>
            <w:r w:rsidRPr="0011320E">
              <w:rPr>
                <w:rStyle w:val="Hyperlink"/>
                <w:noProof/>
              </w:rPr>
              <w:t>10</w:t>
            </w:r>
            <w:r>
              <w:rPr>
                <w:rFonts w:eastAsiaTheme="minorEastAsia"/>
                <w:noProof/>
                <w:lang w:val="de-DE" w:eastAsia="de-DE"/>
              </w:rPr>
              <w:tab/>
            </w:r>
            <w:r w:rsidRPr="0011320E">
              <w:rPr>
                <w:rStyle w:val="Hyperlink"/>
                <w:noProof/>
              </w:rPr>
              <w:t>Conclusions</w:t>
            </w:r>
            <w:r>
              <w:rPr>
                <w:noProof/>
                <w:webHidden/>
              </w:rPr>
              <w:tab/>
            </w:r>
            <w:r>
              <w:rPr>
                <w:noProof/>
                <w:webHidden/>
              </w:rPr>
              <w:fldChar w:fldCharType="begin"/>
            </w:r>
            <w:r>
              <w:rPr>
                <w:noProof/>
                <w:webHidden/>
              </w:rPr>
              <w:instrText xml:space="preserve"> PAGEREF _Toc340693031 \h </w:instrText>
            </w:r>
          </w:ins>
          <w:r>
            <w:rPr>
              <w:noProof/>
              <w:webHidden/>
            </w:rPr>
          </w:r>
          <w:r>
            <w:rPr>
              <w:noProof/>
              <w:webHidden/>
            </w:rPr>
            <w:fldChar w:fldCharType="separate"/>
          </w:r>
          <w:ins w:id="531" w:author="Dominik Messinger" w:date="2012-11-14T22:49:00Z">
            <w:r w:rsidR="00BA767A">
              <w:rPr>
                <w:noProof/>
                <w:webHidden/>
              </w:rPr>
              <w:t>56</w:t>
            </w:r>
          </w:ins>
          <w:ins w:id="532" w:author="Dominik Messinger" w:date="2012-11-14T21:47:00Z">
            <w:r>
              <w:rPr>
                <w:noProof/>
                <w:webHidden/>
              </w:rPr>
              <w:fldChar w:fldCharType="end"/>
            </w:r>
            <w:r w:rsidRPr="0011320E">
              <w:rPr>
                <w:rStyle w:val="Hyperlink"/>
                <w:noProof/>
              </w:rPr>
              <w:fldChar w:fldCharType="end"/>
            </w:r>
          </w:ins>
        </w:p>
        <w:p w14:paraId="62A26EBE" w14:textId="77777777" w:rsidR="003520F5" w:rsidRDefault="003520F5">
          <w:pPr>
            <w:pStyle w:val="Verzeichnis1"/>
            <w:tabs>
              <w:tab w:val="left" w:pos="660"/>
              <w:tab w:val="right" w:leader="dot" w:pos="9054"/>
            </w:tabs>
            <w:rPr>
              <w:ins w:id="533" w:author="Dominik Messinger" w:date="2012-11-14T21:47:00Z"/>
              <w:rFonts w:eastAsiaTheme="minorEastAsia"/>
              <w:noProof/>
              <w:lang w:val="de-DE" w:eastAsia="de-DE"/>
            </w:rPr>
          </w:pPr>
          <w:ins w:id="5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"_Toc340693032"</w:instrText>
            </w:r>
            <w:r w:rsidRPr="0011320E">
              <w:rPr>
                <w:rStyle w:val="Hyperlink"/>
                <w:noProof/>
              </w:rPr>
              <w:instrText xml:space="preserve"> </w:instrText>
            </w:r>
            <w:r w:rsidRPr="0011320E">
              <w:rPr>
                <w:rStyle w:val="Hyperlink"/>
                <w:noProof/>
              </w:rPr>
              <w:fldChar w:fldCharType="separate"/>
            </w:r>
            <w:r w:rsidRPr="0011320E">
              <w:rPr>
                <w:rStyle w:val="Hyperlink"/>
                <w:noProof/>
              </w:rPr>
              <w:t>11</w:t>
            </w:r>
            <w:r>
              <w:rPr>
                <w:rFonts w:eastAsiaTheme="minorEastAsia"/>
                <w:noProof/>
                <w:lang w:val="de-DE" w:eastAsia="de-DE"/>
              </w:rPr>
              <w:tab/>
            </w:r>
            <w:r w:rsidRPr="0011320E">
              <w:rPr>
                <w:rStyle w:val="Hyperlink"/>
                <w:noProof/>
              </w:rPr>
              <w:t>References</w:t>
            </w:r>
            <w:r>
              <w:rPr>
                <w:noProof/>
                <w:webHidden/>
              </w:rPr>
              <w:tab/>
            </w:r>
            <w:r>
              <w:rPr>
                <w:noProof/>
                <w:webHidden/>
              </w:rPr>
              <w:fldChar w:fldCharType="begin"/>
            </w:r>
            <w:r>
              <w:rPr>
                <w:noProof/>
                <w:webHidden/>
              </w:rPr>
              <w:instrText xml:space="preserve"> PAGEREF _Toc340693032 \h </w:instrText>
            </w:r>
          </w:ins>
          <w:r>
            <w:rPr>
              <w:noProof/>
              <w:webHidden/>
            </w:rPr>
          </w:r>
          <w:r>
            <w:rPr>
              <w:noProof/>
              <w:webHidden/>
            </w:rPr>
            <w:fldChar w:fldCharType="separate"/>
          </w:r>
          <w:ins w:id="535" w:author="Dominik Messinger" w:date="2012-11-14T22:49:00Z">
            <w:r w:rsidR="00BA767A">
              <w:rPr>
                <w:noProof/>
                <w:webHidden/>
              </w:rPr>
              <w:t>58</w:t>
            </w:r>
          </w:ins>
          <w:ins w:id="536" w:author="Dominik Messinger" w:date="2012-11-14T21:47:00Z">
            <w:r>
              <w:rPr>
                <w:noProof/>
                <w:webHidden/>
              </w:rPr>
              <w:fldChar w:fldCharType="end"/>
            </w:r>
            <w:r w:rsidRPr="0011320E">
              <w:rPr>
                <w:rStyle w:val="Hyperlink"/>
                <w:noProof/>
              </w:rPr>
              <w:fldChar w:fldCharType="end"/>
            </w:r>
          </w:ins>
        </w:p>
        <w:p w14:paraId="1EFB27CD" w14:textId="77777777" w:rsidR="002A4246" w:rsidDel="006F57DF" w:rsidRDefault="002A4246">
          <w:pPr>
            <w:pStyle w:val="Verzeichnis1"/>
            <w:tabs>
              <w:tab w:val="left" w:pos="440"/>
              <w:tab w:val="right" w:leader="dot" w:pos="9054"/>
            </w:tabs>
            <w:rPr>
              <w:del w:id="537" w:author="Dominik Messinger" w:date="2012-11-09T15:35:00Z"/>
              <w:rFonts w:eastAsiaTheme="minorEastAsia"/>
              <w:noProof/>
            </w:rPr>
          </w:pPr>
          <w:del w:id="538" w:author="Dominik Messinger" w:date="2012-11-09T15:35:00Z">
            <w:r w:rsidRPr="006F57DF" w:rsidDel="006F57DF">
              <w:rPr>
                <w:rPrChange w:id="539" w:author="Dominik Messinger" w:date="2012-11-09T15:35:00Z">
                  <w:rPr>
                    <w:rStyle w:val="Hyperlink"/>
                    <w:noProof/>
                  </w:rPr>
                </w:rPrChange>
              </w:rPr>
              <w:delText>1</w:delText>
            </w:r>
            <w:r w:rsidDel="006F57DF">
              <w:rPr>
                <w:rFonts w:eastAsiaTheme="minorEastAsia"/>
                <w:noProof/>
              </w:rPr>
              <w:tab/>
            </w:r>
            <w:r w:rsidRPr="006F57DF" w:rsidDel="006F57DF">
              <w:rPr>
                <w:rPrChange w:id="540" w:author="Dominik Messinger" w:date="2012-11-09T15:35:00Z">
                  <w:rPr>
                    <w:rStyle w:val="Hyperlink"/>
                    <w:noProof/>
                  </w:rPr>
                </w:rPrChange>
              </w:rPr>
              <w:delText>Introduction</w:delText>
            </w:r>
            <w:r w:rsidDel="006F57DF">
              <w:rPr>
                <w:noProof/>
                <w:webHidden/>
              </w:rPr>
              <w:tab/>
            </w:r>
            <w:r w:rsidR="003E5AA2" w:rsidDel="006F57DF">
              <w:rPr>
                <w:noProof/>
                <w:webHidden/>
              </w:rPr>
              <w:delText>1</w:delText>
            </w:r>
          </w:del>
        </w:p>
        <w:p w14:paraId="24329EAB" w14:textId="77777777" w:rsidR="002A4246" w:rsidDel="006F57DF" w:rsidRDefault="002A4246">
          <w:pPr>
            <w:pStyle w:val="Verzeichnis2"/>
            <w:tabs>
              <w:tab w:val="left" w:pos="880"/>
              <w:tab w:val="right" w:leader="dot" w:pos="9054"/>
            </w:tabs>
            <w:rPr>
              <w:del w:id="541" w:author="Dominik Messinger" w:date="2012-11-09T15:35:00Z"/>
              <w:rFonts w:eastAsiaTheme="minorEastAsia"/>
              <w:noProof/>
            </w:rPr>
          </w:pPr>
          <w:del w:id="542" w:author="Dominik Messinger" w:date="2012-11-09T15:35:00Z">
            <w:r w:rsidRPr="006F57DF" w:rsidDel="006F57DF">
              <w:rPr>
                <w:rPrChange w:id="543" w:author="Dominik Messinger" w:date="2012-11-09T15:35:00Z">
                  <w:rPr>
                    <w:rStyle w:val="Hyperlink"/>
                    <w:noProof/>
                  </w:rPr>
                </w:rPrChange>
              </w:rPr>
              <w:delText>1.1</w:delText>
            </w:r>
            <w:r w:rsidDel="006F57DF">
              <w:rPr>
                <w:rFonts w:eastAsiaTheme="minorEastAsia"/>
                <w:noProof/>
              </w:rPr>
              <w:tab/>
            </w:r>
            <w:r w:rsidRPr="006F57DF" w:rsidDel="006F57DF">
              <w:rPr>
                <w:rPrChange w:id="544" w:author="Dominik Messinger" w:date="2012-11-09T15:35:00Z">
                  <w:rPr>
                    <w:rStyle w:val="Hyperlink"/>
                    <w:noProof/>
                  </w:rPr>
                </w:rPrChange>
              </w:rPr>
              <w:delText>Background and Motivation</w:delText>
            </w:r>
            <w:r w:rsidDel="006F57DF">
              <w:rPr>
                <w:noProof/>
                <w:webHidden/>
              </w:rPr>
              <w:tab/>
            </w:r>
            <w:r w:rsidR="003E5AA2" w:rsidDel="006F57DF">
              <w:rPr>
                <w:noProof/>
                <w:webHidden/>
              </w:rPr>
              <w:delText>1</w:delText>
            </w:r>
          </w:del>
        </w:p>
        <w:p w14:paraId="44FDCCA1" w14:textId="77777777" w:rsidR="002A4246" w:rsidDel="006F57DF" w:rsidRDefault="002A4246">
          <w:pPr>
            <w:pStyle w:val="Verzeichnis3"/>
            <w:tabs>
              <w:tab w:val="left" w:pos="1320"/>
              <w:tab w:val="right" w:leader="dot" w:pos="9054"/>
            </w:tabs>
            <w:rPr>
              <w:del w:id="545" w:author="Dominik Messinger" w:date="2012-11-09T15:35:00Z"/>
              <w:rFonts w:eastAsiaTheme="minorEastAsia"/>
              <w:noProof/>
            </w:rPr>
          </w:pPr>
          <w:del w:id="546" w:author="Dominik Messinger" w:date="2012-11-09T15:35:00Z">
            <w:r w:rsidRPr="006F57DF" w:rsidDel="006F57DF">
              <w:rPr>
                <w:rPrChange w:id="547" w:author="Dominik Messinger" w:date="2012-11-09T15:35:00Z">
                  <w:rPr>
                    <w:rStyle w:val="Hyperlink"/>
                    <w:noProof/>
                  </w:rPr>
                </w:rPrChange>
              </w:rPr>
              <w:delText>1.1.1</w:delText>
            </w:r>
            <w:r w:rsidDel="006F57DF">
              <w:rPr>
                <w:rFonts w:eastAsiaTheme="minorEastAsia"/>
                <w:noProof/>
              </w:rPr>
              <w:tab/>
            </w:r>
            <w:r w:rsidRPr="006F57DF" w:rsidDel="006F57DF">
              <w:rPr>
                <w:rPrChange w:id="548" w:author="Dominik Messinger" w:date="2012-11-09T15:35:00Z">
                  <w:rPr>
                    <w:rStyle w:val="Hyperlink"/>
                    <w:noProof/>
                  </w:rPr>
                </w:rPrChange>
              </w:rPr>
              <w:delText>WAN Latency as a Limitation to Cloud Resources</w:delText>
            </w:r>
            <w:r w:rsidDel="006F57DF">
              <w:rPr>
                <w:noProof/>
                <w:webHidden/>
              </w:rPr>
              <w:tab/>
            </w:r>
            <w:r w:rsidR="003E5AA2" w:rsidDel="006F57DF">
              <w:rPr>
                <w:noProof/>
                <w:webHidden/>
              </w:rPr>
              <w:delText>1</w:delText>
            </w:r>
          </w:del>
        </w:p>
        <w:p w14:paraId="57A01367" w14:textId="77777777" w:rsidR="002A4246" w:rsidDel="006F57DF" w:rsidRDefault="002A4246">
          <w:pPr>
            <w:pStyle w:val="Verzeichnis3"/>
            <w:tabs>
              <w:tab w:val="left" w:pos="1320"/>
              <w:tab w:val="right" w:leader="dot" w:pos="9054"/>
            </w:tabs>
            <w:rPr>
              <w:del w:id="549" w:author="Dominik Messinger" w:date="2012-11-09T15:35:00Z"/>
              <w:rFonts w:eastAsiaTheme="minorEastAsia"/>
              <w:noProof/>
            </w:rPr>
          </w:pPr>
          <w:del w:id="550" w:author="Dominik Messinger" w:date="2012-11-09T15:35:00Z">
            <w:r w:rsidRPr="006F57DF" w:rsidDel="006F57DF">
              <w:rPr>
                <w:rPrChange w:id="551" w:author="Dominik Messinger" w:date="2012-11-09T15:35:00Z">
                  <w:rPr>
                    <w:rStyle w:val="Hyperlink"/>
                    <w:noProof/>
                  </w:rPr>
                </w:rPrChange>
              </w:rPr>
              <w:delText>1.1.2</w:delText>
            </w:r>
            <w:r w:rsidDel="006F57DF">
              <w:rPr>
                <w:rFonts w:eastAsiaTheme="minorEastAsia"/>
                <w:noProof/>
              </w:rPr>
              <w:tab/>
            </w:r>
            <w:r w:rsidRPr="006F57DF" w:rsidDel="006F57DF">
              <w:rPr>
                <w:rPrChange w:id="552" w:author="Dominik Messinger" w:date="2012-11-09T15:35:00Z">
                  <w:rPr>
                    <w:rStyle w:val="Hyperlink"/>
                    <w:noProof/>
                  </w:rPr>
                </w:rPrChange>
              </w:rPr>
              <w:delText>Resource-Constrained Environments without WAN Access</w:delText>
            </w:r>
            <w:r w:rsidDel="006F57DF">
              <w:rPr>
                <w:noProof/>
                <w:webHidden/>
              </w:rPr>
              <w:tab/>
            </w:r>
            <w:r w:rsidR="003E5AA2" w:rsidDel="006F57DF">
              <w:rPr>
                <w:noProof/>
                <w:webHidden/>
              </w:rPr>
              <w:delText>2</w:delText>
            </w:r>
          </w:del>
        </w:p>
        <w:p w14:paraId="33154B3B" w14:textId="77777777" w:rsidR="002A4246" w:rsidDel="006F57DF" w:rsidRDefault="002A4246">
          <w:pPr>
            <w:pStyle w:val="Verzeichnis3"/>
            <w:tabs>
              <w:tab w:val="left" w:pos="1320"/>
              <w:tab w:val="right" w:leader="dot" w:pos="9054"/>
            </w:tabs>
            <w:rPr>
              <w:del w:id="553" w:author="Dominik Messinger" w:date="2012-11-09T15:35:00Z"/>
              <w:rFonts w:eastAsiaTheme="minorEastAsia"/>
              <w:noProof/>
            </w:rPr>
          </w:pPr>
          <w:del w:id="554" w:author="Dominik Messinger" w:date="2012-11-09T15:35:00Z">
            <w:r w:rsidRPr="006F57DF" w:rsidDel="006F57DF">
              <w:rPr>
                <w:rPrChange w:id="555" w:author="Dominik Messinger" w:date="2012-11-09T15:35:00Z">
                  <w:rPr>
                    <w:rStyle w:val="Hyperlink"/>
                    <w:noProof/>
                  </w:rPr>
                </w:rPrChange>
              </w:rPr>
              <w:delText>1.1.3</w:delText>
            </w:r>
            <w:r w:rsidDel="006F57DF">
              <w:rPr>
                <w:rFonts w:eastAsiaTheme="minorEastAsia"/>
                <w:noProof/>
              </w:rPr>
              <w:tab/>
            </w:r>
            <w:r w:rsidRPr="006F57DF" w:rsidDel="006F57DF">
              <w:rPr>
                <w:rPrChange w:id="556" w:author="Dominik Messinger" w:date="2012-11-09T15:35:00Z">
                  <w:rPr>
                    <w:rStyle w:val="Hyperlink"/>
                    <w:noProof/>
                  </w:rPr>
                </w:rPrChange>
              </w:rPr>
              <w:delText>Cyber Foraging and VM Synthesis in Hostile Environments</w:delText>
            </w:r>
            <w:r w:rsidDel="006F57DF">
              <w:rPr>
                <w:noProof/>
                <w:webHidden/>
              </w:rPr>
              <w:tab/>
            </w:r>
            <w:r w:rsidR="003E5AA2" w:rsidDel="006F57DF">
              <w:rPr>
                <w:noProof/>
                <w:webHidden/>
              </w:rPr>
              <w:delText>2</w:delText>
            </w:r>
          </w:del>
        </w:p>
        <w:p w14:paraId="52F3F717" w14:textId="77777777" w:rsidR="002A4246" w:rsidDel="006F57DF" w:rsidRDefault="002A4246">
          <w:pPr>
            <w:pStyle w:val="Verzeichnis2"/>
            <w:tabs>
              <w:tab w:val="left" w:pos="880"/>
              <w:tab w:val="right" w:leader="dot" w:pos="9054"/>
            </w:tabs>
            <w:rPr>
              <w:del w:id="557" w:author="Dominik Messinger" w:date="2012-11-09T15:35:00Z"/>
              <w:rFonts w:eastAsiaTheme="minorEastAsia"/>
              <w:noProof/>
            </w:rPr>
          </w:pPr>
          <w:del w:id="558" w:author="Dominik Messinger" w:date="2012-11-09T15:35:00Z">
            <w:r w:rsidRPr="006F57DF" w:rsidDel="006F57DF">
              <w:rPr>
                <w:rPrChange w:id="559" w:author="Dominik Messinger" w:date="2012-11-09T15:35:00Z">
                  <w:rPr>
                    <w:rStyle w:val="Hyperlink"/>
                    <w:noProof/>
                  </w:rPr>
                </w:rPrChange>
              </w:rPr>
              <w:delText>1.2</w:delText>
            </w:r>
            <w:r w:rsidDel="006F57DF">
              <w:rPr>
                <w:rFonts w:eastAsiaTheme="minorEastAsia"/>
                <w:noProof/>
              </w:rPr>
              <w:tab/>
            </w:r>
            <w:r w:rsidRPr="006F57DF" w:rsidDel="006F57DF">
              <w:rPr>
                <w:rPrChange w:id="560" w:author="Dominik Messinger" w:date="2012-11-09T15:35:00Z">
                  <w:rPr>
                    <w:rStyle w:val="Hyperlink"/>
                    <w:noProof/>
                  </w:rPr>
                </w:rPrChange>
              </w:rPr>
              <w:delText>Goal and Structure of this Thesis</w:delText>
            </w:r>
            <w:r w:rsidDel="006F57DF">
              <w:rPr>
                <w:noProof/>
                <w:webHidden/>
              </w:rPr>
              <w:tab/>
            </w:r>
            <w:r w:rsidR="003E5AA2" w:rsidDel="006F57DF">
              <w:rPr>
                <w:noProof/>
                <w:webHidden/>
              </w:rPr>
              <w:delText>4</w:delText>
            </w:r>
          </w:del>
        </w:p>
        <w:p w14:paraId="745B1354" w14:textId="77777777" w:rsidR="002A4246" w:rsidDel="006F57DF" w:rsidRDefault="002A4246">
          <w:pPr>
            <w:pStyle w:val="Verzeichnis1"/>
            <w:tabs>
              <w:tab w:val="left" w:pos="440"/>
              <w:tab w:val="right" w:leader="dot" w:pos="9054"/>
            </w:tabs>
            <w:rPr>
              <w:del w:id="561" w:author="Dominik Messinger" w:date="2012-11-09T15:35:00Z"/>
              <w:rFonts w:eastAsiaTheme="minorEastAsia"/>
              <w:noProof/>
            </w:rPr>
          </w:pPr>
          <w:del w:id="562" w:author="Dominik Messinger" w:date="2012-11-09T15:35:00Z">
            <w:r w:rsidRPr="006F57DF" w:rsidDel="006F57DF">
              <w:rPr>
                <w:rPrChange w:id="563" w:author="Dominik Messinger" w:date="2012-11-09T15:35:00Z">
                  <w:rPr>
                    <w:rStyle w:val="Hyperlink"/>
                    <w:noProof/>
                  </w:rPr>
                </w:rPrChange>
              </w:rPr>
              <w:delText>2</w:delText>
            </w:r>
            <w:r w:rsidDel="006F57DF">
              <w:rPr>
                <w:rFonts w:eastAsiaTheme="minorEastAsia"/>
                <w:noProof/>
              </w:rPr>
              <w:tab/>
            </w:r>
            <w:r w:rsidRPr="006F57DF" w:rsidDel="006F57DF">
              <w:rPr>
                <w:rPrChange w:id="564" w:author="Dominik Messinger" w:date="2012-11-09T15:35:00Z">
                  <w:rPr>
                    <w:rStyle w:val="Hyperlink"/>
                    <w:noProof/>
                  </w:rPr>
                </w:rPrChange>
              </w:rPr>
              <w:delText>Cyber Foraging</w:delText>
            </w:r>
            <w:r w:rsidDel="006F57DF">
              <w:rPr>
                <w:noProof/>
                <w:webHidden/>
              </w:rPr>
              <w:tab/>
            </w:r>
            <w:r w:rsidR="003E5AA2" w:rsidDel="006F57DF">
              <w:rPr>
                <w:noProof/>
                <w:webHidden/>
              </w:rPr>
              <w:delText>5</w:delText>
            </w:r>
          </w:del>
        </w:p>
        <w:p w14:paraId="650185E2" w14:textId="77777777" w:rsidR="002A4246" w:rsidDel="006F57DF" w:rsidRDefault="002A4246">
          <w:pPr>
            <w:pStyle w:val="Verzeichnis2"/>
            <w:tabs>
              <w:tab w:val="left" w:pos="880"/>
              <w:tab w:val="right" w:leader="dot" w:pos="9054"/>
            </w:tabs>
            <w:rPr>
              <w:del w:id="565" w:author="Dominik Messinger" w:date="2012-11-09T15:35:00Z"/>
              <w:rFonts w:eastAsiaTheme="minorEastAsia"/>
              <w:noProof/>
            </w:rPr>
          </w:pPr>
          <w:del w:id="566" w:author="Dominik Messinger" w:date="2012-11-09T15:35:00Z">
            <w:r w:rsidRPr="006F57DF" w:rsidDel="006F57DF">
              <w:rPr>
                <w:rPrChange w:id="567" w:author="Dominik Messinger" w:date="2012-11-09T15:35:00Z">
                  <w:rPr>
                    <w:rStyle w:val="Hyperlink"/>
                    <w:noProof/>
                  </w:rPr>
                </w:rPrChange>
              </w:rPr>
              <w:delText>2.1</w:delText>
            </w:r>
            <w:r w:rsidDel="006F57DF">
              <w:rPr>
                <w:rFonts w:eastAsiaTheme="minorEastAsia"/>
                <w:noProof/>
              </w:rPr>
              <w:tab/>
            </w:r>
            <w:r w:rsidRPr="006F57DF" w:rsidDel="006F57DF">
              <w:rPr>
                <w:rPrChange w:id="568" w:author="Dominik Messinger" w:date="2012-11-09T15:35:00Z">
                  <w:rPr>
                    <w:rStyle w:val="Hyperlink"/>
                    <w:noProof/>
                  </w:rPr>
                </w:rPrChange>
              </w:rPr>
              <w:delText>Concept</w:delText>
            </w:r>
            <w:r w:rsidDel="006F57DF">
              <w:rPr>
                <w:noProof/>
                <w:webHidden/>
              </w:rPr>
              <w:tab/>
            </w:r>
            <w:r w:rsidR="003E5AA2" w:rsidDel="006F57DF">
              <w:rPr>
                <w:noProof/>
                <w:webHidden/>
              </w:rPr>
              <w:delText>5</w:delText>
            </w:r>
          </w:del>
        </w:p>
        <w:p w14:paraId="067A1F6C" w14:textId="77777777" w:rsidR="002A4246" w:rsidDel="006F57DF" w:rsidRDefault="002A4246">
          <w:pPr>
            <w:pStyle w:val="Verzeichnis2"/>
            <w:tabs>
              <w:tab w:val="left" w:pos="880"/>
              <w:tab w:val="right" w:leader="dot" w:pos="9054"/>
            </w:tabs>
            <w:rPr>
              <w:del w:id="569" w:author="Dominik Messinger" w:date="2012-11-09T15:35:00Z"/>
              <w:rFonts w:eastAsiaTheme="minorEastAsia"/>
              <w:noProof/>
            </w:rPr>
          </w:pPr>
          <w:del w:id="570" w:author="Dominik Messinger" w:date="2012-11-09T15:35:00Z">
            <w:r w:rsidRPr="006F57DF" w:rsidDel="006F57DF">
              <w:rPr>
                <w:rPrChange w:id="571" w:author="Dominik Messinger" w:date="2012-11-09T15:35:00Z">
                  <w:rPr>
                    <w:rStyle w:val="Hyperlink"/>
                    <w:noProof/>
                  </w:rPr>
                </w:rPrChange>
              </w:rPr>
              <w:delText>2.2</w:delText>
            </w:r>
            <w:r w:rsidDel="006F57DF">
              <w:rPr>
                <w:rFonts w:eastAsiaTheme="minorEastAsia"/>
                <w:noProof/>
              </w:rPr>
              <w:tab/>
            </w:r>
            <w:r w:rsidRPr="006F57DF" w:rsidDel="006F57DF">
              <w:rPr>
                <w:rPrChange w:id="572" w:author="Dominik Messinger" w:date="2012-11-09T15:35:00Z">
                  <w:rPr>
                    <w:rStyle w:val="Hyperlink"/>
                    <w:noProof/>
                  </w:rPr>
                </w:rPrChange>
              </w:rPr>
              <w:delText>Scenario</w:delText>
            </w:r>
            <w:r w:rsidDel="006F57DF">
              <w:rPr>
                <w:noProof/>
                <w:webHidden/>
              </w:rPr>
              <w:tab/>
            </w:r>
            <w:r w:rsidR="003E5AA2" w:rsidDel="006F57DF">
              <w:rPr>
                <w:noProof/>
                <w:webHidden/>
              </w:rPr>
              <w:delText>5</w:delText>
            </w:r>
          </w:del>
        </w:p>
        <w:p w14:paraId="1614306E" w14:textId="77777777" w:rsidR="002A4246" w:rsidDel="006F57DF" w:rsidRDefault="002A4246">
          <w:pPr>
            <w:pStyle w:val="Verzeichnis2"/>
            <w:tabs>
              <w:tab w:val="left" w:pos="880"/>
              <w:tab w:val="right" w:leader="dot" w:pos="9054"/>
            </w:tabs>
            <w:rPr>
              <w:del w:id="573" w:author="Dominik Messinger" w:date="2012-11-09T15:35:00Z"/>
              <w:rFonts w:eastAsiaTheme="minorEastAsia"/>
              <w:noProof/>
            </w:rPr>
          </w:pPr>
          <w:del w:id="574" w:author="Dominik Messinger" w:date="2012-11-09T15:35:00Z">
            <w:r w:rsidRPr="006F57DF" w:rsidDel="006F57DF">
              <w:rPr>
                <w:rPrChange w:id="575" w:author="Dominik Messinger" w:date="2012-11-09T15:35:00Z">
                  <w:rPr>
                    <w:rStyle w:val="Hyperlink"/>
                    <w:noProof/>
                  </w:rPr>
                </w:rPrChange>
              </w:rPr>
              <w:delText>2.3</w:delText>
            </w:r>
            <w:r w:rsidDel="006F57DF">
              <w:rPr>
                <w:rFonts w:eastAsiaTheme="minorEastAsia"/>
                <w:noProof/>
              </w:rPr>
              <w:tab/>
            </w:r>
            <w:r w:rsidRPr="006F57DF" w:rsidDel="006F57DF">
              <w:rPr>
                <w:rPrChange w:id="576" w:author="Dominik Messinger" w:date="2012-11-09T15:35:00Z">
                  <w:rPr>
                    <w:rStyle w:val="Hyperlink"/>
                    <w:noProof/>
                  </w:rPr>
                </w:rPrChange>
              </w:rPr>
              <w:delText>Cyber Foraging Strategies</w:delText>
            </w:r>
            <w:r w:rsidDel="006F57DF">
              <w:rPr>
                <w:noProof/>
                <w:webHidden/>
              </w:rPr>
              <w:tab/>
            </w:r>
            <w:r w:rsidR="003E5AA2" w:rsidDel="006F57DF">
              <w:rPr>
                <w:noProof/>
                <w:webHidden/>
              </w:rPr>
              <w:delText>6</w:delText>
            </w:r>
          </w:del>
        </w:p>
        <w:p w14:paraId="1F92964C" w14:textId="77777777" w:rsidR="002A4246" w:rsidDel="006F57DF" w:rsidRDefault="002A4246">
          <w:pPr>
            <w:pStyle w:val="Verzeichnis3"/>
            <w:tabs>
              <w:tab w:val="left" w:pos="1320"/>
              <w:tab w:val="right" w:leader="dot" w:pos="9054"/>
            </w:tabs>
            <w:rPr>
              <w:del w:id="577" w:author="Dominik Messinger" w:date="2012-11-09T15:35:00Z"/>
              <w:rFonts w:eastAsiaTheme="minorEastAsia"/>
              <w:noProof/>
            </w:rPr>
          </w:pPr>
          <w:del w:id="578" w:author="Dominik Messinger" w:date="2012-11-09T15:35:00Z">
            <w:r w:rsidRPr="006F57DF" w:rsidDel="006F57DF">
              <w:rPr>
                <w:rPrChange w:id="579" w:author="Dominik Messinger" w:date="2012-11-09T15:35:00Z">
                  <w:rPr>
                    <w:rStyle w:val="Hyperlink"/>
                    <w:noProof/>
                  </w:rPr>
                </w:rPrChange>
              </w:rPr>
              <w:lastRenderedPageBreak/>
              <w:delText>2.3.1</w:delText>
            </w:r>
            <w:r w:rsidDel="006F57DF">
              <w:rPr>
                <w:rFonts w:eastAsiaTheme="minorEastAsia"/>
                <w:noProof/>
              </w:rPr>
              <w:tab/>
            </w:r>
            <w:r w:rsidRPr="006F57DF" w:rsidDel="006F57DF">
              <w:rPr>
                <w:rPrChange w:id="580" w:author="Dominik Messinger" w:date="2012-11-09T15:35:00Z">
                  <w:rPr>
                    <w:rStyle w:val="Hyperlink"/>
                    <w:noProof/>
                  </w:rPr>
                </w:rPrChange>
              </w:rPr>
              <w:delText>Pre-Installed Applications</w:delText>
            </w:r>
            <w:r w:rsidDel="006F57DF">
              <w:rPr>
                <w:noProof/>
                <w:webHidden/>
              </w:rPr>
              <w:tab/>
            </w:r>
            <w:r w:rsidR="003E5AA2" w:rsidDel="006F57DF">
              <w:rPr>
                <w:noProof/>
                <w:webHidden/>
              </w:rPr>
              <w:delText>6</w:delText>
            </w:r>
          </w:del>
        </w:p>
        <w:p w14:paraId="559CAD23" w14:textId="77777777" w:rsidR="002A4246" w:rsidDel="006F57DF" w:rsidRDefault="002A4246">
          <w:pPr>
            <w:pStyle w:val="Verzeichnis3"/>
            <w:tabs>
              <w:tab w:val="left" w:pos="1320"/>
              <w:tab w:val="right" w:leader="dot" w:pos="9054"/>
            </w:tabs>
            <w:rPr>
              <w:del w:id="581" w:author="Dominik Messinger" w:date="2012-11-09T15:35:00Z"/>
              <w:rFonts w:eastAsiaTheme="minorEastAsia"/>
              <w:noProof/>
            </w:rPr>
          </w:pPr>
          <w:del w:id="582" w:author="Dominik Messinger" w:date="2012-11-09T15:35:00Z">
            <w:r w:rsidRPr="006F57DF" w:rsidDel="006F57DF">
              <w:rPr>
                <w:rPrChange w:id="583" w:author="Dominik Messinger" w:date="2012-11-09T15:35:00Z">
                  <w:rPr>
                    <w:rStyle w:val="Hyperlink"/>
                    <w:noProof/>
                  </w:rPr>
                </w:rPrChange>
              </w:rPr>
              <w:delText>2.3.2</w:delText>
            </w:r>
            <w:r w:rsidDel="006F57DF">
              <w:rPr>
                <w:rFonts w:eastAsiaTheme="minorEastAsia"/>
                <w:noProof/>
              </w:rPr>
              <w:tab/>
            </w:r>
            <w:r w:rsidRPr="006F57DF" w:rsidDel="006F57DF">
              <w:rPr>
                <w:rPrChange w:id="584" w:author="Dominik Messinger" w:date="2012-11-09T15:35:00Z">
                  <w:rPr>
                    <w:rStyle w:val="Hyperlink"/>
                    <w:noProof/>
                  </w:rPr>
                </w:rPrChange>
              </w:rPr>
              <w:delText>Mobile Code</w:delText>
            </w:r>
            <w:r w:rsidDel="006F57DF">
              <w:rPr>
                <w:noProof/>
                <w:webHidden/>
              </w:rPr>
              <w:tab/>
            </w:r>
            <w:r w:rsidR="003E5AA2" w:rsidDel="006F57DF">
              <w:rPr>
                <w:noProof/>
                <w:webHidden/>
              </w:rPr>
              <w:delText>7</w:delText>
            </w:r>
          </w:del>
        </w:p>
        <w:p w14:paraId="76AAF526" w14:textId="77777777" w:rsidR="002A4246" w:rsidDel="006F57DF" w:rsidRDefault="002A4246">
          <w:pPr>
            <w:pStyle w:val="Verzeichnis3"/>
            <w:tabs>
              <w:tab w:val="left" w:pos="1320"/>
              <w:tab w:val="right" w:leader="dot" w:pos="9054"/>
            </w:tabs>
            <w:rPr>
              <w:del w:id="585" w:author="Dominik Messinger" w:date="2012-11-09T15:35:00Z"/>
              <w:rFonts w:eastAsiaTheme="minorEastAsia"/>
              <w:noProof/>
            </w:rPr>
          </w:pPr>
          <w:del w:id="586" w:author="Dominik Messinger" w:date="2012-11-09T15:35:00Z">
            <w:r w:rsidRPr="006F57DF" w:rsidDel="006F57DF">
              <w:rPr>
                <w:rPrChange w:id="587" w:author="Dominik Messinger" w:date="2012-11-09T15:35:00Z">
                  <w:rPr>
                    <w:rStyle w:val="Hyperlink"/>
                    <w:noProof/>
                  </w:rPr>
                </w:rPrChange>
              </w:rPr>
              <w:delText>2.3.3</w:delText>
            </w:r>
            <w:r w:rsidDel="006F57DF">
              <w:rPr>
                <w:rFonts w:eastAsiaTheme="minorEastAsia"/>
                <w:noProof/>
              </w:rPr>
              <w:tab/>
            </w:r>
            <w:r w:rsidRPr="006F57DF" w:rsidDel="006F57DF">
              <w:rPr>
                <w:rPrChange w:id="588" w:author="Dominik Messinger" w:date="2012-11-09T15:35:00Z">
                  <w:rPr>
                    <w:rStyle w:val="Hyperlink"/>
                    <w:noProof/>
                  </w:rPr>
                </w:rPrChange>
              </w:rPr>
              <w:delText>Application Deployment</w:delText>
            </w:r>
            <w:r w:rsidDel="006F57DF">
              <w:rPr>
                <w:noProof/>
                <w:webHidden/>
              </w:rPr>
              <w:tab/>
            </w:r>
            <w:r w:rsidR="003E5AA2" w:rsidDel="006F57DF">
              <w:rPr>
                <w:noProof/>
                <w:webHidden/>
              </w:rPr>
              <w:delText>7</w:delText>
            </w:r>
          </w:del>
        </w:p>
        <w:p w14:paraId="178BA00E" w14:textId="77777777" w:rsidR="002A4246" w:rsidDel="006F57DF" w:rsidRDefault="002A4246">
          <w:pPr>
            <w:pStyle w:val="Verzeichnis3"/>
            <w:tabs>
              <w:tab w:val="left" w:pos="1320"/>
              <w:tab w:val="right" w:leader="dot" w:pos="9054"/>
            </w:tabs>
            <w:rPr>
              <w:del w:id="589" w:author="Dominik Messinger" w:date="2012-11-09T15:35:00Z"/>
              <w:rFonts w:eastAsiaTheme="minorEastAsia"/>
              <w:noProof/>
            </w:rPr>
          </w:pPr>
          <w:del w:id="590" w:author="Dominik Messinger" w:date="2012-11-09T15:35:00Z">
            <w:r w:rsidRPr="006F57DF" w:rsidDel="006F57DF">
              <w:rPr>
                <w:rPrChange w:id="591" w:author="Dominik Messinger" w:date="2012-11-09T15:35:00Z">
                  <w:rPr>
                    <w:rStyle w:val="Hyperlink"/>
                    <w:noProof/>
                  </w:rPr>
                </w:rPrChange>
              </w:rPr>
              <w:delText>2.3.4</w:delText>
            </w:r>
            <w:r w:rsidDel="006F57DF">
              <w:rPr>
                <w:rFonts w:eastAsiaTheme="minorEastAsia"/>
                <w:noProof/>
              </w:rPr>
              <w:tab/>
            </w:r>
            <w:r w:rsidRPr="006F57DF" w:rsidDel="006F57DF">
              <w:rPr>
                <w:rPrChange w:id="592" w:author="Dominik Messinger" w:date="2012-11-09T15:35:00Z">
                  <w:rPr>
                    <w:rStyle w:val="Hyperlink"/>
                    <w:noProof/>
                  </w:rPr>
                </w:rPrChange>
              </w:rPr>
              <w:delText>Virtual Machine Deployment</w:delText>
            </w:r>
            <w:r w:rsidDel="006F57DF">
              <w:rPr>
                <w:noProof/>
                <w:webHidden/>
              </w:rPr>
              <w:tab/>
            </w:r>
            <w:r w:rsidR="003E5AA2" w:rsidDel="006F57DF">
              <w:rPr>
                <w:noProof/>
                <w:webHidden/>
              </w:rPr>
              <w:delText>8</w:delText>
            </w:r>
          </w:del>
        </w:p>
        <w:p w14:paraId="6287E61E" w14:textId="77777777" w:rsidR="002A4246" w:rsidDel="006F57DF" w:rsidRDefault="002A4246">
          <w:pPr>
            <w:pStyle w:val="Verzeichnis2"/>
            <w:tabs>
              <w:tab w:val="left" w:pos="880"/>
              <w:tab w:val="right" w:leader="dot" w:pos="9054"/>
            </w:tabs>
            <w:rPr>
              <w:del w:id="593" w:author="Dominik Messinger" w:date="2012-11-09T15:35:00Z"/>
              <w:rFonts w:eastAsiaTheme="minorEastAsia"/>
              <w:noProof/>
            </w:rPr>
          </w:pPr>
          <w:del w:id="594" w:author="Dominik Messinger" w:date="2012-11-09T15:35:00Z">
            <w:r w:rsidRPr="006F57DF" w:rsidDel="006F57DF">
              <w:rPr>
                <w:rPrChange w:id="595" w:author="Dominik Messinger" w:date="2012-11-09T15:35:00Z">
                  <w:rPr>
                    <w:rStyle w:val="Hyperlink"/>
                    <w:noProof/>
                  </w:rPr>
                </w:rPrChange>
              </w:rPr>
              <w:delText>2.4</w:delText>
            </w:r>
            <w:r w:rsidDel="006F57DF">
              <w:rPr>
                <w:rFonts w:eastAsiaTheme="minorEastAsia"/>
                <w:noProof/>
              </w:rPr>
              <w:tab/>
            </w:r>
            <w:r w:rsidRPr="006F57DF" w:rsidDel="006F57DF">
              <w:rPr>
                <w:rPrChange w:id="596" w:author="Dominik Messinger" w:date="2012-11-09T15:35:00Z">
                  <w:rPr>
                    <w:rStyle w:val="Hyperlink"/>
                    <w:noProof/>
                  </w:rPr>
                </w:rPrChange>
              </w:rPr>
              <w:delText>Application Virtualization as a Cyber-Foraging Strategy</w:delText>
            </w:r>
            <w:r w:rsidDel="006F57DF">
              <w:rPr>
                <w:noProof/>
                <w:webHidden/>
              </w:rPr>
              <w:tab/>
            </w:r>
            <w:r w:rsidR="003E5AA2" w:rsidDel="006F57DF">
              <w:rPr>
                <w:noProof/>
                <w:webHidden/>
              </w:rPr>
              <w:delText>8</w:delText>
            </w:r>
          </w:del>
        </w:p>
        <w:p w14:paraId="1293ED1C" w14:textId="77777777" w:rsidR="002A4246" w:rsidDel="006F57DF" w:rsidRDefault="002A4246">
          <w:pPr>
            <w:pStyle w:val="Verzeichnis1"/>
            <w:tabs>
              <w:tab w:val="left" w:pos="440"/>
              <w:tab w:val="right" w:leader="dot" w:pos="9054"/>
            </w:tabs>
            <w:rPr>
              <w:del w:id="597" w:author="Dominik Messinger" w:date="2012-11-09T15:35:00Z"/>
              <w:rFonts w:eastAsiaTheme="minorEastAsia"/>
              <w:noProof/>
            </w:rPr>
          </w:pPr>
          <w:del w:id="598" w:author="Dominik Messinger" w:date="2012-11-09T15:35:00Z">
            <w:r w:rsidRPr="006F57DF" w:rsidDel="006F57DF">
              <w:rPr>
                <w:rPrChange w:id="599" w:author="Dominik Messinger" w:date="2012-11-09T15:35:00Z">
                  <w:rPr>
                    <w:rStyle w:val="Hyperlink"/>
                    <w:noProof/>
                  </w:rPr>
                </w:rPrChange>
              </w:rPr>
              <w:delText>3</w:delText>
            </w:r>
            <w:r w:rsidDel="006F57DF">
              <w:rPr>
                <w:rFonts w:eastAsiaTheme="minorEastAsia"/>
                <w:noProof/>
              </w:rPr>
              <w:tab/>
            </w:r>
            <w:r w:rsidRPr="006F57DF" w:rsidDel="006F57DF">
              <w:rPr>
                <w:rPrChange w:id="600" w:author="Dominik Messinger" w:date="2012-11-09T15:35:00Z">
                  <w:rPr>
                    <w:rStyle w:val="Hyperlink"/>
                    <w:noProof/>
                  </w:rPr>
                </w:rPrChange>
              </w:rPr>
              <w:delText>Cloudlets</w:delText>
            </w:r>
            <w:r w:rsidDel="006F57DF">
              <w:rPr>
                <w:noProof/>
                <w:webHidden/>
              </w:rPr>
              <w:tab/>
            </w:r>
            <w:r w:rsidR="003E5AA2" w:rsidDel="006F57DF">
              <w:rPr>
                <w:noProof/>
                <w:webHidden/>
              </w:rPr>
              <w:delText>9</w:delText>
            </w:r>
          </w:del>
        </w:p>
        <w:p w14:paraId="4FFC0757" w14:textId="77777777" w:rsidR="002A4246" w:rsidDel="006F57DF" w:rsidRDefault="002A4246">
          <w:pPr>
            <w:pStyle w:val="Verzeichnis2"/>
            <w:tabs>
              <w:tab w:val="left" w:pos="880"/>
              <w:tab w:val="right" w:leader="dot" w:pos="9054"/>
            </w:tabs>
            <w:rPr>
              <w:del w:id="601" w:author="Dominik Messinger" w:date="2012-11-09T15:35:00Z"/>
              <w:rFonts w:eastAsiaTheme="minorEastAsia"/>
              <w:noProof/>
            </w:rPr>
          </w:pPr>
          <w:del w:id="602" w:author="Dominik Messinger" w:date="2012-11-09T15:35:00Z">
            <w:r w:rsidRPr="006F57DF" w:rsidDel="006F57DF">
              <w:rPr>
                <w:rPrChange w:id="603" w:author="Dominik Messinger" w:date="2012-11-09T15:35:00Z">
                  <w:rPr>
                    <w:rStyle w:val="Hyperlink"/>
                    <w:noProof/>
                  </w:rPr>
                </w:rPrChange>
              </w:rPr>
              <w:delText>3.1</w:delText>
            </w:r>
            <w:r w:rsidDel="006F57DF">
              <w:rPr>
                <w:rFonts w:eastAsiaTheme="minorEastAsia"/>
                <w:noProof/>
              </w:rPr>
              <w:tab/>
            </w:r>
            <w:r w:rsidRPr="006F57DF" w:rsidDel="006F57DF">
              <w:rPr>
                <w:rPrChange w:id="604" w:author="Dominik Messinger" w:date="2012-11-09T15:35:00Z">
                  <w:rPr>
                    <w:rStyle w:val="Hyperlink"/>
                    <w:noProof/>
                  </w:rPr>
                </w:rPrChange>
              </w:rPr>
              <w:delText>Concept</w:delText>
            </w:r>
            <w:r w:rsidDel="006F57DF">
              <w:rPr>
                <w:noProof/>
                <w:webHidden/>
              </w:rPr>
              <w:tab/>
            </w:r>
            <w:r w:rsidR="003E5AA2" w:rsidDel="006F57DF">
              <w:rPr>
                <w:noProof/>
                <w:webHidden/>
              </w:rPr>
              <w:delText>9</w:delText>
            </w:r>
          </w:del>
        </w:p>
        <w:p w14:paraId="12B268FA" w14:textId="77777777" w:rsidR="002A4246" w:rsidDel="006F57DF" w:rsidRDefault="002A4246">
          <w:pPr>
            <w:pStyle w:val="Verzeichnis2"/>
            <w:tabs>
              <w:tab w:val="left" w:pos="880"/>
              <w:tab w:val="right" w:leader="dot" w:pos="9054"/>
            </w:tabs>
            <w:rPr>
              <w:del w:id="605" w:author="Dominik Messinger" w:date="2012-11-09T15:35:00Z"/>
              <w:rFonts w:eastAsiaTheme="minorEastAsia"/>
              <w:noProof/>
            </w:rPr>
          </w:pPr>
          <w:del w:id="606" w:author="Dominik Messinger" w:date="2012-11-09T15:35:00Z">
            <w:r w:rsidRPr="006F57DF" w:rsidDel="006F57DF">
              <w:rPr>
                <w:rPrChange w:id="607" w:author="Dominik Messinger" w:date="2012-11-09T15:35:00Z">
                  <w:rPr>
                    <w:rStyle w:val="Hyperlink"/>
                    <w:noProof/>
                  </w:rPr>
                </w:rPrChange>
              </w:rPr>
              <w:delText>3.2</w:delText>
            </w:r>
            <w:r w:rsidDel="006F57DF">
              <w:rPr>
                <w:rFonts w:eastAsiaTheme="minorEastAsia"/>
                <w:noProof/>
              </w:rPr>
              <w:tab/>
            </w:r>
            <w:r w:rsidRPr="006F57DF" w:rsidDel="006F57DF">
              <w:rPr>
                <w:rPrChange w:id="608" w:author="Dominik Messinger" w:date="2012-11-09T15:35:00Z">
                  <w:rPr>
                    <w:rStyle w:val="Hyperlink"/>
                    <w:noProof/>
                  </w:rPr>
                </w:rPrChange>
              </w:rPr>
              <w:delText>Architecture</w:delText>
            </w:r>
            <w:r w:rsidDel="006F57DF">
              <w:rPr>
                <w:noProof/>
                <w:webHidden/>
              </w:rPr>
              <w:tab/>
            </w:r>
            <w:r w:rsidR="003E5AA2" w:rsidDel="006F57DF">
              <w:rPr>
                <w:noProof/>
                <w:webHidden/>
              </w:rPr>
              <w:delText>9</w:delText>
            </w:r>
          </w:del>
        </w:p>
        <w:p w14:paraId="61720686" w14:textId="77777777" w:rsidR="002A4246" w:rsidDel="006F57DF" w:rsidRDefault="002A4246">
          <w:pPr>
            <w:pStyle w:val="Verzeichnis2"/>
            <w:tabs>
              <w:tab w:val="left" w:pos="880"/>
              <w:tab w:val="right" w:leader="dot" w:pos="9054"/>
            </w:tabs>
            <w:rPr>
              <w:del w:id="609" w:author="Dominik Messinger" w:date="2012-11-09T15:35:00Z"/>
              <w:rFonts w:eastAsiaTheme="minorEastAsia"/>
              <w:noProof/>
            </w:rPr>
          </w:pPr>
          <w:del w:id="610" w:author="Dominik Messinger" w:date="2012-11-09T15:35:00Z">
            <w:r w:rsidRPr="006F57DF" w:rsidDel="006F57DF">
              <w:rPr>
                <w:rPrChange w:id="611" w:author="Dominik Messinger" w:date="2012-11-09T15:35:00Z">
                  <w:rPr>
                    <w:rStyle w:val="Hyperlink"/>
                    <w:noProof/>
                  </w:rPr>
                </w:rPrChange>
              </w:rPr>
              <w:delText>3.3</w:delText>
            </w:r>
            <w:r w:rsidDel="006F57DF">
              <w:rPr>
                <w:rFonts w:eastAsiaTheme="minorEastAsia"/>
                <w:noProof/>
              </w:rPr>
              <w:tab/>
            </w:r>
            <w:r w:rsidRPr="006F57DF" w:rsidDel="006F57DF">
              <w:rPr>
                <w:rPrChange w:id="612" w:author="Dominik Messinger" w:date="2012-11-09T15:35:00Z">
                  <w:rPr>
                    <w:rStyle w:val="Hyperlink"/>
                    <w:noProof/>
                  </w:rPr>
                </w:rPrChange>
              </w:rPr>
              <w:delText>Cloudlet Scenario</w:delText>
            </w:r>
            <w:r w:rsidDel="006F57DF">
              <w:rPr>
                <w:noProof/>
                <w:webHidden/>
              </w:rPr>
              <w:tab/>
            </w:r>
            <w:r w:rsidR="003E5AA2" w:rsidDel="006F57DF">
              <w:rPr>
                <w:noProof/>
                <w:webHidden/>
              </w:rPr>
              <w:delText>10</w:delText>
            </w:r>
          </w:del>
        </w:p>
        <w:p w14:paraId="6E713C5C" w14:textId="77777777" w:rsidR="002A4246" w:rsidDel="006F57DF" w:rsidRDefault="002A4246">
          <w:pPr>
            <w:pStyle w:val="Verzeichnis2"/>
            <w:tabs>
              <w:tab w:val="left" w:pos="880"/>
              <w:tab w:val="right" w:leader="dot" w:pos="9054"/>
            </w:tabs>
            <w:rPr>
              <w:del w:id="613" w:author="Dominik Messinger" w:date="2012-11-09T15:35:00Z"/>
              <w:rFonts w:eastAsiaTheme="minorEastAsia"/>
              <w:noProof/>
            </w:rPr>
          </w:pPr>
          <w:del w:id="614" w:author="Dominik Messinger" w:date="2012-11-09T15:35:00Z">
            <w:r w:rsidRPr="006F57DF" w:rsidDel="006F57DF">
              <w:rPr>
                <w:rPrChange w:id="615" w:author="Dominik Messinger" w:date="2012-11-09T15:35:00Z">
                  <w:rPr>
                    <w:rStyle w:val="Hyperlink"/>
                    <w:noProof/>
                  </w:rPr>
                </w:rPrChange>
              </w:rPr>
              <w:delText>3.4</w:delText>
            </w:r>
            <w:r w:rsidDel="006F57DF">
              <w:rPr>
                <w:rFonts w:eastAsiaTheme="minorEastAsia"/>
                <w:noProof/>
              </w:rPr>
              <w:tab/>
            </w:r>
            <w:r w:rsidRPr="006F57DF" w:rsidDel="006F57DF">
              <w:rPr>
                <w:rPrChange w:id="616" w:author="Dominik Messinger" w:date="2012-11-09T15:35:00Z">
                  <w:rPr>
                    <w:rStyle w:val="Hyperlink"/>
                    <w:noProof/>
                  </w:rPr>
                </w:rPrChange>
              </w:rPr>
              <w:delText>Phases of Cloudlet Interaction</w:delText>
            </w:r>
            <w:r w:rsidDel="006F57DF">
              <w:rPr>
                <w:noProof/>
                <w:webHidden/>
              </w:rPr>
              <w:tab/>
            </w:r>
            <w:r w:rsidR="003E5AA2" w:rsidDel="006F57DF">
              <w:rPr>
                <w:noProof/>
                <w:webHidden/>
              </w:rPr>
              <w:delText>11</w:delText>
            </w:r>
          </w:del>
        </w:p>
        <w:p w14:paraId="09259507" w14:textId="77777777" w:rsidR="002A4246" w:rsidDel="006F57DF" w:rsidRDefault="002A4246">
          <w:pPr>
            <w:pStyle w:val="Verzeichnis2"/>
            <w:tabs>
              <w:tab w:val="left" w:pos="880"/>
              <w:tab w:val="right" w:leader="dot" w:pos="9054"/>
            </w:tabs>
            <w:rPr>
              <w:del w:id="617" w:author="Dominik Messinger" w:date="2012-11-09T15:35:00Z"/>
              <w:rFonts w:eastAsiaTheme="minorEastAsia"/>
              <w:noProof/>
            </w:rPr>
          </w:pPr>
          <w:del w:id="618" w:author="Dominik Messinger" w:date="2012-11-09T15:35:00Z">
            <w:r w:rsidRPr="006F57DF" w:rsidDel="006F57DF">
              <w:rPr>
                <w:rPrChange w:id="619" w:author="Dominik Messinger" w:date="2012-11-09T15:35:00Z">
                  <w:rPr>
                    <w:rStyle w:val="Hyperlink"/>
                    <w:noProof/>
                  </w:rPr>
                </w:rPrChange>
              </w:rPr>
              <w:delText>3.5</w:delText>
            </w:r>
            <w:r w:rsidDel="006F57DF">
              <w:rPr>
                <w:rFonts w:eastAsiaTheme="minorEastAsia"/>
                <w:noProof/>
              </w:rPr>
              <w:tab/>
            </w:r>
            <w:r w:rsidRPr="006F57DF" w:rsidDel="006F57DF">
              <w:rPr>
                <w:rPrChange w:id="620" w:author="Dominik Messinger" w:date="2012-11-09T15:35:00Z">
                  <w:rPr>
                    <w:rStyle w:val="Hyperlink"/>
                    <w:noProof/>
                  </w:rPr>
                </w:rPrChange>
              </w:rPr>
              <w:delText>Cloudlet Requirement Analysis</w:delText>
            </w:r>
            <w:r w:rsidDel="006F57DF">
              <w:rPr>
                <w:noProof/>
                <w:webHidden/>
              </w:rPr>
              <w:tab/>
            </w:r>
            <w:r w:rsidR="003E5AA2" w:rsidDel="006F57DF">
              <w:rPr>
                <w:noProof/>
                <w:webHidden/>
              </w:rPr>
              <w:delText>12</w:delText>
            </w:r>
          </w:del>
        </w:p>
        <w:p w14:paraId="01D2EDE9" w14:textId="77777777" w:rsidR="002A4246" w:rsidDel="006F57DF" w:rsidRDefault="002A4246">
          <w:pPr>
            <w:pStyle w:val="Verzeichnis3"/>
            <w:tabs>
              <w:tab w:val="left" w:pos="1320"/>
              <w:tab w:val="right" w:leader="dot" w:pos="9054"/>
            </w:tabs>
            <w:rPr>
              <w:del w:id="621" w:author="Dominik Messinger" w:date="2012-11-09T15:35:00Z"/>
              <w:rFonts w:eastAsiaTheme="minorEastAsia"/>
              <w:noProof/>
            </w:rPr>
          </w:pPr>
          <w:del w:id="622" w:author="Dominik Messinger" w:date="2012-11-09T15:35:00Z">
            <w:r w:rsidRPr="006F57DF" w:rsidDel="006F57DF">
              <w:rPr>
                <w:rPrChange w:id="623" w:author="Dominik Messinger" w:date="2012-11-09T15:35:00Z">
                  <w:rPr>
                    <w:rStyle w:val="Hyperlink"/>
                    <w:noProof/>
                  </w:rPr>
                </w:rPrChange>
              </w:rPr>
              <w:delText>3.5.1</w:delText>
            </w:r>
            <w:r w:rsidDel="006F57DF">
              <w:rPr>
                <w:rFonts w:eastAsiaTheme="minorEastAsia"/>
                <w:noProof/>
              </w:rPr>
              <w:tab/>
            </w:r>
            <w:r w:rsidRPr="006F57DF" w:rsidDel="006F57DF">
              <w:rPr>
                <w:rPrChange w:id="624" w:author="Dominik Messinger" w:date="2012-11-09T15:35:00Z">
                  <w:rPr>
                    <w:rStyle w:val="Hyperlink"/>
                    <w:noProof/>
                  </w:rPr>
                </w:rPrChange>
              </w:rPr>
              <w:delText>Functional Requirements</w:delText>
            </w:r>
            <w:r w:rsidDel="006F57DF">
              <w:rPr>
                <w:noProof/>
                <w:webHidden/>
              </w:rPr>
              <w:tab/>
            </w:r>
            <w:r w:rsidR="003E5AA2" w:rsidDel="006F57DF">
              <w:rPr>
                <w:noProof/>
                <w:webHidden/>
              </w:rPr>
              <w:delText>13</w:delText>
            </w:r>
          </w:del>
        </w:p>
        <w:p w14:paraId="13FDB83F" w14:textId="77777777" w:rsidR="002A4246" w:rsidDel="006F57DF" w:rsidRDefault="002A4246">
          <w:pPr>
            <w:pStyle w:val="Verzeichnis3"/>
            <w:tabs>
              <w:tab w:val="left" w:pos="1320"/>
              <w:tab w:val="right" w:leader="dot" w:pos="9054"/>
            </w:tabs>
            <w:rPr>
              <w:del w:id="625" w:author="Dominik Messinger" w:date="2012-11-09T15:35:00Z"/>
              <w:rFonts w:eastAsiaTheme="minorEastAsia"/>
              <w:noProof/>
            </w:rPr>
          </w:pPr>
          <w:del w:id="626" w:author="Dominik Messinger" w:date="2012-11-09T15:35:00Z">
            <w:r w:rsidRPr="006F57DF" w:rsidDel="006F57DF">
              <w:rPr>
                <w:rPrChange w:id="627" w:author="Dominik Messinger" w:date="2012-11-09T15:35:00Z">
                  <w:rPr>
                    <w:rStyle w:val="Hyperlink"/>
                    <w:noProof/>
                  </w:rPr>
                </w:rPrChange>
              </w:rPr>
              <w:delText>3.5.2</w:delText>
            </w:r>
            <w:r w:rsidDel="006F57DF">
              <w:rPr>
                <w:rFonts w:eastAsiaTheme="minorEastAsia"/>
                <w:noProof/>
              </w:rPr>
              <w:tab/>
            </w:r>
            <w:r w:rsidRPr="006F57DF" w:rsidDel="006F57DF">
              <w:rPr>
                <w:rPrChange w:id="628" w:author="Dominik Messinger" w:date="2012-11-09T15:35:00Z">
                  <w:rPr>
                    <w:rStyle w:val="Hyperlink"/>
                    <w:noProof/>
                  </w:rPr>
                </w:rPrChange>
              </w:rPr>
              <w:delText>Nonfunctional Requirements</w:delText>
            </w:r>
            <w:r w:rsidDel="006F57DF">
              <w:rPr>
                <w:noProof/>
                <w:webHidden/>
              </w:rPr>
              <w:tab/>
            </w:r>
            <w:r w:rsidR="003E5AA2" w:rsidDel="006F57DF">
              <w:rPr>
                <w:noProof/>
                <w:webHidden/>
              </w:rPr>
              <w:delText>13</w:delText>
            </w:r>
          </w:del>
        </w:p>
        <w:p w14:paraId="07921000" w14:textId="77777777" w:rsidR="002A4246" w:rsidDel="006F57DF" w:rsidRDefault="002A4246">
          <w:pPr>
            <w:pStyle w:val="Verzeichnis1"/>
            <w:tabs>
              <w:tab w:val="left" w:pos="440"/>
              <w:tab w:val="right" w:leader="dot" w:pos="9054"/>
            </w:tabs>
            <w:rPr>
              <w:del w:id="629" w:author="Dominik Messinger" w:date="2012-11-09T15:35:00Z"/>
              <w:rFonts w:eastAsiaTheme="minorEastAsia"/>
              <w:noProof/>
            </w:rPr>
          </w:pPr>
          <w:del w:id="630" w:author="Dominik Messinger" w:date="2012-11-09T15:35:00Z">
            <w:r w:rsidRPr="006F57DF" w:rsidDel="006F57DF">
              <w:rPr>
                <w:rPrChange w:id="631" w:author="Dominik Messinger" w:date="2012-11-09T15:35:00Z">
                  <w:rPr>
                    <w:rStyle w:val="Hyperlink"/>
                    <w:noProof/>
                  </w:rPr>
                </w:rPrChange>
              </w:rPr>
              <w:delText>4</w:delText>
            </w:r>
            <w:r w:rsidDel="006F57DF">
              <w:rPr>
                <w:rFonts w:eastAsiaTheme="minorEastAsia"/>
                <w:noProof/>
              </w:rPr>
              <w:tab/>
            </w:r>
            <w:r w:rsidRPr="006F57DF" w:rsidDel="006F57DF">
              <w:rPr>
                <w:rPrChange w:id="632" w:author="Dominik Messinger" w:date="2012-11-09T15:35:00Z">
                  <w:rPr>
                    <w:rStyle w:val="Hyperlink"/>
                    <w:noProof/>
                  </w:rPr>
                </w:rPrChange>
              </w:rPr>
              <w:delText>Application Deployment</w:delText>
            </w:r>
            <w:r w:rsidDel="006F57DF">
              <w:rPr>
                <w:noProof/>
                <w:webHidden/>
              </w:rPr>
              <w:tab/>
            </w:r>
            <w:r w:rsidR="003E5AA2" w:rsidDel="006F57DF">
              <w:rPr>
                <w:noProof/>
                <w:webHidden/>
              </w:rPr>
              <w:delText>14</w:delText>
            </w:r>
          </w:del>
        </w:p>
        <w:p w14:paraId="097C8295" w14:textId="77777777" w:rsidR="002A4246" w:rsidDel="006F57DF" w:rsidRDefault="002A4246">
          <w:pPr>
            <w:pStyle w:val="Verzeichnis2"/>
            <w:tabs>
              <w:tab w:val="left" w:pos="880"/>
              <w:tab w:val="right" w:leader="dot" w:pos="9054"/>
            </w:tabs>
            <w:rPr>
              <w:del w:id="633" w:author="Dominik Messinger" w:date="2012-11-09T15:35:00Z"/>
              <w:rFonts w:eastAsiaTheme="minorEastAsia"/>
              <w:noProof/>
            </w:rPr>
          </w:pPr>
          <w:del w:id="634" w:author="Dominik Messinger" w:date="2012-11-09T15:35:00Z">
            <w:r w:rsidRPr="006F57DF" w:rsidDel="006F57DF">
              <w:rPr>
                <w:rPrChange w:id="635" w:author="Dominik Messinger" w:date="2012-11-09T15:35:00Z">
                  <w:rPr>
                    <w:rStyle w:val="Hyperlink"/>
                    <w:noProof/>
                  </w:rPr>
                </w:rPrChange>
              </w:rPr>
              <w:delText>4.1</w:delText>
            </w:r>
            <w:r w:rsidDel="006F57DF">
              <w:rPr>
                <w:rFonts w:eastAsiaTheme="minorEastAsia"/>
                <w:noProof/>
              </w:rPr>
              <w:tab/>
            </w:r>
            <w:r w:rsidRPr="006F57DF" w:rsidDel="006F57DF">
              <w:rPr>
                <w:rPrChange w:id="636" w:author="Dominik Messinger" w:date="2012-11-09T15:35:00Z">
                  <w:rPr>
                    <w:rStyle w:val="Hyperlink"/>
                    <w:noProof/>
                  </w:rPr>
                </w:rPrChange>
              </w:rPr>
              <w:delText>Limitations to Portability</w:delText>
            </w:r>
            <w:r w:rsidDel="006F57DF">
              <w:rPr>
                <w:noProof/>
                <w:webHidden/>
              </w:rPr>
              <w:tab/>
            </w:r>
            <w:r w:rsidR="003E5AA2" w:rsidDel="006F57DF">
              <w:rPr>
                <w:noProof/>
                <w:webHidden/>
              </w:rPr>
              <w:delText>14</w:delText>
            </w:r>
          </w:del>
        </w:p>
        <w:p w14:paraId="08AA328C" w14:textId="77777777" w:rsidR="002A4246" w:rsidDel="006F57DF" w:rsidRDefault="002A4246">
          <w:pPr>
            <w:pStyle w:val="Verzeichnis3"/>
            <w:tabs>
              <w:tab w:val="left" w:pos="1320"/>
              <w:tab w:val="right" w:leader="dot" w:pos="9054"/>
            </w:tabs>
            <w:rPr>
              <w:del w:id="637" w:author="Dominik Messinger" w:date="2012-11-09T15:35:00Z"/>
              <w:rFonts w:eastAsiaTheme="minorEastAsia"/>
              <w:noProof/>
            </w:rPr>
          </w:pPr>
          <w:del w:id="638" w:author="Dominik Messinger" w:date="2012-11-09T15:35:00Z">
            <w:r w:rsidRPr="006F57DF" w:rsidDel="006F57DF">
              <w:rPr>
                <w:rPrChange w:id="639" w:author="Dominik Messinger" w:date="2012-11-09T15:35:00Z">
                  <w:rPr>
                    <w:rStyle w:val="Hyperlink"/>
                    <w:noProof/>
                  </w:rPr>
                </w:rPrChange>
              </w:rPr>
              <w:delText>4.1.1</w:delText>
            </w:r>
            <w:r w:rsidDel="006F57DF">
              <w:rPr>
                <w:rFonts w:eastAsiaTheme="minorEastAsia"/>
                <w:noProof/>
              </w:rPr>
              <w:tab/>
            </w:r>
            <w:r w:rsidRPr="006F57DF" w:rsidDel="006F57DF">
              <w:rPr>
                <w:rPrChange w:id="640" w:author="Dominik Messinger" w:date="2012-11-09T15:35:00Z">
                  <w:rPr>
                    <w:rStyle w:val="Hyperlink"/>
                    <w:noProof/>
                  </w:rPr>
                </w:rPrChange>
              </w:rPr>
              <w:delText>Instruction Set Architecture</w:delText>
            </w:r>
            <w:r w:rsidDel="006F57DF">
              <w:rPr>
                <w:noProof/>
                <w:webHidden/>
              </w:rPr>
              <w:tab/>
            </w:r>
            <w:r w:rsidR="003E5AA2" w:rsidDel="006F57DF">
              <w:rPr>
                <w:noProof/>
                <w:webHidden/>
              </w:rPr>
              <w:delText>14</w:delText>
            </w:r>
          </w:del>
        </w:p>
        <w:p w14:paraId="0461E2FB" w14:textId="77777777" w:rsidR="002A4246" w:rsidDel="006F57DF" w:rsidRDefault="002A4246">
          <w:pPr>
            <w:pStyle w:val="Verzeichnis3"/>
            <w:tabs>
              <w:tab w:val="left" w:pos="1320"/>
              <w:tab w:val="right" w:leader="dot" w:pos="9054"/>
            </w:tabs>
            <w:rPr>
              <w:del w:id="641" w:author="Dominik Messinger" w:date="2012-11-09T15:35:00Z"/>
              <w:rFonts w:eastAsiaTheme="minorEastAsia"/>
              <w:noProof/>
            </w:rPr>
          </w:pPr>
          <w:del w:id="642" w:author="Dominik Messinger" w:date="2012-11-09T15:35:00Z">
            <w:r w:rsidRPr="006F57DF" w:rsidDel="006F57DF">
              <w:rPr>
                <w:rPrChange w:id="643" w:author="Dominik Messinger" w:date="2012-11-09T15:35:00Z">
                  <w:rPr>
                    <w:rStyle w:val="Hyperlink"/>
                    <w:noProof/>
                  </w:rPr>
                </w:rPrChange>
              </w:rPr>
              <w:delText>4.1.2</w:delText>
            </w:r>
            <w:r w:rsidDel="006F57DF">
              <w:rPr>
                <w:rFonts w:eastAsiaTheme="minorEastAsia"/>
                <w:noProof/>
              </w:rPr>
              <w:tab/>
            </w:r>
            <w:r w:rsidRPr="006F57DF" w:rsidDel="006F57DF">
              <w:rPr>
                <w:rPrChange w:id="644" w:author="Dominik Messinger" w:date="2012-11-09T15:35:00Z">
                  <w:rPr>
                    <w:rStyle w:val="Hyperlink"/>
                    <w:noProof/>
                  </w:rPr>
                </w:rPrChange>
              </w:rPr>
              <w:delText>Hardware Dependencies</w:delText>
            </w:r>
            <w:r w:rsidDel="006F57DF">
              <w:rPr>
                <w:noProof/>
                <w:webHidden/>
              </w:rPr>
              <w:tab/>
            </w:r>
            <w:r w:rsidR="003E5AA2" w:rsidDel="006F57DF">
              <w:rPr>
                <w:noProof/>
                <w:webHidden/>
              </w:rPr>
              <w:delText>14</w:delText>
            </w:r>
          </w:del>
        </w:p>
        <w:p w14:paraId="3A4D5A8D" w14:textId="77777777" w:rsidR="002A4246" w:rsidDel="006F57DF" w:rsidRDefault="002A4246">
          <w:pPr>
            <w:pStyle w:val="Verzeichnis3"/>
            <w:tabs>
              <w:tab w:val="left" w:pos="1320"/>
              <w:tab w:val="right" w:leader="dot" w:pos="9054"/>
            </w:tabs>
            <w:rPr>
              <w:del w:id="645" w:author="Dominik Messinger" w:date="2012-11-09T15:35:00Z"/>
              <w:rFonts w:eastAsiaTheme="minorEastAsia"/>
              <w:noProof/>
            </w:rPr>
          </w:pPr>
          <w:del w:id="646" w:author="Dominik Messinger" w:date="2012-11-09T15:35:00Z">
            <w:r w:rsidRPr="006F57DF" w:rsidDel="006F57DF">
              <w:rPr>
                <w:rPrChange w:id="647" w:author="Dominik Messinger" w:date="2012-11-09T15:35:00Z">
                  <w:rPr>
                    <w:rStyle w:val="Hyperlink"/>
                    <w:noProof/>
                  </w:rPr>
                </w:rPrChange>
              </w:rPr>
              <w:delText>4.1.3</w:delText>
            </w:r>
            <w:r w:rsidDel="006F57DF">
              <w:rPr>
                <w:rFonts w:eastAsiaTheme="minorEastAsia"/>
                <w:noProof/>
              </w:rPr>
              <w:tab/>
            </w:r>
            <w:r w:rsidRPr="006F57DF" w:rsidDel="006F57DF">
              <w:rPr>
                <w:rPrChange w:id="648" w:author="Dominik Messinger" w:date="2012-11-09T15:35:00Z">
                  <w:rPr>
                    <w:rStyle w:val="Hyperlink"/>
                    <w:noProof/>
                  </w:rPr>
                </w:rPrChange>
              </w:rPr>
              <w:delText>Software Dependencies</w:delText>
            </w:r>
            <w:r w:rsidDel="006F57DF">
              <w:rPr>
                <w:noProof/>
                <w:webHidden/>
              </w:rPr>
              <w:tab/>
            </w:r>
            <w:r w:rsidR="003E5AA2" w:rsidDel="006F57DF">
              <w:rPr>
                <w:noProof/>
                <w:webHidden/>
              </w:rPr>
              <w:delText>14</w:delText>
            </w:r>
          </w:del>
        </w:p>
        <w:p w14:paraId="4497A2DF" w14:textId="77777777" w:rsidR="002A4246" w:rsidDel="006F57DF" w:rsidRDefault="002A4246">
          <w:pPr>
            <w:pStyle w:val="Verzeichnis3"/>
            <w:tabs>
              <w:tab w:val="left" w:pos="1320"/>
              <w:tab w:val="right" w:leader="dot" w:pos="9054"/>
            </w:tabs>
            <w:rPr>
              <w:del w:id="649" w:author="Dominik Messinger" w:date="2012-11-09T15:35:00Z"/>
              <w:rFonts w:eastAsiaTheme="minorEastAsia"/>
              <w:noProof/>
            </w:rPr>
          </w:pPr>
          <w:del w:id="650" w:author="Dominik Messinger" w:date="2012-11-09T15:35:00Z">
            <w:r w:rsidRPr="006F57DF" w:rsidDel="006F57DF">
              <w:rPr>
                <w:rPrChange w:id="651" w:author="Dominik Messinger" w:date="2012-11-09T15:35:00Z">
                  <w:rPr>
                    <w:rStyle w:val="Hyperlink"/>
                    <w:noProof/>
                  </w:rPr>
                </w:rPrChange>
              </w:rPr>
              <w:delText>4.1.4</w:delText>
            </w:r>
            <w:r w:rsidDel="006F57DF">
              <w:rPr>
                <w:rFonts w:eastAsiaTheme="minorEastAsia"/>
                <w:noProof/>
              </w:rPr>
              <w:tab/>
            </w:r>
            <w:r w:rsidRPr="006F57DF" w:rsidDel="006F57DF">
              <w:rPr>
                <w:rPrChange w:id="652" w:author="Dominik Messinger" w:date="2012-11-09T15:35:00Z">
                  <w:rPr>
                    <w:rStyle w:val="Hyperlink"/>
                    <w:noProof/>
                  </w:rPr>
                </w:rPrChange>
              </w:rPr>
              <w:delText>Dependency Conflicts</w:delText>
            </w:r>
            <w:r w:rsidDel="006F57DF">
              <w:rPr>
                <w:noProof/>
                <w:webHidden/>
              </w:rPr>
              <w:tab/>
            </w:r>
            <w:r w:rsidR="003E5AA2" w:rsidDel="006F57DF">
              <w:rPr>
                <w:noProof/>
                <w:webHidden/>
              </w:rPr>
              <w:delText>15</w:delText>
            </w:r>
          </w:del>
        </w:p>
        <w:p w14:paraId="08502214" w14:textId="77777777" w:rsidR="002A4246" w:rsidDel="006F57DF" w:rsidRDefault="002A4246">
          <w:pPr>
            <w:pStyle w:val="Verzeichnis2"/>
            <w:tabs>
              <w:tab w:val="left" w:pos="880"/>
              <w:tab w:val="right" w:leader="dot" w:pos="9054"/>
            </w:tabs>
            <w:rPr>
              <w:del w:id="653" w:author="Dominik Messinger" w:date="2012-11-09T15:35:00Z"/>
              <w:rFonts w:eastAsiaTheme="minorEastAsia"/>
              <w:noProof/>
            </w:rPr>
          </w:pPr>
          <w:del w:id="654" w:author="Dominik Messinger" w:date="2012-11-09T15:35:00Z">
            <w:r w:rsidRPr="006F57DF" w:rsidDel="006F57DF">
              <w:rPr>
                <w:rPrChange w:id="655" w:author="Dominik Messinger" w:date="2012-11-09T15:35:00Z">
                  <w:rPr>
                    <w:rStyle w:val="Hyperlink"/>
                    <w:noProof/>
                  </w:rPr>
                </w:rPrChange>
              </w:rPr>
              <w:delText>4.2</w:delText>
            </w:r>
            <w:r w:rsidDel="006F57DF">
              <w:rPr>
                <w:rFonts w:eastAsiaTheme="minorEastAsia"/>
                <w:noProof/>
              </w:rPr>
              <w:tab/>
            </w:r>
            <w:r w:rsidRPr="006F57DF" w:rsidDel="006F57DF">
              <w:rPr>
                <w:rPrChange w:id="656" w:author="Dominik Messinger" w:date="2012-11-09T15:35:00Z">
                  <w:rPr>
                    <w:rStyle w:val="Hyperlink"/>
                    <w:noProof/>
                  </w:rPr>
                </w:rPrChange>
              </w:rPr>
              <w:delText>Source Code versus Binary File Transmission</w:delText>
            </w:r>
            <w:r w:rsidDel="006F57DF">
              <w:rPr>
                <w:noProof/>
                <w:webHidden/>
              </w:rPr>
              <w:tab/>
            </w:r>
            <w:r w:rsidR="003E5AA2" w:rsidDel="006F57DF">
              <w:rPr>
                <w:noProof/>
                <w:webHidden/>
              </w:rPr>
              <w:delText>15</w:delText>
            </w:r>
          </w:del>
        </w:p>
        <w:p w14:paraId="0537FD4F" w14:textId="77777777" w:rsidR="002A4246" w:rsidDel="006F57DF" w:rsidRDefault="002A4246">
          <w:pPr>
            <w:pStyle w:val="Verzeichnis2"/>
            <w:tabs>
              <w:tab w:val="left" w:pos="880"/>
              <w:tab w:val="right" w:leader="dot" w:pos="9054"/>
            </w:tabs>
            <w:rPr>
              <w:del w:id="657" w:author="Dominik Messinger" w:date="2012-11-09T15:35:00Z"/>
              <w:rFonts w:eastAsiaTheme="minorEastAsia"/>
              <w:noProof/>
            </w:rPr>
          </w:pPr>
          <w:del w:id="658" w:author="Dominik Messinger" w:date="2012-11-09T15:35:00Z">
            <w:r w:rsidRPr="006F57DF" w:rsidDel="006F57DF">
              <w:rPr>
                <w:rPrChange w:id="659" w:author="Dominik Messinger" w:date="2012-11-09T15:35:00Z">
                  <w:rPr>
                    <w:rStyle w:val="Hyperlink"/>
                    <w:noProof/>
                  </w:rPr>
                </w:rPrChange>
              </w:rPr>
              <w:delText>4.3</w:delText>
            </w:r>
            <w:r w:rsidDel="006F57DF">
              <w:rPr>
                <w:rFonts w:eastAsiaTheme="minorEastAsia"/>
                <w:noProof/>
              </w:rPr>
              <w:tab/>
            </w:r>
            <w:r w:rsidRPr="006F57DF" w:rsidDel="006F57DF">
              <w:rPr>
                <w:rPrChange w:id="660" w:author="Dominik Messinger" w:date="2012-11-09T15:35:00Z">
                  <w:rPr>
                    <w:rStyle w:val="Hyperlink"/>
                    <w:noProof/>
                  </w:rPr>
                </w:rPrChange>
              </w:rPr>
              <w:delText>Packaging Dependencies</w:delText>
            </w:r>
            <w:r w:rsidDel="006F57DF">
              <w:rPr>
                <w:noProof/>
                <w:webHidden/>
              </w:rPr>
              <w:tab/>
            </w:r>
            <w:r w:rsidR="003E5AA2" w:rsidDel="006F57DF">
              <w:rPr>
                <w:noProof/>
                <w:webHidden/>
              </w:rPr>
              <w:delText>16</w:delText>
            </w:r>
          </w:del>
        </w:p>
        <w:p w14:paraId="4FFD8156" w14:textId="77777777" w:rsidR="002A4246" w:rsidDel="006F57DF" w:rsidRDefault="002A4246">
          <w:pPr>
            <w:pStyle w:val="Verzeichnis3"/>
            <w:tabs>
              <w:tab w:val="left" w:pos="1320"/>
              <w:tab w:val="right" w:leader="dot" w:pos="9054"/>
            </w:tabs>
            <w:rPr>
              <w:del w:id="661" w:author="Dominik Messinger" w:date="2012-11-09T15:35:00Z"/>
              <w:rFonts w:eastAsiaTheme="minorEastAsia"/>
              <w:noProof/>
            </w:rPr>
          </w:pPr>
          <w:del w:id="662" w:author="Dominik Messinger" w:date="2012-11-09T15:35:00Z">
            <w:r w:rsidRPr="006F57DF" w:rsidDel="006F57DF">
              <w:rPr>
                <w:rPrChange w:id="663" w:author="Dominik Messinger" w:date="2012-11-09T15:35:00Z">
                  <w:rPr>
                    <w:rStyle w:val="Hyperlink"/>
                    <w:noProof/>
                  </w:rPr>
                </w:rPrChange>
              </w:rPr>
              <w:delText>4.3.1</w:delText>
            </w:r>
            <w:r w:rsidDel="006F57DF">
              <w:rPr>
                <w:rFonts w:eastAsiaTheme="minorEastAsia"/>
                <w:noProof/>
              </w:rPr>
              <w:tab/>
            </w:r>
            <w:r w:rsidRPr="006F57DF" w:rsidDel="006F57DF">
              <w:rPr>
                <w:rPrChange w:id="664" w:author="Dominik Messinger" w:date="2012-11-09T15:35:00Z">
                  <w:rPr>
                    <w:rStyle w:val="Hyperlink"/>
                    <w:noProof/>
                  </w:rPr>
                </w:rPrChange>
              </w:rPr>
              <w:delText>Remote Install</w:delText>
            </w:r>
            <w:r w:rsidDel="006F57DF">
              <w:rPr>
                <w:noProof/>
                <w:webHidden/>
              </w:rPr>
              <w:tab/>
            </w:r>
            <w:r w:rsidR="003E5AA2" w:rsidDel="006F57DF">
              <w:rPr>
                <w:noProof/>
                <w:webHidden/>
              </w:rPr>
              <w:delText>16</w:delText>
            </w:r>
          </w:del>
        </w:p>
        <w:p w14:paraId="4B579E94" w14:textId="77777777" w:rsidR="002A4246" w:rsidDel="006F57DF" w:rsidRDefault="002A4246">
          <w:pPr>
            <w:pStyle w:val="Verzeichnis3"/>
            <w:tabs>
              <w:tab w:val="left" w:pos="1320"/>
              <w:tab w:val="right" w:leader="dot" w:pos="9054"/>
            </w:tabs>
            <w:rPr>
              <w:del w:id="665" w:author="Dominik Messinger" w:date="2012-11-09T15:35:00Z"/>
              <w:rFonts w:eastAsiaTheme="minorEastAsia"/>
              <w:noProof/>
            </w:rPr>
          </w:pPr>
          <w:del w:id="666" w:author="Dominik Messinger" w:date="2012-11-09T15:35:00Z">
            <w:r w:rsidRPr="006F57DF" w:rsidDel="006F57DF">
              <w:rPr>
                <w:rPrChange w:id="667" w:author="Dominik Messinger" w:date="2012-11-09T15:35:00Z">
                  <w:rPr>
                    <w:rStyle w:val="Hyperlink"/>
                    <w:noProof/>
                  </w:rPr>
                </w:rPrChange>
              </w:rPr>
              <w:delText>4.3.2</w:delText>
            </w:r>
            <w:r w:rsidDel="006F57DF">
              <w:rPr>
                <w:rFonts w:eastAsiaTheme="minorEastAsia"/>
                <w:noProof/>
              </w:rPr>
              <w:tab/>
            </w:r>
            <w:r w:rsidRPr="006F57DF" w:rsidDel="006F57DF">
              <w:rPr>
                <w:rPrChange w:id="668" w:author="Dominik Messinger" w:date="2012-11-09T15:35:00Z">
                  <w:rPr>
                    <w:rStyle w:val="Hyperlink"/>
                    <w:noProof/>
                  </w:rPr>
                </w:rPrChange>
              </w:rPr>
              <w:delText>Library Packaging</w:delText>
            </w:r>
            <w:r w:rsidDel="006F57DF">
              <w:rPr>
                <w:noProof/>
                <w:webHidden/>
              </w:rPr>
              <w:tab/>
            </w:r>
            <w:r w:rsidR="003E5AA2" w:rsidDel="006F57DF">
              <w:rPr>
                <w:noProof/>
                <w:webHidden/>
              </w:rPr>
              <w:delText>16</w:delText>
            </w:r>
          </w:del>
        </w:p>
        <w:p w14:paraId="7B6B618A" w14:textId="77777777" w:rsidR="002A4246" w:rsidDel="006F57DF" w:rsidRDefault="002A4246">
          <w:pPr>
            <w:pStyle w:val="Verzeichnis3"/>
            <w:tabs>
              <w:tab w:val="left" w:pos="1320"/>
              <w:tab w:val="right" w:leader="dot" w:pos="9054"/>
            </w:tabs>
            <w:rPr>
              <w:del w:id="669" w:author="Dominik Messinger" w:date="2012-11-09T15:35:00Z"/>
              <w:rFonts w:eastAsiaTheme="minorEastAsia"/>
              <w:noProof/>
            </w:rPr>
          </w:pPr>
          <w:del w:id="670" w:author="Dominik Messinger" w:date="2012-11-09T15:35:00Z">
            <w:r w:rsidRPr="006F57DF" w:rsidDel="006F57DF">
              <w:rPr>
                <w:rPrChange w:id="671" w:author="Dominik Messinger" w:date="2012-11-09T15:35:00Z">
                  <w:rPr>
                    <w:rStyle w:val="Hyperlink"/>
                    <w:noProof/>
                  </w:rPr>
                </w:rPrChange>
              </w:rPr>
              <w:delText>4.3.3</w:delText>
            </w:r>
            <w:r w:rsidDel="006F57DF">
              <w:rPr>
                <w:rFonts w:eastAsiaTheme="minorEastAsia"/>
                <w:noProof/>
              </w:rPr>
              <w:tab/>
            </w:r>
            <w:r w:rsidRPr="006F57DF" w:rsidDel="006F57DF">
              <w:rPr>
                <w:rPrChange w:id="672" w:author="Dominik Messinger" w:date="2012-11-09T15:35:00Z">
                  <w:rPr>
                    <w:rStyle w:val="Hyperlink"/>
                    <w:noProof/>
                  </w:rPr>
                </w:rPrChange>
              </w:rPr>
              <w:delText>Static Linking</w:delText>
            </w:r>
            <w:r w:rsidDel="006F57DF">
              <w:rPr>
                <w:noProof/>
                <w:webHidden/>
              </w:rPr>
              <w:tab/>
            </w:r>
            <w:r w:rsidR="003E5AA2" w:rsidDel="006F57DF">
              <w:rPr>
                <w:noProof/>
                <w:webHidden/>
              </w:rPr>
              <w:delText>17</w:delText>
            </w:r>
          </w:del>
        </w:p>
        <w:p w14:paraId="6189D9CD" w14:textId="77777777" w:rsidR="002A4246" w:rsidDel="006F57DF" w:rsidRDefault="002A4246">
          <w:pPr>
            <w:pStyle w:val="Verzeichnis3"/>
            <w:tabs>
              <w:tab w:val="left" w:pos="1320"/>
              <w:tab w:val="right" w:leader="dot" w:pos="9054"/>
            </w:tabs>
            <w:rPr>
              <w:del w:id="673" w:author="Dominik Messinger" w:date="2012-11-09T15:35:00Z"/>
              <w:rFonts w:eastAsiaTheme="minorEastAsia"/>
              <w:noProof/>
            </w:rPr>
          </w:pPr>
          <w:del w:id="674" w:author="Dominik Messinger" w:date="2012-11-09T15:35:00Z">
            <w:r w:rsidRPr="006F57DF" w:rsidDel="006F57DF">
              <w:rPr>
                <w:rPrChange w:id="675" w:author="Dominik Messinger" w:date="2012-11-09T15:35:00Z">
                  <w:rPr>
                    <w:rStyle w:val="Hyperlink"/>
                    <w:noProof/>
                  </w:rPr>
                </w:rPrChange>
              </w:rPr>
              <w:delText>4.3.4</w:delText>
            </w:r>
            <w:r w:rsidDel="006F57DF">
              <w:rPr>
                <w:rFonts w:eastAsiaTheme="minorEastAsia"/>
                <w:noProof/>
              </w:rPr>
              <w:tab/>
            </w:r>
            <w:r w:rsidRPr="006F57DF" w:rsidDel="006F57DF">
              <w:rPr>
                <w:rPrChange w:id="676" w:author="Dominik Messinger" w:date="2012-11-09T15:35:00Z">
                  <w:rPr>
                    <w:rStyle w:val="Hyperlink"/>
                    <w:noProof/>
                  </w:rPr>
                </w:rPrChange>
              </w:rPr>
              <w:delText>Application Virtualization</w:delText>
            </w:r>
            <w:r w:rsidDel="006F57DF">
              <w:rPr>
                <w:noProof/>
                <w:webHidden/>
              </w:rPr>
              <w:tab/>
            </w:r>
            <w:r w:rsidR="003E5AA2" w:rsidDel="006F57DF">
              <w:rPr>
                <w:noProof/>
                <w:webHidden/>
              </w:rPr>
              <w:delText>17</w:delText>
            </w:r>
          </w:del>
        </w:p>
        <w:p w14:paraId="00757241" w14:textId="77777777" w:rsidR="002A4246" w:rsidDel="006F57DF" w:rsidRDefault="002A4246">
          <w:pPr>
            <w:pStyle w:val="Verzeichnis1"/>
            <w:tabs>
              <w:tab w:val="left" w:pos="440"/>
              <w:tab w:val="right" w:leader="dot" w:pos="9054"/>
            </w:tabs>
            <w:rPr>
              <w:del w:id="677" w:author="Dominik Messinger" w:date="2012-11-09T15:35:00Z"/>
              <w:rFonts w:eastAsiaTheme="minorEastAsia"/>
              <w:noProof/>
            </w:rPr>
          </w:pPr>
          <w:del w:id="678" w:author="Dominik Messinger" w:date="2012-11-09T15:35:00Z">
            <w:r w:rsidRPr="006F57DF" w:rsidDel="006F57DF">
              <w:rPr>
                <w:rPrChange w:id="679" w:author="Dominik Messinger" w:date="2012-11-09T15:35:00Z">
                  <w:rPr>
                    <w:rStyle w:val="Hyperlink"/>
                    <w:noProof/>
                  </w:rPr>
                </w:rPrChange>
              </w:rPr>
              <w:delText>5</w:delText>
            </w:r>
            <w:r w:rsidDel="006F57DF">
              <w:rPr>
                <w:rFonts w:eastAsiaTheme="minorEastAsia"/>
                <w:noProof/>
              </w:rPr>
              <w:tab/>
            </w:r>
            <w:r w:rsidRPr="006F57DF" w:rsidDel="006F57DF">
              <w:rPr>
                <w:rPrChange w:id="680" w:author="Dominik Messinger" w:date="2012-11-09T15:35:00Z">
                  <w:rPr>
                    <w:rStyle w:val="Hyperlink"/>
                    <w:noProof/>
                  </w:rPr>
                </w:rPrChange>
              </w:rPr>
              <w:delText>Application Virtualization for Cloudlets</w:delText>
            </w:r>
            <w:r w:rsidDel="006F57DF">
              <w:rPr>
                <w:noProof/>
                <w:webHidden/>
              </w:rPr>
              <w:tab/>
            </w:r>
            <w:r w:rsidR="003E5AA2" w:rsidDel="006F57DF">
              <w:rPr>
                <w:noProof/>
                <w:webHidden/>
              </w:rPr>
              <w:delText>19</w:delText>
            </w:r>
          </w:del>
        </w:p>
        <w:p w14:paraId="34ACE6DB" w14:textId="77777777" w:rsidR="002A4246" w:rsidDel="006F57DF" w:rsidRDefault="002A4246">
          <w:pPr>
            <w:pStyle w:val="Verzeichnis2"/>
            <w:tabs>
              <w:tab w:val="left" w:pos="880"/>
              <w:tab w:val="right" w:leader="dot" w:pos="9054"/>
            </w:tabs>
            <w:rPr>
              <w:del w:id="681" w:author="Dominik Messinger" w:date="2012-11-09T15:35:00Z"/>
              <w:rFonts w:eastAsiaTheme="minorEastAsia"/>
              <w:noProof/>
            </w:rPr>
          </w:pPr>
          <w:del w:id="682" w:author="Dominik Messinger" w:date="2012-11-09T15:35:00Z">
            <w:r w:rsidRPr="006F57DF" w:rsidDel="006F57DF">
              <w:rPr>
                <w:rPrChange w:id="683" w:author="Dominik Messinger" w:date="2012-11-09T15:35:00Z">
                  <w:rPr>
                    <w:rStyle w:val="Hyperlink"/>
                    <w:noProof/>
                  </w:rPr>
                </w:rPrChange>
              </w:rPr>
              <w:delText>5.1</w:delText>
            </w:r>
            <w:r w:rsidDel="006F57DF">
              <w:rPr>
                <w:rFonts w:eastAsiaTheme="minorEastAsia"/>
                <w:noProof/>
              </w:rPr>
              <w:tab/>
            </w:r>
            <w:r w:rsidRPr="006F57DF" w:rsidDel="006F57DF">
              <w:rPr>
                <w:rPrChange w:id="684" w:author="Dominik Messinger" w:date="2012-11-09T15:35:00Z">
                  <w:rPr>
                    <w:rStyle w:val="Hyperlink"/>
                    <w:noProof/>
                  </w:rPr>
                </w:rPrChange>
              </w:rPr>
              <w:delText>Design Goals</w:delText>
            </w:r>
            <w:r w:rsidDel="006F57DF">
              <w:rPr>
                <w:noProof/>
                <w:webHidden/>
              </w:rPr>
              <w:tab/>
            </w:r>
            <w:r w:rsidR="003E5AA2" w:rsidDel="006F57DF">
              <w:rPr>
                <w:noProof/>
                <w:webHidden/>
              </w:rPr>
              <w:delText>19</w:delText>
            </w:r>
          </w:del>
        </w:p>
        <w:p w14:paraId="68211EB9" w14:textId="77777777" w:rsidR="002A4246" w:rsidDel="006F57DF" w:rsidRDefault="002A4246">
          <w:pPr>
            <w:pStyle w:val="Verzeichnis2"/>
            <w:tabs>
              <w:tab w:val="left" w:pos="880"/>
              <w:tab w:val="right" w:leader="dot" w:pos="9054"/>
            </w:tabs>
            <w:rPr>
              <w:del w:id="685" w:author="Dominik Messinger" w:date="2012-11-09T15:35:00Z"/>
              <w:rFonts w:eastAsiaTheme="minorEastAsia"/>
              <w:noProof/>
            </w:rPr>
          </w:pPr>
          <w:del w:id="686" w:author="Dominik Messinger" w:date="2012-11-09T15:35:00Z">
            <w:r w:rsidRPr="006F57DF" w:rsidDel="006F57DF">
              <w:rPr>
                <w:rPrChange w:id="687" w:author="Dominik Messinger" w:date="2012-11-09T15:35:00Z">
                  <w:rPr>
                    <w:rStyle w:val="Hyperlink"/>
                    <w:noProof/>
                  </w:rPr>
                </w:rPrChange>
              </w:rPr>
              <w:delText>5.2</w:delText>
            </w:r>
            <w:r w:rsidDel="006F57DF">
              <w:rPr>
                <w:rFonts w:eastAsiaTheme="minorEastAsia"/>
                <w:noProof/>
              </w:rPr>
              <w:tab/>
            </w:r>
            <w:r w:rsidRPr="006F57DF" w:rsidDel="006F57DF">
              <w:rPr>
                <w:rPrChange w:id="688" w:author="Dominik Messinger" w:date="2012-11-09T15:35:00Z">
                  <w:rPr>
                    <w:rStyle w:val="Hyperlink"/>
                    <w:noProof/>
                  </w:rPr>
                </w:rPrChange>
              </w:rPr>
              <w:delText>Application Virtualization Tools</w:delText>
            </w:r>
            <w:r w:rsidDel="006F57DF">
              <w:rPr>
                <w:noProof/>
                <w:webHidden/>
              </w:rPr>
              <w:tab/>
            </w:r>
            <w:r w:rsidR="003E5AA2" w:rsidDel="006F57DF">
              <w:rPr>
                <w:noProof/>
                <w:webHidden/>
              </w:rPr>
              <w:delText>20</w:delText>
            </w:r>
          </w:del>
        </w:p>
        <w:p w14:paraId="59A48944" w14:textId="77777777" w:rsidR="002A4246" w:rsidDel="006F57DF" w:rsidRDefault="002A4246">
          <w:pPr>
            <w:pStyle w:val="Verzeichnis3"/>
            <w:tabs>
              <w:tab w:val="left" w:pos="1320"/>
              <w:tab w:val="right" w:leader="dot" w:pos="9054"/>
            </w:tabs>
            <w:rPr>
              <w:del w:id="689" w:author="Dominik Messinger" w:date="2012-11-09T15:35:00Z"/>
              <w:rFonts w:eastAsiaTheme="minorEastAsia"/>
              <w:noProof/>
            </w:rPr>
          </w:pPr>
          <w:del w:id="690" w:author="Dominik Messinger" w:date="2012-11-09T15:35:00Z">
            <w:r w:rsidRPr="006F57DF" w:rsidDel="006F57DF">
              <w:rPr>
                <w:rPrChange w:id="691" w:author="Dominik Messinger" w:date="2012-11-09T15:35:00Z">
                  <w:rPr>
                    <w:rStyle w:val="Hyperlink"/>
                    <w:noProof/>
                  </w:rPr>
                </w:rPrChange>
              </w:rPr>
              <w:delText>5.2.1</w:delText>
            </w:r>
            <w:r w:rsidDel="006F57DF">
              <w:rPr>
                <w:rFonts w:eastAsiaTheme="minorEastAsia"/>
                <w:noProof/>
              </w:rPr>
              <w:tab/>
            </w:r>
            <w:r w:rsidRPr="006F57DF" w:rsidDel="006F57DF">
              <w:rPr>
                <w:rPrChange w:id="692" w:author="Dominik Messinger" w:date="2012-11-09T15:35:00Z">
                  <w:rPr>
                    <w:rStyle w:val="Hyperlink"/>
                    <w:noProof/>
                  </w:rPr>
                </w:rPrChange>
              </w:rPr>
              <w:delText>CDE</w:delText>
            </w:r>
            <w:r w:rsidDel="006F57DF">
              <w:rPr>
                <w:noProof/>
                <w:webHidden/>
              </w:rPr>
              <w:tab/>
            </w:r>
            <w:r w:rsidR="003E5AA2" w:rsidDel="006F57DF">
              <w:rPr>
                <w:noProof/>
                <w:webHidden/>
              </w:rPr>
              <w:delText>20</w:delText>
            </w:r>
          </w:del>
        </w:p>
        <w:p w14:paraId="1832E713" w14:textId="77777777" w:rsidR="002A4246" w:rsidDel="006F57DF" w:rsidRDefault="002A4246">
          <w:pPr>
            <w:pStyle w:val="Verzeichnis3"/>
            <w:tabs>
              <w:tab w:val="left" w:pos="1320"/>
              <w:tab w:val="right" w:leader="dot" w:pos="9054"/>
            </w:tabs>
            <w:rPr>
              <w:del w:id="693" w:author="Dominik Messinger" w:date="2012-11-09T15:35:00Z"/>
              <w:rFonts w:eastAsiaTheme="minorEastAsia"/>
              <w:noProof/>
            </w:rPr>
          </w:pPr>
          <w:del w:id="694" w:author="Dominik Messinger" w:date="2012-11-09T15:35:00Z">
            <w:r w:rsidRPr="006F57DF" w:rsidDel="006F57DF">
              <w:rPr>
                <w:rPrChange w:id="695" w:author="Dominik Messinger" w:date="2012-11-09T15:35:00Z">
                  <w:rPr>
                    <w:rStyle w:val="Hyperlink"/>
                    <w:noProof/>
                  </w:rPr>
                </w:rPrChange>
              </w:rPr>
              <w:delText>5.2.2</w:delText>
            </w:r>
            <w:r w:rsidDel="006F57DF">
              <w:rPr>
                <w:rFonts w:eastAsiaTheme="minorEastAsia"/>
                <w:noProof/>
              </w:rPr>
              <w:tab/>
            </w:r>
            <w:r w:rsidRPr="006F57DF" w:rsidDel="006F57DF">
              <w:rPr>
                <w:rPrChange w:id="696" w:author="Dominik Messinger" w:date="2012-11-09T15:35:00Z">
                  <w:rPr>
                    <w:rStyle w:val="Hyperlink"/>
                    <w:noProof/>
                  </w:rPr>
                </w:rPrChange>
              </w:rPr>
              <w:delText>Cameyo</w:delText>
            </w:r>
            <w:r w:rsidDel="006F57DF">
              <w:rPr>
                <w:noProof/>
                <w:webHidden/>
              </w:rPr>
              <w:tab/>
            </w:r>
            <w:r w:rsidR="003E5AA2" w:rsidDel="006F57DF">
              <w:rPr>
                <w:noProof/>
                <w:webHidden/>
              </w:rPr>
              <w:delText>20</w:delText>
            </w:r>
          </w:del>
        </w:p>
        <w:p w14:paraId="73D7708F" w14:textId="77777777" w:rsidR="002A4246" w:rsidDel="006F57DF" w:rsidRDefault="002A4246">
          <w:pPr>
            <w:pStyle w:val="Verzeichnis1"/>
            <w:tabs>
              <w:tab w:val="left" w:pos="440"/>
              <w:tab w:val="right" w:leader="dot" w:pos="9054"/>
            </w:tabs>
            <w:rPr>
              <w:del w:id="697" w:author="Dominik Messinger" w:date="2012-11-09T15:35:00Z"/>
              <w:rFonts w:eastAsiaTheme="minorEastAsia"/>
              <w:noProof/>
            </w:rPr>
          </w:pPr>
          <w:del w:id="698" w:author="Dominik Messinger" w:date="2012-11-09T15:35:00Z">
            <w:r w:rsidRPr="006F57DF" w:rsidDel="006F57DF">
              <w:rPr>
                <w:rPrChange w:id="699" w:author="Dominik Messinger" w:date="2012-11-09T15:35:00Z">
                  <w:rPr>
                    <w:rStyle w:val="Hyperlink"/>
                    <w:noProof/>
                  </w:rPr>
                </w:rPrChange>
              </w:rPr>
              <w:lastRenderedPageBreak/>
              <w:delText>6</w:delText>
            </w:r>
            <w:r w:rsidDel="006F57DF">
              <w:rPr>
                <w:rFonts w:eastAsiaTheme="minorEastAsia"/>
                <w:noProof/>
              </w:rPr>
              <w:tab/>
            </w:r>
            <w:r w:rsidRPr="006F57DF" w:rsidDel="006F57DF">
              <w:rPr>
                <w:rPrChange w:id="700" w:author="Dominik Messinger" w:date="2012-11-09T15:35:00Z">
                  <w:rPr>
                    <w:rStyle w:val="Hyperlink"/>
                    <w:noProof/>
                  </w:rPr>
                </w:rPrChange>
              </w:rPr>
              <w:delText>Implementation</w:delText>
            </w:r>
            <w:r w:rsidDel="006F57DF">
              <w:rPr>
                <w:noProof/>
                <w:webHidden/>
              </w:rPr>
              <w:tab/>
            </w:r>
            <w:r w:rsidR="003E5AA2" w:rsidDel="006F57DF">
              <w:rPr>
                <w:noProof/>
                <w:webHidden/>
              </w:rPr>
              <w:delText>22</w:delText>
            </w:r>
          </w:del>
        </w:p>
        <w:p w14:paraId="2B0601AE" w14:textId="77777777" w:rsidR="002A4246" w:rsidDel="006F57DF" w:rsidRDefault="002A4246">
          <w:pPr>
            <w:pStyle w:val="Verzeichnis2"/>
            <w:tabs>
              <w:tab w:val="left" w:pos="880"/>
              <w:tab w:val="right" w:leader="dot" w:pos="9054"/>
            </w:tabs>
            <w:rPr>
              <w:del w:id="701" w:author="Dominik Messinger" w:date="2012-11-09T15:35:00Z"/>
              <w:rFonts w:eastAsiaTheme="minorEastAsia"/>
              <w:noProof/>
            </w:rPr>
          </w:pPr>
          <w:del w:id="702" w:author="Dominik Messinger" w:date="2012-11-09T15:35:00Z">
            <w:r w:rsidRPr="006F57DF" w:rsidDel="006F57DF">
              <w:rPr>
                <w:rPrChange w:id="703" w:author="Dominik Messinger" w:date="2012-11-09T15:35:00Z">
                  <w:rPr>
                    <w:rStyle w:val="Hyperlink"/>
                    <w:noProof/>
                  </w:rPr>
                </w:rPrChange>
              </w:rPr>
              <w:delText>6.1</w:delText>
            </w:r>
            <w:r w:rsidDel="006F57DF">
              <w:rPr>
                <w:rFonts w:eastAsiaTheme="minorEastAsia"/>
                <w:noProof/>
              </w:rPr>
              <w:tab/>
            </w:r>
            <w:r w:rsidRPr="006F57DF" w:rsidDel="006F57DF">
              <w:rPr>
                <w:rPrChange w:id="704" w:author="Dominik Messinger" w:date="2012-11-09T15:35:00Z">
                  <w:rPr>
                    <w:rStyle w:val="Hyperlink"/>
                    <w:noProof/>
                  </w:rPr>
                </w:rPrChange>
              </w:rPr>
              <w:delText>Basic Architecture</w:delText>
            </w:r>
            <w:r w:rsidDel="006F57DF">
              <w:rPr>
                <w:noProof/>
                <w:webHidden/>
              </w:rPr>
              <w:tab/>
            </w:r>
            <w:r w:rsidR="003E5AA2" w:rsidDel="006F57DF">
              <w:rPr>
                <w:noProof/>
                <w:webHidden/>
              </w:rPr>
              <w:delText>22</w:delText>
            </w:r>
          </w:del>
        </w:p>
        <w:p w14:paraId="207B4110" w14:textId="77777777" w:rsidR="002A4246" w:rsidDel="006F57DF" w:rsidRDefault="002A4246">
          <w:pPr>
            <w:pStyle w:val="Verzeichnis3"/>
            <w:tabs>
              <w:tab w:val="left" w:pos="1320"/>
              <w:tab w:val="right" w:leader="dot" w:pos="9054"/>
            </w:tabs>
            <w:rPr>
              <w:del w:id="705" w:author="Dominik Messinger" w:date="2012-11-09T15:35:00Z"/>
              <w:rFonts w:eastAsiaTheme="minorEastAsia"/>
              <w:noProof/>
            </w:rPr>
          </w:pPr>
          <w:del w:id="706" w:author="Dominik Messinger" w:date="2012-11-09T15:35:00Z">
            <w:r w:rsidRPr="006F57DF" w:rsidDel="006F57DF">
              <w:rPr>
                <w:rPrChange w:id="707" w:author="Dominik Messinger" w:date="2012-11-09T15:35:00Z">
                  <w:rPr>
                    <w:rStyle w:val="Hyperlink"/>
                    <w:noProof/>
                  </w:rPr>
                </w:rPrChange>
              </w:rPr>
              <w:delText>6.1.1</w:delText>
            </w:r>
            <w:r w:rsidDel="006F57DF">
              <w:rPr>
                <w:rFonts w:eastAsiaTheme="minorEastAsia"/>
                <w:noProof/>
              </w:rPr>
              <w:tab/>
            </w:r>
            <w:r w:rsidRPr="006F57DF" w:rsidDel="006F57DF">
              <w:rPr>
                <w:rPrChange w:id="708" w:author="Dominik Messinger" w:date="2012-11-09T15:35:00Z">
                  <w:rPr>
                    <w:rStyle w:val="Hyperlink"/>
                    <w:noProof/>
                  </w:rPr>
                </w:rPrChange>
              </w:rPr>
              <w:delText>Mobile Device</w:delText>
            </w:r>
            <w:r w:rsidDel="006F57DF">
              <w:rPr>
                <w:noProof/>
                <w:webHidden/>
              </w:rPr>
              <w:tab/>
            </w:r>
            <w:r w:rsidR="003E5AA2" w:rsidDel="006F57DF">
              <w:rPr>
                <w:noProof/>
                <w:webHidden/>
              </w:rPr>
              <w:delText>23</w:delText>
            </w:r>
          </w:del>
        </w:p>
        <w:p w14:paraId="337BB5EA" w14:textId="77777777" w:rsidR="002A4246" w:rsidDel="006F57DF" w:rsidRDefault="002A4246">
          <w:pPr>
            <w:pStyle w:val="Verzeichnis3"/>
            <w:tabs>
              <w:tab w:val="left" w:pos="1320"/>
              <w:tab w:val="right" w:leader="dot" w:pos="9054"/>
            </w:tabs>
            <w:rPr>
              <w:del w:id="709" w:author="Dominik Messinger" w:date="2012-11-09T15:35:00Z"/>
              <w:rFonts w:eastAsiaTheme="minorEastAsia"/>
              <w:noProof/>
            </w:rPr>
          </w:pPr>
          <w:del w:id="710" w:author="Dominik Messinger" w:date="2012-11-09T15:35:00Z">
            <w:r w:rsidRPr="006F57DF" w:rsidDel="006F57DF">
              <w:rPr>
                <w:rPrChange w:id="711" w:author="Dominik Messinger" w:date="2012-11-09T15:35:00Z">
                  <w:rPr>
                    <w:rStyle w:val="Hyperlink"/>
                    <w:noProof/>
                  </w:rPr>
                </w:rPrChange>
              </w:rPr>
              <w:delText>6.1.2</w:delText>
            </w:r>
            <w:r w:rsidDel="006F57DF">
              <w:rPr>
                <w:rFonts w:eastAsiaTheme="minorEastAsia"/>
                <w:noProof/>
              </w:rPr>
              <w:tab/>
            </w:r>
            <w:r w:rsidRPr="006F57DF" w:rsidDel="006F57DF">
              <w:rPr>
                <w:rPrChange w:id="712" w:author="Dominik Messinger" w:date="2012-11-09T15:35:00Z">
                  <w:rPr>
                    <w:rStyle w:val="Hyperlink"/>
                    <w:noProof/>
                  </w:rPr>
                </w:rPrChange>
              </w:rPr>
              <w:delText>Cloudlet Host</w:delText>
            </w:r>
            <w:r w:rsidDel="006F57DF">
              <w:rPr>
                <w:noProof/>
                <w:webHidden/>
              </w:rPr>
              <w:tab/>
            </w:r>
            <w:r w:rsidR="003E5AA2" w:rsidDel="006F57DF">
              <w:rPr>
                <w:noProof/>
                <w:webHidden/>
              </w:rPr>
              <w:delText>23</w:delText>
            </w:r>
          </w:del>
        </w:p>
        <w:p w14:paraId="2BFEA734" w14:textId="77777777" w:rsidR="002A4246" w:rsidDel="006F57DF" w:rsidRDefault="002A4246">
          <w:pPr>
            <w:pStyle w:val="Verzeichnis3"/>
            <w:tabs>
              <w:tab w:val="left" w:pos="1320"/>
              <w:tab w:val="right" w:leader="dot" w:pos="9054"/>
            </w:tabs>
            <w:rPr>
              <w:del w:id="713" w:author="Dominik Messinger" w:date="2012-11-09T15:35:00Z"/>
              <w:rFonts w:eastAsiaTheme="minorEastAsia"/>
              <w:noProof/>
            </w:rPr>
          </w:pPr>
          <w:del w:id="714" w:author="Dominik Messinger" w:date="2012-11-09T15:35:00Z">
            <w:r w:rsidRPr="006F57DF" w:rsidDel="006F57DF">
              <w:rPr>
                <w:rPrChange w:id="715" w:author="Dominik Messinger" w:date="2012-11-09T15:35:00Z">
                  <w:rPr>
                    <w:rStyle w:val="Hyperlink"/>
                    <w:noProof/>
                  </w:rPr>
                </w:rPrChange>
              </w:rPr>
              <w:delText>6.1.3</w:delText>
            </w:r>
            <w:r w:rsidDel="006F57DF">
              <w:rPr>
                <w:rFonts w:eastAsiaTheme="minorEastAsia"/>
                <w:noProof/>
              </w:rPr>
              <w:tab/>
            </w:r>
            <w:r w:rsidRPr="006F57DF" w:rsidDel="006F57DF">
              <w:rPr>
                <w:rPrChange w:id="716" w:author="Dominik Messinger" w:date="2012-11-09T15:35:00Z">
                  <w:rPr>
                    <w:rStyle w:val="Hyperlink"/>
                    <w:noProof/>
                  </w:rPr>
                </w:rPrChange>
              </w:rPr>
              <w:delText>VM Hypervisor</w:delText>
            </w:r>
            <w:r w:rsidDel="006F57DF">
              <w:rPr>
                <w:noProof/>
                <w:webHidden/>
              </w:rPr>
              <w:tab/>
            </w:r>
            <w:r w:rsidR="003E5AA2" w:rsidDel="006F57DF">
              <w:rPr>
                <w:noProof/>
                <w:webHidden/>
              </w:rPr>
              <w:delText>23</w:delText>
            </w:r>
          </w:del>
        </w:p>
        <w:p w14:paraId="63613D85" w14:textId="77777777" w:rsidR="002A4246" w:rsidDel="006F57DF" w:rsidRDefault="002A4246">
          <w:pPr>
            <w:pStyle w:val="Verzeichnis3"/>
            <w:tabs>
              <w:tab w:val="left" w:pos="1320"/>
              <w:tab w:val="right" w:leader="dot" w:pos="9054"/>
            </w:tabs>
            <w:rPr>
              <w:del w:id="717" w:author="Dominik Messinger" w:date="2012-11-09T15:35:00Z"/>
              <w:rFonts w:eastAsiaTheme="minorEastAsia"/>
              <w:noProof/>
            </w:rPr>
          </w:pPr>
          <w:del w:id="718" w:author="Dominik Messinger" w:date="2012-11-09T15:35:00Z">
            <w:r w:rsidRPr="006F57DF" w:rsidDel="006F57DF">
              <w:rPr>
                <w:rPrChange w:id="719" w:author="Dominik Messinger" w:date="2012-11-09T15:35:00Z">
                  <w:rPr>
                    <w:rStyle w:val="Hyperlink"/>
                    <w:noProof/>
                  </w:rPr>
                </w:rPrChange>
              </w:rPr>
              <w:delText>6.1.4</w:delText>
            </w:r>
            <w:r w:rsidDel="006F57DF">
              <w:rPr>
                <w:rFonts w:eastAsiaTheme="minorEastAsia"/>
                <w:noProof/>
              </w:rPr>
              <w:tab/>
            </w:r>
            <w:r w:rsidRPr="006F57DF" w:rsidDel="006F57DF">
              <w:rPr>
                <w:rPrChange w:id="720" w:author="Dominik Messinger" w:date="2012-11-09T15:35:00Z">
                  <w:rPr>
                    <w:rStyle w:val="Hyperlink"/>
                    <w:noProof/>
                  </w:rPr>
                </w:rPrChange>
              </w:rPr>
              <w:delText>Cloudlet Client</w:delText>
            </w:r>
            <w:r w:rsidDel="006F57DF">
              <w:rPr>
                <w:noProof/>
                <w:webHidden/>
              </w:rPr>
              <w:tab/>
            </w:r>
            <w:r w:rsidR="003E5AA2" w:rsidDel="006F57DF">
              <w:rPr>
                <w:noProof/>
                <w:webHidden/>
              </w:rPr>
              <w:delText>23</w:delText>
            </w:r>
          </w:del>
        </w:p>
        <w:p w14:paraId="24820A09" w14:textId="77777777" w:rsidR="002A4246" w:rsidDel="006F57DF" w:rsidRDefault="002A4246">
          <w:pPr>
            <w:pStyle w:val="Verzeichnis3"/>
            <w:tabs>
              <w:tab w:val="left" w:pos="1320"/>
              <w:tab w:val="right" w:leader="dot" w:pos="9054"/>
            </w:tabs>
            <w:rPr>
              <w:del w:id="721" w:author="Dominik Messinger" w:date="2012-11-09T15:35:00Z"/>
              <w:rFonts w:eastAsiaTheme="minorEastAsia"/>
              <w:noProof/>
            </w:rPr>
          </w:pPr>
          <w:del w:id="722" w:author="Dominik Messinger" w:date="2012-11-09T15:35:00Z">
            <w:r w:rsidRPr="006F57DF" w:rsidDel="006F57DF">
              <w:rPr>
                <w:rPrChange w:id="723" w:author="Dominik Messinger" w:date="2012-11-09T15:35:00Z">
                  <w:rPr>
                    <w:rStyle w:val="Hyperlink"/>
                    <w:noProof/>
                  </w:rPr>
                </w:rPrChange>
              </w:rPr>
              <w:delText>6.1.5</w:delText>
            </w:r>
            <w:r w:rsidDel="006F57DF">
              <w:rPr>
                <w:rFonts w:eastAsiaTheme="minorEastAsia"/>
                <w:noProof/>
              </w:rPr>
              <w:tab/>
            </w:r>
            <w:r w:rsidRPr="006F57DF" w:rsidDel="006F57DF">
              <w:rPr>
                <w:rPrChange w:id="724" w:author="Dominik Messinger" w:date="2012-11-09T15:35:00Z">
                  <w:rPr>
                    <w:rStyle w:val="Hyperlink"/>
                    <w:noProof/>
                  </w:rPr>
                </w:rPrChange>
              </w:rPr>
              <w:delText>Cloudlet Server</w:delText>
            </w:r>
            <w:r w:rsidDel="006F57DF">
              <w:rPr>
                <w:noProof/>
                <w:webHidden/>
              </w:rPr>
              <w:tab/>
            </w:r>
            <w:r w:rsidR="003E5AA2" w:rsidDel="006F57DF">
              <w:rPr>
                <w:noProof/>
                <w:webHidden/>
              </w:rPr>
              <w:delText>24</w:delText>
            </w:r>
          </w:del>
        </w:p>
        <w:p w14:paraId="2BC7B245" w14:textId="77777777" w:rsidR="002A4246" w:rsidDel="006F57DF" w:rsidRDefault="002A4246">
          <w:pPr>
            <w:pStyle w:val="Verzeichnis3"/>
            <w:tabs>
              <w:tab w:val="left" w:pos="1320"/>
              <w:tab w:val="right" w:leader="dot" w:pos="9054"/>
            </w:tabs>
            <w:rPr>
              <w:del w:id="725" w:author="Dominik Messinger" w:date="2012-11-09T15:35:00Z"/>
              <w:rFonts w:eastAsiaTheme="minorEastAsia"/>
              <w:noProof/>
            </w:rPr>
          </w:pPr>
          <w:del w:id="726" w:author="Dominik Messinger" w:date="2012-11-09T15:35:00Z">
            <w:r w:rsidRPr="006F57DF" w:rsidDel="006F57DF">
              <w:rPr>
                <w:rPrChange w:id="727" w:author="Dominik Messinger" w:date="2012-11-09T15:35:00Z">
                  <w:rPr>
                    <w:rStyle w:val="Hyperlink"/>
                    <w:noProof/>
                  </w:rPr>
                </w:rPrChange>
              </w:rPr>
              <w:delText>6.1.6</w:delText>
            </w:r>
            <w:r w:rsidDel="006F57DF">
              <w:rPr>
                <w:rFonts w:eastAsiaTheme="minorEastAsia"/>
                <w:noProof/>
              </w:rPr>
              <w:tab/>
            </w:r>
            <w:r w:rsidRPr="006F57DF" w:rsidDel="006F57DF">
              <w:rPr>
                <w:rPrChange w:id="728" w:author="Dominik Messinger" w:date="2012-11-09T15:35:00Z">
                  <w:rPr>
                    <w:rStyle w:val="Hyperlink"/>
                    <w:noProof/>
                  </w:rPr>
                </w:rPrChange>
              </w:rPr>
              <w:delText>Discovery</w:delText>
            </w:r>
            <w:r w:rsidDel="006F57DF">
              <w:rPr>
                <w:noProof/>
                <w:webHidden/>
              </w:rPr>
              <w:tab/>
            </w:r>
            <w:r w:rsidR="003E5AA2" w:rsidDel="006F57DF">
              <w:rPr>
                <w:noProof/>
                <w:webHidden/>
              </w:rPr>
              <w:delText>24</w:delText>
            </w:r>
          </w:del>
        </w:p>
        <w:p w14:paraId="270EC0FB" w14:textId="77777777" w:rsidR="002A4246" w:rsidDel="006F57DF" w:rsidRDefault="002A4246">
          <w:pPr>
            <w:pStyle w:val="Verzeichnis3"/>
            <w:tabs>
              <w:tab w:val="left" w:pos="1320"/>
              <w:tab w:val="right" w:leader="dot" w:pos="9054"/>
            </w:tabs>
            <w:rPr>
              <w:del w:id="729" w:author="Dominik Messinger" w:date="2012-11-09T15:35:00Z"/>
              <w:rFonts w:eastAsiaTheme="minorEastAsia"/>
              <w:noProof/>
            </w:rPr>
          </w:pPr>
          <w:del w:id="730" w:author="Dominik Messinger" w:date="2012-11-09T15:35:00Z">
            <w:r w:rsidRPr="006F57DF" w:rsidDel="006F57DF">
              <w:rPr>
                <w:rPrChange w:id="731" w:author="Dominik Messinger" w:date="2012-11-09T15:35:00Z">
                  <w:rPr>
                    <w:rStyle w:val="Hyperlink"/>
                    <w:noProof/>
                  </w:rPr>
                </w:rPrChange>
              </w:rPr>
              <w:delText>6.1.7</w:delText>
            </w:r>
            <w:r w:rsidDel="006F57DF">
              <w:rPr>
                <w:rFonts w:eastAsiaTheme="minorEastAsia"/>
                <w:noProof/>
              </w:rPr>
              <w:tab/>
            </w:r>
            <w:r w:rsidRPr="006F57DF" w:rsidDel="006F57DF">
              <w:rPr>
                <w:rPrChange w:id="732" w:author="Dominik Messinger" w:date="2012-11-09T15:35:00Z">
                  <w:rPr>
                    <w:rStyle w:val="Hyperlink"/>
                    <w:noProof/>
                  </w:rPr>
                </w:rPrChange>
              </w:rPr>
              <w:delText>Application Client</w:delText>
            </w:r>
            <w:r w:rsidDel="006F57DF">
              <w:rPr>
                <w:noProof/>
                <w:webHidden/>
              </w:rPr>
              <w:tab/>
            </w:r>
            <w:r w:rsidR="003E5AA2" w:rsidDel="006F57DF">
              <w:rPr>
                <w:noProof/>
                <w:webHidden/>
              </w:rPr>
              <w:delText>24</w:delText>
            </w:r>
          </w:del>
        </w:p>
        <w:p w14:paraId="7C0E34B2" w14:textId="77777777" w:rsidR="002A4246" w:rsidDel="006F57DF" w:rsidRDefault="002A4246">
          <w:pPr>
            <w:pStyle w:val="Verzeichnis3"/>
            <w:tabs>
              <w:tab w:val="left" w:pos="1320"/>
              <w:tab w:val="right" w:leader="dot" w:pos="9054"/>
            </w:tabs>
            <w:rPr>
              <w:del w:id="733" w:author="Dominik Messinger" w:date="2012-11-09T15:35:00Z"/>
              <w:rFonts w:eastAsiaTheme="minorEastAsia"/>
              <w:noProof/>
            </w:rPr>
          </w:pPr>
          <w:del w:id="734" w:author="Dominik Messinger" w:date="2012-11-09T15:35:00Z">
            <w:r w:rsidRPr="006F57DF" w:rsidDel="006F57DF">
              <w:rPr>
                <w:rPrChange w:id="735" w:author="Dominik Messinger" w:date="2012-11-09T15:35:00Z">
                  <w:rPr>
                    <w:rStyle w:val="Hyperlink"/>
                    <w:noProof/>
                  </w:rPr>
                </w:rPrChange>
              </w:rPr>
              <w:delText>6.1.8</w:delText>
            </w:r>
            <w:r w:rsidDel="006F57DF">
              <w:rPr>
                <w:rFonts w:eastAsiaTheme="minorEastAsia"/>
                <w:noProof/>
              </w:rPr>
              <w:tab/>
            </w:r>
            <w:r w:rsidRPr="006F57DF" w:rsidDel="006F57DF">
              <w:rPr>
                <w:rPrChange w:id="736" w:author="Dominik Messinger" w:date="2012-11-09T15:35:00Z">
                  <w:rPr>
                    <w:rStyle w:val="Hyperlink"/>
                    <w:noProof/>
                  </w:rPr>
                </w:rPrChange>
              </w:rPr>
              <w:delText>Application Server</w:delText>
            </w:r>
            <w:r w:rsidDel="006F57DF">
              <w:rPr>
                <w:noProof/>
                <w:webHidden/>
              </w:rPr>
              <w:tab/>
            </w:r>
            <w:r w:rsidR="003E5AA2" w:rsidDel="006F57DF">
              <w:rPr>
                <w:noProof/>
                <w:webHidden/>
              </w:rPr>
              <w:delText>24</w:delText>
            </w:r>
          </w:del>
        </w:p>
        <w:p w14:paraId="480896DC" w14:textId="77777777" w:rsidR="002A4246" w:rsidDel="006F57DF" w:rsidRDefault="002A4246">
          <w:pPr>
            <w:pStyle w:val="Verzeichnis3"/>
            <w:tabs>
              <w:tab w:val="left" w:pos="1320"/>
              <w:tab w:val="right" w:leader="dot" w:pos="9054"/>
            </w:tabs>
            <w:rPr>
              <w:del w:id="737" w:author="Dominik Messinger" w:date="2012-11-09T15:35:00Z"/>
              <w:rFonts w:eastAsiaTheme="minorEastAsia"/>
              <w:noProof/>
            </w:rPr>
          </w:pPr>
          <w:del w:id="738" w:author="Dominik Messinger" w:date="2012-11-09T15:35:00Z">
            <w:r w:rsidRPr="006F57DF" w:rsidDel="006F57DF">
              <w:rPr>
                <w:rPrChange w:id="739" w:author="Dominik Messinger" w:date="2012-11-09T15:35:00Z">
                  <w:rPr>
                    <w:rStyle w:val="Hyperlink"/>
                    <w:noProof/>
                  </w:rPr>
                </w:rPrChange>
              </w:rPr>
              <w:delText>6.1.9</w:delText>
            </w:r>
            <w:r w:rsidDel="006F57DF">
              <w:rPr>
                <w:rFonts w:eastAsiaTheme="minorEastAsia"/>
                <w:noProof/>
              </w:rPr>
              <w:tab/>
            </w:r>
            <w:r w:rsidRPr="006F57DF" w:rsidDel="006F57DF">
              <w:rPr>
                <w:rPrChange w:id="740" w:author="Dominik Messinger" w:date="2012-11-09T15:35:00Z">
                  <w:rPr>
                    <w:rStyle w:val="Hyperlink"/>
                    <w:noProof/>
                  </w:rPr>
                </w:rPrChange>
              </w:rPr>
              <w:delText>Application Package</w:delText>
            </w:r>
            <w:r w:rsidDel="006F57DF">
              <w:rPr>
                <w:noProof/>
                <w:webHidden/>
              </w:rPr>
              <w:tab/>
            </w:r>
            <w:r w:rsidR="003E5AA2" w:rsidDel="006F57DF">
              <w:rPr>
                <w:noProof/>
                <w:webHidden/>
              </w:rPr>
              <w:delText>25</w:delText>
            </w:r>
          </w:del>
        </w:p>
        <w:p w14:paraId="0C905C0D" w14:textId="77777777" w:rsidR="002A4246" w:rsidDel="006F57DF" w:rsidRDefault="002A4246">
          <w:pPr>
            <w:pStyle w:val="Verzeichnis3"/>
            <w:tabs>
              <w:tab w:val="left" w:pos="1320"/>
              <w:tab w:val="right" w:leader="dot" w:pos="9054"/>
            </w:tabs>
            <w:rPr>
              <w:del w:id="741" w:author="Dominik Messinger" w:date="2012-11-09T15:35:00Z"/>
              <w:rFonts w:eastAsiaTheme="minorEastAsia"/>
              <w:noProof/>
            </w:rPr>
          </w:pPr>
          <w:del w:id="742" w:author="Dominik Messinger" w:date="2012-11-09T15:35:00Z">
            <w:r w:rsidRPr="006F57DF" w:rsidDel="006F57DF">
              <w:rPr>
                <w:rPrChange w:id="743" w:author="Dominik Messinger" w:date="2012-11-09T15:35:00Z">
                  <w:rPr>
                    <w:rStyle w:val="Hyperlink"/>
                    <w:noProof/>
                  </w:rPr>
                </w:rPrChange>
              </w:rPr>
              <w:delText>6.1.10</w:delText>
            </w:r>
            <w:r w:rsidDel="006F57DF">
              <w:rPr>
                <w:rFonts w:eastAsiaTheme="minorEastAsia"/>
                <w:noProof/>
              </w:rPr>
              <w:tab/>
            </w:r>
            <w:r w:rsidRPr="006F57DF" w:rsidDel="006F57DF">
              <w:rPr>
                <w:rPrChange w:id="744" w:author="Dominik Messinger" w:date="2012-11-09T15:35:00Z">
                  <w:rPr>
                    <w:rStyle w:val="Hyperlink"/>
                    <w:noProof/>
                  </w:rPr>
                </w:rPrChange>
              </w:rPr>
              <w:delText>Application Metadata</w:delText>
            </w:r>
            <w:r w:rsidDel="006F57DF">
              <w:rPr>
                <w:noProof/>
                <w:webHidden/>
              </w:rPr>
              <w:tab/>
            </w:r>
            <w:r w:rsidR="003E5AA2" w:rsidDel="006F57DF">
              <w:rPr>
                <w:noProof/>
                <w:webHidden/>
              </w:rPr>
              <w:delText>25</w:delText>
            </w:r>
          </w:del>
        </w:p>
        <w:p w14:paraId="1928284E" w14:textId="77777777" w:rsidR="002A4246" w:rsidDel="006F57DF" w:rsidRDefault="002A4246">
          <w:pPr>
            <w:pStyle w:val="Verzeichnis2"/>
            <w:tabs>
              <w:tab w:val="left" w:pos="880"/>
              <w:tab w:val="right" w:leader="dot" w:pos="9054"/>
            </w:tabs>
            <w:rPr>
              <w:del w:id="745" w:author="Dominik Messinger" w:date="2012-11-09T15:35:00Z"/>
              <w:rFonts w:eastAsiaTheme="minorEastAsia"/>
              <w:noProof/>
            </w:rPr>
          </w:pPr>
          <w:del w:id="746" w:author="Dominik Messinger" w:date="2012-11-09T15:35:00Z">
            <w:r w:rsidRPr="006F57DF" w:rsidDel="006F57DF">
              <w:rPr>
                <w:rPrChange w:id="747" w:author="Dominik Messinger" w:date="2012-11-09T15:35:00Z">
                  <w:rPr>
                    <w:rStyle w:val="Hyperlink"/>
                    <w:noProof/>
                  </w:rPr>
                </w:rPrChange>
              </w:rPr>
              <w:delText>6.2</w:delText>
            </w:r>
            <w:r w:rsidDel="006F57DF">
              <w:rPr>
                <w:rFonts w:eastAsiaTheme="minorEastAsia"/>
                <w:noProof/>
              </w:rPr>
              <w:tab/>
            </w:r>
            <w:r w:rsidRPr="006F57DF" w:rsidDel="006F57DF">
              <w:rPr>
                <w:rPrChange w:id="748" w:author="Dominik Messinger" w:date="2012-11-09T15:35:00Z">
                  <w:rPr>
                    <w:rStyle w:val="Hyperlink"/>
                    <w:noProof/>
                  </w:rPr>
                </w:rPrChange>
              </w:rPr>
              <w:delText>Application Deployment Sequence</w:delText>
            </w:r>
            <w:r w:rsidDel="006F57DF">
              <w:rPr>
                <w:noProof/>
                <w:webHidden/>
              </w:rPr>
              <w:tab/>
            </w:r>
            <w:r w:rsidR="003E5AA2" w:rsidDel="006F57DF">
              <w:rPr>
                <w:noProof/>
                <w:webHidden/>
              </w:rPr>
              <w:delText>25</w:delText>
            </w:r>
          </w:del>
        </w:p>
        <w:p w14:paraId="349EFA0D" w14:textId="77777777" w:rsidR="002A4246" w:rsidDel="006F57DF" w:rsidRDefault="002A4246">
          <w:pPr>
            <w:pStyle w:val="Verzeichnis2"/>
            <w:tabs>
              <w:tab w:val="left" w:pos="880"/>
              <w:tab w:val="right" w:leader="dot" w:pos="9054"/>
            </w:tabs>
            <w:rPr>
              <w:del w:id="749" w:author="Dominik Messinger" w:date="2012-11-09T15:35:00Z"/>
              <w:rFonts w:eastAsiaTheme="minorEastAsia"/>
              <w:noProof/>
            </w:rPr>
          </w:pPr>
          <w:del w:id="750" w:author="Dominik Messinger" w:date="2012-11-09T15:35:00Z">
            <w:r w:rsidRPr="006F57DF" w:rsidDel="006F57DF">
              <w:rPr>
                <w:rPrChange w:id="751" w:author="Dominik Messinger" w:date="2012-11-09T15:35:00Z">
                  <w:rPr>
                    <w:rStyle w:val="Hyperlink"/>
                    <w:noProof/>
                  </w:rPr>
                </w:rPrChange>
              </w:rPr>
              <w:delText>6.3</w:delText>
            </w:r>
            <w:r w:rsidDel="006F57DF">
              <w:rPr>
                <w:rFonts w:eastAsiaTheme="minorEastAsia"/>
                <w:noProof/>
              </w:rPr>
              <w:tab/>
            </w:r>
            <w:r w:rsidRPr="006F57DF" w:rsidDel="006F57DF">
              <w:rPr>
                <w:rPrChange w:id="752" w:author="Dominik Messinger" w:date="2012-11-09T15:35:00Z">
                  <w:rPr>
                    <w:rStyle w:val="Hyperlink"/>
                    <w:noProof/>
                  </w:rPr>
                </w:rPrChange>
              </w:rPr>
              <w:delText>Details</w:delText>
            </w:r>
            <w:r w:rsidDel="006F57DF">
              <w:rPr>
                <w:noProof/>
                <w:webHidden/>
              </w:rPr>
              <w:tab/>
            </w:r>
            <w:r w:rsidR="003E5AA2" w:rsidDel="006F57DF">
              <w:rPr>
                <w:noProof/>
                <w:webHidden/>
              </w:rPr>
              <w:delText>27</w:delText>
            </w:r>
          </w:del>
        </w:p>
        <w:p w14:paraId="51EB83A9" w14:textId="77777777" w:rsidR="002A4246" w:rsidDel="006F57DF" w:rsidRDefault="002A4246">
          <w:pPr>
            <w:pStyle w:val="Verzeichnis3"/>
            <w:tabs>
              <w:tab w:val="left" w:pos="1320"/>
              <w:tab w:val="right" w:leader="dot" w:pos="9054"/>
            </w:tabs>
            <w:rPr>
              <w:del w:id="753" w:author="Dominik Messinger" w:date="2012-11-09T15:35:00Z"/>
              <w:rFonts w:eastAsiaTheme="minorEastAsia"/>
              <w:noProof/>
            </w:rPr>
          </w:pPr>
          <w:del w:id="754" w:author="Dominik Messinger" w:date="2012-11-09T15:35:00Z">
            <w:r w:rsidRPr="006F57DF" w:rsidDel="006F57DF">
              <w:rPr>
                <w:rPrChange w:id="755" w:author="Dominik Messinger" w:date="2012-11-09T15:35:00Z">
                  <w:rPr>
                    <w:rStyle w:val="Hyperlink"/>
                    <w:noProof/>
                  </w:rPr>
                </w:rPrChange>
              </w:rPr>
              <w:delText>6.3.1</w:delText>
            </w:r>
            <w:r w:rsidDel="006F57DF">
              <w:rPr>
                <w:rFonts w:eastAsiaTheme="minorEastAsia"/>
                <w:noProof/>
              </w:rPr>
              <w:tab/>
            </w:r>
            <w:r w:rsidRPr="006F57DF" w:rsidDel="006F57DF">
              <w:rPr>
                <w:rPrChange w:id="756" w:author="Dominik Messinger" w:date="2012-11-09T15:35:00Z">
                  <w:rPr>
                    <w:rStyle w:val="Hyperlink"/>
                    <w:noProof/>
                  </w:rPr>
                </w:rPrChange>
              </w:rPr>
              <w:delText>Cloudlet Server Package Architecture</w:delText>
            </w:r>
            <w:r w:rsidDel="006F57DF">
              <w:rPr>
                <w:noProof/>
                <w:webHidden/>
              </w:rPr>
              <w:tab/>
            </w:r>
            <w:r w:rsidR="003E5AA2" w:rsidDel="006F57DF">
              <w:rPr>
                <w:noProof/>
                <w:webHidden/>
              </w:rPr>
              <w:delText>27</w:delText>
            </w:r>
          </w:del>
        </w:p>
        <w:p w14:paraId="5326DA69" w14:textId="77777777" w:rsidR="002A4246" w:rsidDel="006F57DF" w:rsidRDefault="002A4246">
          <w:pPr>
            <w:pStyle w:val="Verzeichnis3"/>
            <w:tabs>
              <w:tab w:val="left" w:pos="1320"/>
              <w:tab w:val="right" w:leader="dot" w:pos="9054"/>
            </w:tabs>
            <w:rPr>
              <w:del w:id="757" w:author="Dominik Messinger" w:date="2012-11-09T15:35:00Z"/>
              <w:rFonts w:eastAsiaTheme="minorEastAsia"/>
              <w:noProof/>
            </w:rPr>
          </w:pPr>
          <w:del w:id="758" w:author="Dominik Messinger" w:date="2012-11-09T15:35:00Z">
            <w:r w:rsidRPr="006F57DF" w:rsidDel="006F57DF">
              <w:rPr>
                <w:rPrChange w:id="759" w:author="Dominik Messinger" w:date="2012-11-09T15:35:00Z">
                  <w:rPr>
                    <w:rStyle w:val="Hyperlink"/>
                    <w:noProof/>
                  </w:rPr>
                </w:rPrChange>
              </w:rPr>
              <w:delText>6.3.2</w:delText>
            </w:r>
            <w:r w:rsidDel="006F57DF">
              <w:rPr>
                <w:rFonts w:eastAsiaTheme="minorEastAsia"/>
                <w:noProof/>
              </w:rPr>
              <w:tab/>
            </w:r>
            <w:r w:rsidRPr="006F57DF" w:rsidDel="006F57DF">
              <w:rPr>
                <w:rPrChange w:id="760" w:author="Dominik Messinger" w:date="2012-11-09T15:35:00Z">
                  <w:rPr>
                    <w:rStyle w:val="Hyperlink"/>
                    <w:noProof/>
                  </w:rPr>
                </w:rPrChange>
              </w:rPr>
              <w:delText>Application Metadata and Cloudlet Requirements Matching</w:delText>
            </w:r>
            <w:r w:rsidDel="006F57DF">
              <w:rPr>
                <w:noProof/>
                <w:webHidden/>
              </w:rPr>
              <w:tab/>
            </w:r>
            <w:r w:rsidR="003E5AA2" w:rsidDel="006F57DF">
              <w:rPr>
                <w:noProof/>
                <w:webHidden/>
              </w:rPr>
              <w:delText>28</w:delText>
            </w:r>
          </w:del>
        </w:p>
        <w:p w14:paraId="1495DD31" w14:textId="77777777" w:rsidR="002A4246" w:rsidDel="006F57DF" w:rsidRDefault="002A4246">
          <w:pPr>
            <w:pStyle w:val="Verzeichnis3"/>
            <w:tabs>
              <w:tab w:val="left" w:pos="1320"/>
              <w:tab w:val="right" w:leader="dot" w:pos="9054"/>
            </w:tabs>
            <w:rPr>
              <w:del w:id="761" w:author="Dominik Messinger" w:date="2012-11-09T15:35:00Z"/>
              <w:rFonts w:eastAsiaTheme="minorEastAsia"/>
              <w:noProof/>
            </w:rPr>
          </w:pPr>
          <w:del w:id="762" w:author="Dominik Messinger" w:date="2012-11-09T15:35:00Z">
            <w:r w:rsidRPr="006F57DF" w:rsidDel="006F57DF">
              <w:rPr>
                <w:rPrChange w:id="763" w:author="Dominik Messinger" w:date="2012-11-09T15:35:00Z">
                  <w:rPr>
                    <w:rStyle w:val="Hyperlink"/>
                    <w:noProof/>
                  </w:rPr>
                </w:rPrChange>
              </w:rPr>
              <w:delText>6.3.3</w:delText>
            </w:r>
            <w:r w:rsidDel="006F57DF">
              <w:rPr>
                <w:rFonts w:eastAsiaTheme="minorEastAsia"/>
                <w:noProof/>
              </w:rPr>
              <w:tab/>
            </w:r>
            <w:r w:rsidRPr="006F57DF" w:rsidDel="006F57DF">
              <w:rPr>
                <w:rPrChange w:id="764" w:author="Dominik Messinger" w:date="2012-11-09T15:35:00Z">
                  <w:rPr>
                    <w:rStyle w:val="Hyperlink"/>
                    <w:noProof/>
                  </w:rPr>
                </w:rPrChange>
              </w:rPr>
              <w:delText>RESTful Architecture</w:delText>
            </w:r>
            <w:r w:rsidDel="006F57DF">
              <w:rPr>
                <w:noProof/>
                <w:webHidden/>
              </w:rPr>
              <w:tab/>
            </w:r>
            <w:r w:rsidR="003E5AA2" w:rsidDel="006F57DF">
              <w:rPr>
                <w:noProof/>
                <w:webHidden/>
              </w:rPr>
              <w:delText>31</w:delText>
            </w:r>
          </w:del>
        </w:p>
        <w:p w14:paraId="54535B9E" w14:textId="77777777" w:rsidR="002A4246" w:rsidDel="006F57DF" w:rsidRDefault="002A4246">
          <w:pPr>
            <w:pStyle w:val="Verzeichnis3"/>
            <w:tabs>
              <w:tab w:val="left" w:pos="1320"/>
              <w:tab w:val="right" w:leader="dot" w:pos="9054"/>
            </w:tabs>
            <w:rPr>
              <w:del w:id="765" w:author="Dominik Messinger" w:date="2012-11-09T15:35:00Z"/>
              <w:rFonts w:eastAsiaTheme="minorEastAsia"/>
              <w:noProof/>
            </w:rPr>
          </w:pPr>
          <w:del w:id="766" w:author="Dominik Messinger" w:date="2012-11-09T15:35:00Z">
            <w:r w:rsidRPr="006F57DF" w:rsidDel="006F57DF">
              <w:rPr>
                <w:rPrChange w:id="767" w:author="Dominik Messinger" w:date="2012-11-09T15:35:00Z">
                  <w:rPr>
                    <w:rStyle w:val="Hyperlink"/>
                    <w:noProof/>
                  </w:rPr>
                </w:rPrChange>
              </w:rPr>
              <w:delText>6.3.4</w:delText>
            </w:r>
            <w:r w:rsidDel="006F57DF">
              <w:rPr>
                <w:rFonts w:eastAsiaTheme="minorEastAsia"/>
                <w:noProof/>
              </w:rPr>
              <w:tab/>
            </w:r>
            <w:r w:rsidRPr="006F57DF" w:rsidDel="006F57DF">
              <w:rPr>
                <w:rPrChange w:id="768" w:author="Dominik Messinger" w:date="2012-11-09T15:35:00Z">
                  <w:rPr>
                    <w:rStyle w:val="Hyperlink"/>
                    <w:noProof/>
                  </w:rPr>
                </w:rPrChange>
              </w:rPr>
              <w:delText>Long Polling</w:delText>
            </w:r>
            <w:r w:rsidDel="006F57DF">
              <w:rPr>
                <w:noProof/>
                <w:webHidden/>
              </w:rPr>
              <w:tab/>
            </w:r>
            <w:r w:rsidR="003E5AA2" w:rsidDel="006F57DF">
              <w:rPr>
                <w:noProof/>
                <w:webHidden/>
              </w:rPr>
              <w:delText>32</w:delText>
            </w:r>
          </w:del>
        </w:p>
        <w:p w14:paraId="1CEEACCB" w14:textId="77777777" w:rsidR="002A4246" w:rsidDel="006F57DF" w:rsidRDefault="002A4246">
          <w:pPr>
            <w:pStyle w:val="Verzeichnis3"/>
            <w:tabs>
              <w:tab w:val="left" w:pos="1320"/>
              <w:tab w:val="right" w:leader="dot" w:pos="9054"/>
            </w:tabs>
            <w:rPr>
              <w:del w:id="769" w:author="Dominik Messinger" w:date="2012-11-09T15:35:00Z"/>
              <w:rFonts w:eastAsiaTheme="minorEastAsia"/>
              <w:noProof/>
            </w:rPr>
          </w:pPr>
          <w:del w:id="770" w:author="Dominik Messinger" w:date="2012-11-09T15:35:00Z">
            <w:r w:rsidRPr="006F57DF" w:rsidDel="006F57DF">
              <w:rPr>
                <w:rPrChange w:id="771" w:author="Dominik Messinger" w:date="2012-11-09T15:35:00Z">
                  <w:rPr>
                    <w:rStyle w:val="Hyperlink"/>
                    <w:noProof/>
                  </w:rPr>
                </w:rPrChange>
              </w:rPr>
              <w:delText>6.3.5</w:delText>
            </w:r>
            <w:r w:rsidDel="006F57DF">
              <w:rPr>
                <w:rFonts w:eastAsiaTheme="minorEastAsia"/>
                <w:noProof/>
              </w:rPr>
              <w:tab/>
            </w:r>
            <w:r w:rsidRPr="006F57DF" w:rsidDel="006F57DF">
              <w:rPr>
                <w:rPrChange w:id="772" w:author="Dominik Messinger" w:date="2012-11-09T15:35:00Z">
                  <w:rPr>
                    <w:rStyle w:val="Hyperlink"/>
                    <w:noProof/>
                  </w:rPr>
                </w:rPrChange>
              </w:rPr>
              <w:delText>Bridge Pattern for OS Decoupling</w:delText>
            </w:r>
            <w:r w:rsidDel="006F57DF">
              <w:rPr>
                <w:noProof/>
                <w:webHidden/>
              </w:rPr>
              <w:tab/>
            </w:r>
            <w:r w:rsidR="003E5AA2" w:rsidDel="006F57DF">
              <w:rPr>
                <w:noProof/>
                <w:webHidden/>
              </w:rPr>
              <w:delText>34</w:delText>
            </w:r>
          </w:del>
        </w:p>
        <w:p w14:paraId="0B67ACE9" w14:textId="77777777" w:rsidR="002A4246" w:rsidDel="006F57DF" w:rsidRDefault="002A4246">
          <w:pPr>
            <w:pStyle w:val="Verzeichnis1"/>
            <w:tabs>
              <w:tab w:val="left" w:pos="440"/>
              <w:tab w:val="right" w:leader="dot" w:pos="9054"/>
            </w:tabs>
            <w:rPr>
              <w:del w:id="773" w:author="Dominik Messinger" w:date="2012-11-09T15:35:00Z"/>
              <w:rFonts w:eastAsiaTheme="minorEastAsia"/>
              <w:noProof/>
            </w:rPr>
          </w:pPr>
          <w:del w:id="774" w:author="Dominik Messinger" w:date="2012-11-09T15:35:00Z">
            <w:r w:rsidRPr="006F57DF" w:rsidDel="006F57DF">
              <w:rPr>
                <w:rPrChange w:id="775" w:author="Dominik Messinger" w:date="2012-11-09T15:35:00Z">
                  <w:rPr>
                    <w:rStyle w:val="Hyperlink"/>
                    <w:noProof/>
                  </w:rPr>
                </w:rPrChange>
              </w:rPr>
              <w:delText>7</w:delText>
            </w:r>
            <w:r w:rsidDel="006F57DF">
              <w:rPr>
                <w:rFonts w:eastAsiaTheme="minorEastAsia"/>
                <w:noProof/>
              </w:rPr>
              <w:tab/>
            </w:r>
            <w:r w:rsidRPr="006F57DF" w:rsidDel="006F57DF">
              <w:rPr>
                <w:rPrChange w:id="776" w:author="Dominik Messinger" w:date="2012-11-09T15:35:00Z">
                  <w:rPr>
                    <w:rStyle w:val="Hyperlink"/>
                    <w:noProof/>
                  </w:rPr>
                </w:rPrChange>
              </w:rPr>
              <w:delText>Evaluation and Comparison with VM Synthesis</w:delText>
            </w:r>
            <w:r w:rsidDel="006F57DF">
              <w:rPr>
                <w:noProof/>
                <w:webHidden/>
              </w:rPr>
              <w:tab/>
            </w:r>
            <w:r w:rsidR="003E5AA2" w:rsidDel="006F57DF">
              <w:rPr>
                <w:noProof/>
                <w:webHidden/>
              </w:rPr>
              <w:delText>37</w:delText>
            </w:r>
          </w:del>
        </w:p>
        <w:p w14:paraId="23610CDC" w14:textId="77777777" w:rsidR="002A4246" w:rsidDel="006F57DF" w:rsidRDefault="002A4246">
          <w:pPr>
            <w:pStyle w:val="Verzeichnis2"/>
            <w:tabs>
              <w:tab w:val="left" w:pos="880"/>
              <w:tab w:val="right" w:leader="dot" w:pos="9054"/>
            </w:tabs>
            <w:rPr>
              <w:del w:id="777" w:author="Dominik Messinger" w:date="2012-11-09T15:35:00Z"/>
              <w:rFonts w:eastAsiaTheme="minorEastAsia"/>
              <w:noProof/>
            </w:rPr>
          </w:pPr>
          <w:del w:id="778" w:author="Dominik Messinger" w:date="2012-11-09T15:35:00Z">
            <w:r w:rsidRPr="006F57DF" w:rsidDel="006F57DF">
              <w:rPr>
                <w:rPrChange w:id="779" w:author="Dominik Messinger" w:date="2012-11-09T15:35:00Z">
                  <w:rPr>
                    <w:rStyle w:val="Hyperlink"/>
                    <w:noProof/>
                  </w:rPr>
                </w:rPrChange>
              </w:rPr>
              <w:delText>7.1</w:delText>
            </w:r>
            <w:r w:rsidDel="006F57DF">
              <w:rPr>
                <w:rFonts w:eastAsiaTheme="minorEastAsia"/>
                <w:noProof/>
              </w:rPr>
              <w:tab/>
            </w:r>
            <w:r w:rsidRPr="006F57DF" w:rsidDel="006F57DF">
              <w:rPr>
                <w:rPrChange w:id="780" w:author="Dominik Messinger" w:date="2012-11-09T15:35:00Z">
                  <w:rPr>
                    <w:rStyle w:val="Hyperlink"/>
                    <w:noProof/>
                  </w:rPr>
                </w:rPrChange>
              </w:rPr>
              <w:delText>Functional Requirements</w:delText>
            </w:r>
            <w:r w:rsidDel="006F57DF">
              <w:rPr>
                <w:noProof/>
                <w:webHidden/>
              </w:rPr>
              <w:tab/>
            </w:r>
            <w:r w:rsidR="003E5AA2" w:rsidDel="006F57DF">
              <w:rPr>
                <w:noProof/>
                <w:webHidden/>
              </w:rPr>
              <w:delText>37</w:delText>
            </w:r>
          </w:del>
        </w:p>
        <w:p w14:paraId="5D371FD3" w14:textId="77777777" w:rsidR="002A4246" w:rsidDel="006F57DF" w:rsidRDefault="002A4246">
          <w:pPr>
            <w:pStyle w:val="Verzeichnis2"/>
            <w:tabs>
              <w:tab w:val="left" w:pos="880"/>
              <w:tab w:val="right" w:leader="dot" w:pos="9054"/>
            </w:tabs>
            <w:rPr>
              <w:del w:id="781" w:author="Dominik Messinger" w:date="2012-11-09T15:35:00Z"/>
              <w:rFonts w:eastAsiaTheme="minorEastAsia"/>
              <w:noProof/>
            </w:rPr>
          </w:pPr>
          <w:del w:id="782" w:author="Dominik Messinger" w:date="2012-11-09T15:35:00Z">
            <w:r w:rsidRPr="006F57DF" w:rsidDel="006F57DF">
              <w:rPr>
                <w:rPrChange w:id="783" w:author="Dominik Messinger" w:date="2012-11-09T15:35:00Z">
                  <w:rPr>
                    <w:rStyle w:val="Hyperlink"/>
                    <w:noProof/>
                  </w:rPr>
                </w:rPrChange>
              </w:rPr>
              <w:delText>7.2</w:delText>
            </w:r>
            <w:r w:rsidDel="006F57DF">
              <w:rPr>
                <w:rFonts w:eastAsiaTheme="minorEastAsia"/>
                <w:noProof/>
              </w:rPr>
              <w:tab/>
            </w:r>
            <w:r w:rsidRPr="006F57DF" w:rsidDel="006F57DF">
              <w:rPr>
                <w:rPrChange w:id="784" w:author="Dominik Messinger" w:date="2012-11-09T15:35:00Z">
                  <w:rPr>
                    <w:rStyle w:val="Hyperlink"/>
                    <w:noProof/>
                  </w:rPr>
                </w:rPrChange>
              </w:rPr>
              <w:delText>Quantitative Analysis</w:delText>
            </w:r>
            <w:r w:rsidDel="006F57DF">
              <w:rPr>
                <w:noProof/>
                <w:webHidden/>
              </w:rPr>
              <w:tab/>
            </w:r>
            <w:r w:rsidR="003E5AA2" w:rsidDel="006F57DF">
              <w:rPr>
                <w:noProof/>
                <w:webHidden/>
              </w:rPr>
              <w:delText>37</w:delText>
            </w:r>
          </w:del>
        </w:p>
        <w:p w14:paraId="26CCBB91" w14:textId="77777777" w:rsidR="002A4246" w:rsidDel="006F57DF" w:rsidRDefault="002A4246">
          <w:pPr>
            <w:pStyle w:val="Verzeichnis3"/>
            <w:tabs>
              <w:tab w:val="left" w:pos="1320"/>
              <w:tab w:val="right" w:leader="dot" w:pos="9054"/>
            </w:tabs>
            <w:rPr>
              <w:del w:id="785" w:author="Dominik Messinger" w:date="2012-11-09T15:35:00Z"/>
              <w:rFonts w:eastAsiaTheme="minorEastAsia"/>
              <w:noProof/>
            </w:rPr>
          </w:pPr>
          <w:del w:id="786" w:author="Dominik Messinger" w:date="2012-11-09T15:35:00Z">
            <w:r w:rsidRPr="006F57DF" w:rsidDel="006F57DF">
              <w:rPr>
                <w:rPrChange w:id="787" w:author="Dominik Messinger" w:date="2012-11-09T15:35:00Z">
                  <w:rPr>
                    <w:rStyle w:val="Hyperlink"/>
                    <w:noProof/>
                  </w:rPr>
                </w:rPrChange>
              </w:rPr>
              <w:delText>7.2.1</w:delText>
            </w:r>
            <w:r w:rsidDel="006F57DF">
              <w:rPr>
                <w:rFonts w:eastAsiaTheme="minorEastAsia"/>
                <w:noProof/>
              </w:rPr>
              <w:tab/>
            </w:r>
            <w:r w:rsidRPr="006F57DF" w:rsidDel="006F57DF">
              <w:rPr>
                <w:rPrChange w:id="788" w:author="Dominik Messinger" w:date="2012-11-09T15:35:00Z">
                  <w:rPr>
                    <w:rStyle w:val="Hyperlink"/>
                    <w:noProof/>
                  </w:rPr>
                </w:rPrChange>
              </w:rPr>
              <w:delText>Experiments</w:delText>
            </w:r>
            <w:r w:rsidDel="006F57DF">
              <w:rPr>
                <w:noProof/>
                <w:webHidden/>
              </w:rPr>
              <w:tab/>
            </w:r>
            <w:r w:rsidR="003E5AA2" w:rsidDel="006F57DF">
              <w:rPr>
                <w:noProof/>
                <w:webHidden/>
              </w:rPr>
              <w:delText>38</w:delText>
            </w:r>
          </w:del>
        </w:p>
        <w:p w14:paraId="17448252" w14:textId="77777777" w:rsidR="002A4246" w:rsidDel="006F57DF" w:rsidRDefault="002A4246">
          <w:pPr>
            <w:pStyle w:val="Verzeichnis3"/>
            <w:tabs>
              <w:tab w:val="left" w:pos="1320"/>
              <w:tab w:val="right" w:leader="dot" w:pos="9054"/>
            </w:tabs>
            <w:rPr>
              <w:del w:id="789" w:author="Dominik Messinger" w:date="2012-11-09T15:35:00Z"/>
              <w:rFonts w:eastAsiaTheme="minorEastAsia"/>
              <w:noProof/>
            </w:rPr>
          </w:pPr>
          <w:del w:id="790" w:author="Dominik Messinger" w:date="2012-11-09T15:35:00Z">
            <w:r w:rsidRPr="006F57DF" w:rsidDel="006F57DF">
              <w:rPr>
                <w:rPrChange w:id="791" w:author="Dominik Messinger" w:date="2012-11-09T15:35:00Z">
                  <w:rPr>
                    <w:rStyle w:val="Hyperlink"/>
                    <w:noProof/>
                  </w:rPr>
                </w:rPrChange>
              </w:rPr>
              <w:delText>7.2.2</w:delText>
            </w:r>
            <w:r w:rsidDel="006F57DF">
              <w:rPr>
                <w:rFonts w:eastAsiaTheme="minorEastAsia"/>
                <w:noProof/>
              </w:rPr>
              <w:tab/>
            </w:r>
            <w:r w:rsidRPr="006F57DF" w:rsidDel="006F57DF">
              <w:rPr>
                <w:rPrChange w:id="792" w:author="Dominik Messinger" w:date="2012-11-09T15:35:00Z">
                  <w:rPr>
                    <w:rStyle w:val="Hyperlink"/>
                    <w:noProof/>
                  </w:rPr>
                </w:rPrChange>
              </w:rPr>
              <w:delText>Conclusion</w:delText>
            </w:r>
            <w:r w:rsidDel="006F57DF">
              <w:rPr>
                <w:noProof/>
                <w:webHidden/>
              </w:rPr>
              <w:tab/>
            </w:r>
            <w:r w:rsidR="003E5AA2" w:rsidDel="006F57DF">
              <w:rPr>
                <w:noProof/>
                <w:webHidden/>
              </w:rPr>
              <w:delText>40</w:delText>
            </w:r>
          </w:del>
        </w:p>
        <w:p w14:paraId="3A4832B2" w14:textId="7BD5CA31" w:rsidR="002A4246" w:rsidDel="006F57DF" w:rsidRDefault="002A4246">
          <w:pPr>
            <w:pStyle w:val="Verzeichnis3"/>
            <w:tabs>
              <w:tab w:val="left" w:pos="1320"/>
              <w:tab w:val="right" w:leader="dot" w:pos="9054"/>
            </w:tabs>
            <w:rPr>
              <w:del w:id="793" w:author="Dominik Messinger" w:date="2012-11-09T15:35:00Z"/>
              <w:rFonts w:eastAsiaTheme="minorEastAsia"/>
              <w:noProof/>
            </w:rPr>
          </w:pPr>
          <w:del w:id="794" w:author="Dominik Messinger" w:date="2012-11-09T15:35:00Z">
            <w:r w:rsidRPr="006F57DF" w:rsidDel="006F57DF">
              <w:rPr>
                <w:rPrChange w:id="795" w:author="Dominik Messinger" w:date="2012-11-09T15:35:00Z">
                  <w:rPr>
                    <w:rStyle w:val="Hyperlink"/>
                    <w:noProof/>
                  </w:rPr>
                </w:rPrChange>
              </w:rPr>
              <w:delText>7.2.3</w:delText>
            </w:r>
            <w:r w:rsidDel="006F57DF">
              <w:rPr>
                <w:rFonts w:eastAsiaTheme="minorEastAsia"/>
                <w:noProof/>
              </w:rPr>
              <w:tab/>
            </w:r>
            <w:r w:rsidRPr="006F57DF" w:rsidDel="006F57DF">
              <w:rPr>
                <w:rPrChange w:id="796" w:author="Dominik Messinger" w:date="2012-11-09T15:35:00Z">
                  <w:rPr>
                    <w:rStyle w:val="Hyperlink"/>
                    <w:noProof/>
                  </w:rPr>
                </w:rPrChange>
              </w:rPr>
              <w:delText>Comparison with VM Synthesis</w:delText>
            </w:r>
            <w:r w:rsidDel="006F57DF">
              <w:rPr>
                <w:noProof/>
                <w:webHidden/>
              </w:rPr>
              <w:tab/>
            </w:r>
            <w:r w:rsidR="003E5AA2" w:rsidDel="006F57DF">
              <w:rPr>
                <w:noProof/>
                <w:webHidden/>
              </w:rPr>
              <w:delText>42</w:delText>
            </w:r>
          </w:del>
        </w:p>
        <w:p w14:paraId="7ECDA543" w14:textId="4BC235B9" w:rsidR="002A4246" w:rsidDel="006F57DF" w:rsidRDefault="002A4246">
          <w:pPr>
            <w:pStyle w:val="Verzeichnis2"/>
            <w:tabs>
              <w:tab w:val="left" w:pos="880"/>
              <w:tab w:val="right" w:leader="dot" w:pos="9054"/>
            </w:tabs>
            <w:rPr>
              <w:del w:id="797" w:author="Dominik Messinger" w:date="2012-11-09T15:35:00Z"/>
              <w:rFonts w:eastAsiaTheme="minorEastAsia"/>
              <w:noProof/>
            </w:rPr>
          </w:pPr>
          <w:del w:id="798" w:author="Dominik Messinger" w:date="2012-11-09T15:35:00Z">
            <w:r w:rsidRPr="006F57DF" w:rsidDel="006F57DF">
              <w:rPr>
                <w:rPrChange w:id="799" w:author="Dominik Messinger" w:date="2012-11-09T15:35:00Z">
                  <w:rPr>
                    <w:rStyle w:val="Hyperlink"/>
                    <w:noProof/>
                  </w:rPr>
                </w:rPrChange>
              </w:rPr>
              <w:delText>7.3</w:delText>
            </w:r>
            <w:r w:rsidDel="006F57DF">
              <w:rPr>
                <w:rFonts w:eastAsiaTheme="minorEastAsia"/>
                <w:noProof/>
              </w:rPr>
              <w:tab/>
            </w:r>
            <w:r w:rsidRPr="006F57DF" w:rsidDel="006F57DF">
              <w:rPr>
                <w:rPrChange w:id="800" w:author="Dominik Messinger" w:date="2012-11-09T15:35:00Z">
                  <w:rPr>
                    <w:rStyle w:val="Hyperlink"/>
                    <w:noProof/>
                  </w:rPr>
                </w:rPrChange>
              </w:rPr>
              <w:delText>Qualitative Analysis</w:delText>
            </w:r>
            <w:r w:rsidDel="006F57DF">
              <w:rPr>
                <w:noProof/>
                <w:webHidden/>
              </w:rPr>
              <w:tab/>
            </w:r>
            <w:r w:rsidR="003E5AA2" w:rsidDel="006F57DF">
              <w:rPr>
                <w:noProof/>
                <w:webHidden/>
              </w:rPr>
              <w:delText>43</w:delText>
            </w:r>
          </w:del>
        </w:p>
        <w:p w14:paraId="3249E9EF" w14:textId="7AC48D06" w:rsidR="002A4246" w:rsidDel="006F57DF" w:rsidRDefault="002A4246">
          <w:pPr>
            <w:pStyle w:val="Verzeichnis3"/>
            <w:tabs>
              <w:tab w:val="left" w:pos="1320"/>
              <w:tab w:val="right" w:leader="dot" w:pos="9054"/>
            </w:tabs>
            <w:rPr>
              <w:del w:id="801" w:author="Dominik Messinger" w:date="2012-11-09T15:35:00Z"/>
              <w:rFonts w:eastAsiaTheme="minorEastAsia"/>
              <w:noProof/>
            </w:rPr>
          </w:pPr>
          <w:del w:id="802" w:author="Dominik Messinger" w:date="2012-11-09T15:35:00Z">
            <w:r w:rsidRPr="006F57DF" w:rsidDel="006F57DF">
              <w:rPr>
                <w:rPrChange w:id="803" w:author="Dominik Messinger" w:date="2012-11-09T15:35:00Z">
                  <w:rPr>
                    <w:rStyle w:val="Hyperlink"/>
                    <w:noProof/>
                  </w:rPr>
                </w:rPrChange>
              </w:rPr>
              <w:delText>7.3.1</w:delText>
            </w:r>
            <w:r w:rsidDel="006F57DF">
              <w:rPr>
                <w:rFonts w:eastAsiaTheme="minorEastAsia"/>
                <w:noProof/>
              </w:rPr>
              <w:tab/>
            </w:r>
            <w:r w:rsidRPr="006F57DF" w:rsidDel="006F57DF">
              <w:rPr>
                <w:rPrChange w:id="804" w:author="Dominik Messinger" w:date="2012-11-09T15:35:00Z">
                  <w:rPr>
                    <w:rStyle w:val="Hyperlink"/>
                    <w:noProof/>
                  </w:rPr>
                </w:rPrChange>
              </w:rPr>
              <w:delText>Coupling between Application and Cloudlet</w:delText>
            </w:r>
            <w:r w:rsidDel="006F57DF">
              <w:rPr>
                <w:noProof/>
                <w:webHidden/>
              </w:rPr>
              <w:tab/>
            </w:r>
            <w:r w:rsidR="003E5AA2" w:rsidDel="006F57DF">
              <w:rPr>
                <w:noProof/>
                <w:webHidden/>
              </w:rPr>
              <w:delText>43</w:delText>
            </w:r>
          </w:del>
        </w:p>
        <w:p w14:paraId="58A0538F" w14:textId="1A0A9CC4" w:rsidR="002A4246" w:rsidDel="006F57DF" w:rsidRDefault="002A4246">
          <w:pPr>
            <w:pStyle w:val="Verzeichnis3"/>
            <w:tabs>
              <w:tab w:val="left" w:pos="1320"/>
              <w:tab w:val="right" w:leader="dot" w:pos="9054"/>
            </w:tabs>
            <w:rPr>
              <w:del w:id="805" w:author="Dominik Messinger" w:date="2012-11-09T15:35:00Z"/>
              <w:rFonts w:eastAsiaTheme="minorEastAsia"/>
              <w:noProof/>
            </w:rPr>
          </w:pPr>
          <w:del w:id="806" w:author="Dominik Messinger" w:date="2012-11-09T15:35:00Z">
            <w:r w:rsidRPr="006F57DF" w:rsidDel="006F57DF">
              <w:rPr>
                <w:rPrChange w:id="807" w:author="Dominik Messinger" w:date="2012-11-09T15:35:00Z">
                  <w:rPr>
                    <w:rStyle w:val="Hyperlink"/>
                    <w:noProof/>
                  </w:rPr>
                </w:rPrChange>
              </w:rPr>
              <w:delText>7.3.2</w:delText>
            </w:r>
            <w:r w:rsidDel="006F57DF">
              <w:rPr>
                <w:rFonts w:eastAsiaTheme="minorEastAsia"/>
                <w:noProof/>
              </w:rPr>
              <w:tab/>
            </w:r>
            <w:r w:rsidRPr="006F57DF" w:rsidDel="006F57DF">
              <w:rPr>
                <w:rPrChange w:id="808" w:author="Dominik Messinger" w:date="2012-11-09T15:35:00Z">
                  <w:rPr>
                    <w:rStyle w:val="Hyperlink"/>
                    <w:noProof/>
                  </w:rPr>
                </w:rPrChange>
              </w:rPr>
              <w:delText>Patchability of the Target System</w:delText>
            </w:r>
            <w:r w:rsidDel="006F57DF">
              <w:rPr>
                <w:noProof/>
                <w:webHidden/>
              </w:rPr>
              <w:tab/>
            </w:r>
            <w:r w:rsidR="003E5AA2" w:rsidDel="006F57DF">
              <w:rPr>
                <w:noProof/>
                <w:webHidden/>
              </w:rPr>
              <w:delText>44</w:delText>
            </w:r>
          </w:del>
        </w:p>
        <w:p w14:paraId="19B277B5" w14:textId="554EA0C2" w:rsidR="002A4246" w:rsidDel="006F57DF" w:rsidRDefault="002A4246">
          <w:pPr>
            <w:pStyle w:val="Verzeichnis3"/>
            <w:tabs>
              <w:tab w:val="left" w:pos="1320"/>
              <w:tab w:val="right" w:leader="dot" w:pos="9054"/>
            </w:tabs>
            <w:rPr>
              <w:del w:id="809" w:author="Dominik Messinger" w:date="2012-11-09T15:35:00Z"/>
              <w:rFonts w:eastAsiaTheme="minorEastAsia"/>
              <w:noProof/>
            </w:rPr>
          </w:pPr>
          <w:del w:id="810" w:author="Dominik Messinger" w:date="2012-11-09T15:35:00Z">
            <w:r w:rsidRPr="006F57DF" w:rsidDel="006F57DF">
              <w:rPr>
                <w:rPrChange w:id="811" w:author="Dominik Messinger" w:date="2012-11-09T15:35:00Z">
                  <w:rPr>
                    <w:rStyle w:val="Hyperlink"/>
                    <w:noProof/>
                  </w:rPr>
                </w:rPrChange>
              </w:rPr>
              <w:delText>7.3.3</w:delText>
            </w:r>
            <w:r w:rsidDel="006F57DF">
              <w:rPr>
                <w:rFonts w:eastAsiaTheme="minorEastAsia"/>
                <w:noProof/>
              </w:rPr>
              <w:tab/>
            </w:r>
            <w:r w:rsidRPr="006F57DF" w:rsidDel="006F57DF">
              <w:rPr>
                <w:rPrChange w:id="812" w:author="Dominik Messinger" w:date="2012-11-09T15:35:00Z">
                  <w:rPr>
                    <w:rStyle w:val="Hyperlink"/>
                    <w:noProof/>
                  </w:rPr>
                </w:rPrChange>
              </w:rPr>
              <w:delText>Range of Offload Ready Applications</w:delText>
            </w:r>
            <w:r w:rsidDel="006F57DF">
              <w:rPr>
                <w:noProof/>
                <w:webHidden/>
              </w:rPr>
              <w:tab/>
            </w:r>
            <w:r w:rsidR="003E5AA2" w:rsidDel="006F57DF">
              <w:rPr>
                <w:noProof/>
                <w:webHidden/>
              </w:rPr>
              <w:delText>44</w:delText>
            </w:r>
          </w:del>
        </w:p>
        <w:p w14:paraId="6EA71DAA" w14:textId="3E457984" w:rsidR="002A4246" w:rsidDel="006F57DF" w:rsidRDefault="002A4246">
          <w:pPr>
            <w:pStyle w:val="Verzeichnis3"/>
            <w:tabs>
              <w:tab w:val="left" w:pos="1320"/>
              <w:tab w:val="right" w:leader="dot" w:pos="9054"/>
            </w:tabs>
            <w:rPr>
              <w:del w:id="813" w:author="Dominik Messinger" w:date="2012-11-09T15:35:00Z"/>
              <w:rFonts w:eastAsiaTheme="minorEastAsia"/>
              <w:noProof/>
            </w:rPr>
          </w:pPr>
          <w:del w:id="814" w:author="Dominik Messinger" w:date="2012-11-09T15:35:00Z">
            <w:r w:rsidRPr="006F57DF" w:rsidDel="006F57DF">
              <w:rPr>
                <w:rPrChange w:id="815" w:author="Dominik Messinger" w:date="2012-11-09T15:35:00Z">
                  <w:rPr>
                    <w:rStyle w:val="Hyperlink"/>
                    <w:noProof/>
                  </w:rPr>
                </w:rPrChange>
              </w:rPr>
              <w:delText>7.3.4</w:delText>
            </w:r>
            <w:r w:rsidDel="006F57DF">
              <w:rPr>
                <w:rFonts w:eastAsiaTheme="minorEastAsia"/>
                <w:noProof/>
              </w:rPr>
              <w:tab/>
            </w:r>
            <w:r w:rsidRPr="006F57DF" w:rsidDel="006F57DF">
              <w:rPr>
                <w:rPrChange w:id="816" w:author="Dominik Messinger" w:date="2012-11-09T15:35:00Z">
                  <w:rPr>
                    <w:rStyle w:val="Hyperlink"/>
                    <w:noProof/>
                  </w:rPr>
                </w:rPrChange>
              </w:rPr>
              <w:delText>Correct Operation</w:delText>
            </w:r>
            <w:r w:rsidDel="006F57DF">
              <w:rPr>
                <w:noProof/>
                <w:webHidden/>
              </w:rPr>
              <w:tab/>
            </w:r>
            <w:r w:rsidR="003E5AA2" w:rsidDel="006F57DF">
              <w:rPr>
                <w:noProof/>
                <w:webHidden/>
              </w:rPr>
              <w:delText>45</w:delText>
            </w:r>
          </w:del>
        </w:p>
        <w:p w14:paraId="1C29E478" w14:textId="700C74A8" w:rsidR="002A4246" w:rsidDel="006F57DF" w:rsidRDefault="002A4246">
          <w:pPr>
            <w:pStyle w:val="Verzeichnis3"/>
            <w:tabs>
              <w:tab w:val="left" w:pos="1320"/>
              <w:tab w:val="right" w:leader="dot" w:pos="9054"/>
            </w:tabs>
            <w:rPr>
              <w:del w:id="817" w:author="Dominik Messinger" w:date="2012-11-09T15:35:00Z"/>
              <w:rFonts w:eastAsiaTheme="minorEastAsia"/>
              <w:noProof/>
            </w:rPr>
          </w:pPr>
          <w:del w:id="818" w:author="Dominik Messinger" w:date="2012-11-09T15:35:00Z">
            <w:r w:rsidRPr="006F57DF" w:rsidDel="006F57DF">
              <w:rPr>
                <w:rPrChange w:id="819" w:author="Dominik Messinger" w:date="2012-11-09T15:35:00Z">
                  <w:rPr>
                    <w:rStyle w:val="Hyperlink"/>
                    <w:noProof/>
                  </w:rPr>
                </w:rPrChange>
              </w:rPr>
              <w:lastRenderedPageBreak/>
              <w:delText>7.3.5</w:delText>
            </w:r>
            <w:r w:rsidDel="006F57DF">
              <w:rPr>
                <w:rFonts w:eastAsiaTheme="minorEastAsia"/>
                <w:noProof/>
              </w:rPr>
              <w:tab/>
            </w:r>
            <w:r w:rsidRPr="006F57DF" w:rsidDel="006F57DF">
              <w:rPr>
                <w:rPrChange w:id="820" w:author="Dominik Messinger" w:date="2012-11-09T15:35:00Z">
                  <w:rPr>
                    <w:rStyle w:val="Hyperlink"/>
                    <w:noProof/>
                  </w:rPr>
                </w:rPrChange>
              </w:rPr>
              <w:delText>Application Preparation Overhead</w:delText>
            </w:r>
            <w:r w:rsidDel="006F57DF">
              <w:rPr>
                <w:noProof/>
                <w:webHidden/>
              </w:rPr>
              <w:tab/>
            </w:r>
            <w:r w:rsidR="003E5AA2" w:rsidDel="006F57DF">
              <w:rPr>
                <w:noProof/>
                <w:webHidden/>
              </w:rPr>
              <w:delText>45</w:delText>
            </w:r>
          </w:del>
        </w:p>
        <w:p w14:paraId="0E2E7DAE" w14:textId="6014ADF3" w:rsidR="002A4246" w:rsidDel="006F57DF" w:rsidRDefault="002A4246">
          <w:pPr>
            <w:pStyle w:val="Verzeichnis3"/>
            <w:tabs>
              <w:tab w:val="left" w:pos="1320"/>
              <w:tab w:val="right" w:leader="dot" w:pos="9054"/>
            </w:tabs>
            <w:rPr>
              <w:del w:id="821" w:author="Dominik Messinger" w:date="2012-11-09T15:35:00Z"/>
              <w:rFonts w:eastAsiaTheme="minorEastAsia"/>
              <w:noProof/>
            </w:rPr>
          </w:pPr>
          <w:del w:id="822" w:author="Dominik Messinger" w:date="2012-11-09T15:35:00Z">
            <w:r w:rsidRPr="006F57DF" w:rsidDel="006F57DF">
              <w:rPr>
                <w:rPrChange w:id="823" w:author="Dominik Messinger" w:date="2012-11-09T15:35:00Z">
                  <w:rPr>
                    <w:rStyle w:val="Hyperlink"/>
                    <w:noProof/>
                  </w:rPr>
                </w:rPrChange>
              </w:rPr>
              <w:delText>7.3.6</w:delText>
            </w:r>
            <w:r w:rsidDel="006F57DF">
              <w:rPr>
                <w:rFonts w:eastAsiaTheme="minorEastAsia"/>
                <w:noProof/>
              </w:rPr>
              <w:tab/>
            </w:r>
            <w:r w:rsidRPr="006F57DF" w:rsidDel="006F57DF">
              <w:rPr>
                <w:rPrChange w:id="824" w:author="Dominik Messinger" w:date="2012-11-09T15:35:00Z">
                  <w:rPr>
                    <w:rStyle w:val="Hyperlink"/>
                    <w:noProof/>
                  </w:rPr>
                </w:rPrChange>
              </w:rPr>
              <w:delText>Operation Overhead</w:delText>
            </w:r>
            <w:r w:rsidDel="006F57DF">
              <w:rPr>
                <w:noProof/>
                <w:webHidden/>
              </w:rPr>
              <w:tab/>
            </w:r>
            <w:r w:rsidR="003E5AA2" w:rsidDel="006F57DF">
              <w:rPr>
                <w:noProof/>
                <w:webHidden/>
              </w:rPr>
              <w:delText>47</w:delText>
            </w:r>
          </w:del>
        </w:p>
        <w:p w14:paraId="28982486" w14:textId="656BC13B" w:rsidR="002A4246" w:rsidDel="006F57DF" w:rsidRDefault="002A4246">
          <w:pPr>
            <w:pStyle w:val="Verzeichnis3"/>
            <w:tabs>
              <w:tab w:val="left" w:pos="1320"/>
              <w:tab w:val="right" w:leader="dot" w:pos="9054"/>
            </w:tabs>
            <w:rPr>
              <w:del w:id="825" w:author="Dominik Messinger" w:date="2012-11-09T15:35:00Z"/>
              <w:rFonts w:eastAsiaTheme="minorEastAsia"/>
              <w:noProof/>
            </w:rPr>
          </w:pPr>
          <w:del w:id="826" w:author="Dominik Messinger" w:date="2012-11-09T15:35:00Z">
            <w:r w:rsidRPr="006F57DF" w:rsidDel="006F57DF">
              <w:rPr>
                <w:rPrChange w:id="827" w:author="Dominik Messinger" w:date="2012-11-09T15:35:00Z">
                  <w:rPr>
                    <w:rStyle w:val="Hyperlink"/>
                    <w:noProof/>
                  </w:rPr>
                </w:rPrChange>
              </w:rPr>
              <w:delText>7.3.7</w:delText>
            </w:r>
            <w:r w:rsidDel="006F57DF">
              <w:rPr>
                <w:rFonts w:eastAsiaTheme="minorEastAsia"/>
                <w:noProof/>
              </w:rPr>
              <w:tab/>
            </w:r>
            <w:r w:rsidRPr="006F57DF" w:rsidDel="006F57DF">
              <w:rPr>
                <w:rPrChange w:id="828" w:author="Dominik Messinger" w:date="2012-11-09T15:35:00Z">
                  <w:rPr>
                    <w:rStyle w:val="Hyperlink"/>
                    <w:noProof/>
                  </w:rPr>
                </w:rPrChange>
              </w:rPr>
              <w:delText>Isolation and Security</w:delText>
            </w:r>
            <w:r w:rsidDel="006F57DF">
              <w:rPr>
                <w:noProof/>
                <w:webHidden/>
              </w:rPr>
              <w:tab/>
            </w:r>
            <w:r w:rsidR="003E5AA2" w:rsidDel="006F57DF">
              <w:rPr>
                <w:noProof/>
                <w:webHidden/>
              </w:rPr>
              <w:delText>49</w:delText>
            </w:r>
          </w:del>
        </w:p>
        <w:p w14:paraId="6FBDF7E0" w14:textId="045C6EAD" w:rsidR="002A4246" w:rsidDel="006F57DF" w:rsidRDefault="002A4246">
          <w:pPr>
            <w:pStyle w:val="Verzeichnis1"/>
            <w:tabs>
              <w:tab w:val="left" w:pos="440"/>
              <w:tab w:val="right" w:leader="dot" w:pos="9054"/>
            </w:tabs>
            <w:rPr>
              <w:del w:id="829" w:author="Dominik Messinger" w:date="2012-11-09T15:35:00Z"/>
              <w:rFonts w:eastAsiaTheme="minorEastAsia"/>
              <w:noProof/>
            </w:rPr>
          </w:pPr>
          <w:del w:id="830" w:author="Dominik Messinger" w:date="2012-11-09T15:35:00Z">
            <w:r w:rsidRPr="006F57DF" w:rsidDel="006F57DF">
              <w:rPr>
                <w:rPrChange w:id="831" w:author="Dominik Messinger" w:date="2012-11-09T15:35:00Z">
                  <w:rPr>
                    <w:rStyle w:val="Hyperlink"/>
                    <w:noProof/>
                  </w:rPr>
                </w:rPrChange>
              </w:rPr>
              <w:delText>8</w:delText>
            </w:r>
            <w:r w:rsidDel="006F57DF">
              <w:rPr>
                <w:rFonts w:eastAsiaTheme="minorEastAsia"/>
                <w:noProof/>
              </w:rPr>
              <w:tab/>
            </w:r>
            <w:r w:rsidRPr="006F57DF" w:rsidDel="006F57DF">
              <w:rPr>
                <w:rPrChange w:id="832" w:author="Dominik Messinger" w:date="2012-11-09T15:35:00Z">
                  <w:rPr>
                    <w:rStyle w:val="Hyperlink"/>
                    <w:noProof/>
                  </w:rPr>
                </w:rPrChange>
              </w:rPr>
              <w:delText>Related Work</w:delText>
            </w:r>
            <w:r w:rsidDel="006F57DF">
              <w:rPr>
                <w:noProof/>
                <w:webHidden/>
              </w:rPr>
              <w:tab/>
            </w:r>
            <w:r w:rsidR="003E5AA2" w:rsidDel="006F57DF">
              <w:rPr>
                <w:noProof/>
                <w:webHidden/>
              </w:rPr>
              <w:delText>51</w:delText>
            </w:r>
          </w:del>
        </w:p>
        <w:p w14:paraId="65DB4C5A" w14:textId="03BB5563" w:rsidR="002A4246" w:rsidDel="006F57DF" w:rsidRDefault="002A4246">
          <w:pPr>
            <w:pStyle w:val="Verzeichnis1"/>
            <w:tabs>
              <w:tab w:val="left" w:pos="440"/>
              <w:tab w:val="right" w:leader="dot" w:pos="9054"/>
            </w:tabs>
            <w:rPr>
              <w:del w:id="833" w:author="Dominik Messinger" w:date="2012-11-09T15:35:00Z"/>
              <w:rFonts w:eastAsiaTheme="minorEastAsia"/>
              <w:noProof/>
            </w:rPr>
          </w:pPr>
          <w:del w:id="834" w:author="Dominik Messinger" w:date="2012-11-09T15:35:00Z">
            <w:r w:rsidRPr="006F57DF" w:rsidDel="006F57DF">
              <w:rPr>
                <w:rPrChange w:id="835" w:author="Dominik Messinger" w:date="2012-11-09T15:35:00Z">
                  <w:rPr>
                    <w:rStyle w:val="Hyperlink"/>
                    <w:noProof/>
                  </w:rPr>
                </w:rPrChange>
              </w:rPr>
              <w:delText>9</w:delText>
            </w:r>
            <w:r w:rsidDel="006F57DF">
              <w:rPr>
                <w:rFonts w:eastAsiaTheme="minorEastAsia"/>
                <w:noProof/>
              </w:rPr>
              <w:tab/>
            </w:r>
            <w:r w:rsidRPr="006F57DF" w:rsidDel="006F57DF">
              <w:rPr>
                <w:rPrChange w:id="836" w:author="Dominik Messinger" w:date="2012-11-09T15:35:00Z">
                  <w:rPr>
                    <w:rStyle w:val="Hyperlink"/>
                    <w:noProof/>
                  </w:rPr>
                </w:rPrChange>
              </w:rPr>
              <w:delText>Limitations and Future Work</w:delText>
            </w:r>
            <w:r w:rsidDel="006F57DF">
              <w:rPr>
                <w:noProof/>
                <w:webHidden/>
              </w:rPr>
              <w:tab/>
            </w:r>
            <w:r w:rsidR="003E5AA2" w:rsidDel="006F57DF">
              <w:rPr>
                <w:noProof/>
                <w:webHidden/>
              </w:rPr>
              <w:delText>53</w:delText>
            </w:r>
          </w:del>
        </w:p>
        <w:p w14:paraId="290CFBD4" w14:textId="432AAC33" w:rsidR="002A4246" w:rsidDel="006F57DF" w:rsidRDefault="002A4246">
          <w:pPr>
            <w:pStyle w:val="Verzeichnis1"/>
            <w:tabs>
              <w:tab w:val="left" w:pos="660"/>
              <w:tab w:val="right" w:leader="dot" w:pos="9054"/>
            </w:tabs>
            <w:rPr>
              <w:del w:id="837" w:author="Dominik Messinger" w:date="2012-11-09T15:35:00Z"/>
              <w:rFonts w:eastAsiaTheme="minorEastAsia"/>
              <w:noProof/>
            </w:rPr>
          </w:pPr>
          <w:del w:id="838" w:author="Dominik Messinger" w:date="2012-11-09T15:35:00Z">
            <w:r w:rsidRPr="006F57DF" w:rsidDel="006F57DF">
              <w:rPr>
                <w:rPrChange w:id="839" w:author="Dominik Messinger" w:date="2012-11-09T15:35:00Z">
                  <w:rPr>
                    <w:rStyle w:val="Hyperlink"/>
                    <w:noProof/>
                  </w:rPr>
                </w:rPrChange>
              </w:rPr>
              <w:delText>10</w:delText>
            </w:r>
            <w:r w:rsidDel="006F57DF">
              <w:rPr>
                <w:rFonts w:eastAsiaTheme="minorEastAsia"/>
                <w:noProof/>
              </w:rPr>
              <w:tab/>
            </w:r>
            <w:r w:rsidRPr="006F57DF" w:rsidDel="006F57DF">
              <w:rPr>
                <w:rPrChange w:id="840" w:author="Dominik Messinger" w:date="2012-11-09T15:35:00Z">
                  <w:rPr>
                    <w:rStyle w:val="Hyperlink"/>
                    <w:noProof/>
                  </w:rPr>
                </w:rPrChange>
              </w:rPr>
              <w:delText>Conclusion</w:delText>
            </w:r>
            <w:r w:rsidDel="006F57DF">
              <w:rPr>
                <w:noProof/>
                <w:webHidden/>
              </w:rPr>
              <w:tab/>
            </w:r>
            <w:r w:rsidR="003E5AA2" w:rsidDel="006F57DF">
              <w:rPr>
                <w:noProof/>
                <w:webHidden/>
              </w:rPr>
              <w:delText>55</w:delText>
            </w:r>
          </w:del>
        </w:p>
        <w:p w14:paraId="7225B367" w14:textId="0E62B7CE" w:rsidR="002A4246" w:rsidDel="006F57DF" w:rsidRDefault="002A4246">
          <w:pPr>
            <w:pStyle w:val="Verzeichnis1"/>
            <w:tabs>
              <w:tab w:val="left" w:pos="660"/>
              <w:tab w:val="right" w:leader="dot" w:pos="9054"/>
            </w:tabs>
            <w:rPr>
              <w:del w:id="841" w:author="Dominik Messinger" w:date="2012-11-09T15:35:00Z"/>
              <w:rFonts w:eastAsiaTheme="minorEastAsia"/>
              <w:noProof/>
            </w:rPr>
          </w:pPr>
          <w:del w:id="842" w:author="Dominik Messinger" w:date="2012-11-09T15:35:00Z">
            <w:r w:rsidRPr="006F57DF" w:rsidDel="006F57DF">
              <w:rPr>
                <w:rPrChange w:id="843" w:author="Dominik Messinger" w:date="2012-11-09T15:35:00Z">
                  <w:rPr>
                    <w:rStyle w:val="Hyperlink"/>
                    <w:noProof/>
                  </w:rPr>
                </w:rPrChange>
              </w:rPr>
              <w:delText>11</w:delText>
            </w:r>
            <w:r w:rsidDel="006F57DF">
              <w:rPr>
                <w:rFonts w:eastAsiaTheme="minorEastAsia"/>
                <w:noProof/>
              </w:rPr>
              <w:tab/>
            </w:r>
            <w:r w:rsidRPr="006F57DF" w:rsidDel="006F57DF">
              <w:rPr>
                <w:rPrChange w:id="844" w:author="Dominik Messinger" w:date="2012-11-09T15:35:00Z">
                  <w:rPr>
                    <w:rStyle w:val="Hyperlink"/>
                    <w:noProof/>
                  </w:rPr>
                </w:rPrChange>
              </w:rPr>
              <w:delText>References</w:delText>
            </w:r>
            <w:r w:rsidDel="006F57DF">
              <w:rPr>
                <w:noProof/>
                <w:webHidden/>
              </w:rPr>
              <w:tab/>
            </w:r>
            <w:r w:rsidR="003E5AA2" w:rsidDel="006F57DF">
              <w:rPr>
                <w:noProof/>
                <w:webHidden/>
              </w:rPr>
              <w:delText>57</w:delText>
            </w:r>
          </w:del>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4"/>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845" w:name="_Toc340692955"/>
      <w:r w:rsidRPr="00DB6121">
        <w:lastRenderedPageBreak/>
        <w:t>Introduction</w:t>
      </w:r>
      <w:bookmarkEnd w:id="845"/>
    </w:p>
    <w:p w14:paraId="013A377E" w14:textId="77777777" w:rsidR="00E10A47" w:rsidRPr="008458F8" w:rsidRDefault="00E10A47" w:rsidP="008458F8">
      <w:pPr>
        <w:pStyle w:val="berschrift2"/>
      </w:pPr>
      <w:bookmarkStart w:id="846" w:name="_Toc340692956"/>
      <w:r w:rsidRPr="008458F8">
        <w:t>Background and Motivation</w:t>
      </w:r>
      <w:bookmarkEnd w:id="846"/>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sdt>
        <w:sdtPr>
          <w:id w:val="856389971"/>
          <w:citation/>
        </w:sdtPr>
        <w:sdtEndPr/>
        <w:sdtContent>
          <w:r w:rsidR="00E757C8">
            <w:fldChar w:fldCharType="begin"/>
          </w:r>
          <w:r w:rsidR="00E757C8" w:rsidRPr="00E757C8">
            <w:instrText xml:space="preserve"> CITATION 20112 \l 1031 </w:instrText>
          </w:r>
          <w:r w:rsidR="00E757C8">
            <w:fldChar w:fldCharType="separate"/>
          </w:r>
          <w:r w:rsidR="003520F5" w:rsidRPr="003520F5">
            <w:rPr>
              <w:noProof/>
            </w:rPr>
            <w:t>[1]</w:t>
          </w:r>
          <w:r w:rsidR="00E757C8">
            <w:fldChar w:fldCharType="end"/>
          </w:r>
        </w:sdtContent>
      </w:sdt>
      <w:sdt>
        <w:sdtPr>
          <w:id w:val="1725330316"/>
          <w:citation/>
        </w:sdtPr>
        <w:sdtEndPr/>
        <w:sdtContent>
          <w:r w:rsidR="00E757C8">
            <w:fldChar w:fldCharType="begin"/>
          </w:r>
          <w:r w:rsidR="00E757C8" w:rsidRPr="00E757C8">
            <w:instrText xml:space="preserve"> CITATION Sma12 \l 1031 </w:instrText>
          </w:r>
          <w:r w:rsidR="00E757C8">
            <w:fldChar w:fldCharType="separate"/>
          </w:r>
          <w:r w:rsidR="003520F5">
            <w:rPr>
              <w:noProof/>
            </w:rPr>
            <w:t xml:space="preserve"> </w:t>
          </w:r>
          <w:r w:rsidR="003520F5" w:rsidRPr="003520F5">
            <w:rPr>
              <w:noProof/>
            </w:rPr>
            <w:t>[2]</w:t>
          </w:r>
          <w:r w:rsidR="00E757C8">
            <w:fldChar w:fldCharType="end"/>
          </w:r>
        </w:sdtContent>
      </w:sdt>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EndPr/>
        <w:sdtContent>
          <w:r w:rsidR="00D453C1">
            <w:fldChar w:fldCharType="begin"/>
          </w:r>
          <w:r w:rsidR="00F214F0">
            <w:instrText xml:space="preserve">CITATION Sat09 \l 1031 </w:instrText>
          </w:r>
          <w:r w:rsidR="00D453C1">
            <w:fldChar w:fldCharType="separate"/>
          </w:r>
          <w:r w:rsidR="003520F5" w:rsidRPr="003520F5">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EndPr/>
        <w:sdtContent>
          <w:r>
            <w:fldChar w:fldCharType="begin"/>
          </w:r>
          <w:r w:rsidRPr="006D09CA">
            <w:instrText xml:space="preserve"> CITATION Sir12 \l 1031 </w:instrText>
          </w:r>
          <w:r>
            <w:fldChar w:fldCharType="separate"/>
          </w:r>
          <w:r w:rsidR="003520F5" w:rsidRPr="003520F5">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EndPr/>
        <w:sdtContent>
          <w:r>
            <w:fldChar w:fldCharType="begin"/>
          </w:r>
          <w:r>
            <w:instrText xml:space="preserve">CITATION Goo12 \l 1031 </w:instrText>
          </w:r>
          <w:r>
            <w:fldChar w:fldCharType="separate"/>
          </w:r>
          <w:r w:rsidR="003520F5" w:rsidRPr="003520F5">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847" w:name="_Toc340692957"/>
      <w:r>
        <w:t>WAN</w:t>
      </w:r>
      <w:r w:rsidR="006F73EA">
        <w:t xml:space="preserve"> </w:t>
      </w:r>
      <w:r w:rsidR="004C6BA0">
        <w:t>Latency as a Limitation to Cloud Resources</w:t>
      </w:r>
      <w:bookmarkEnd w:id="847"/>
    </w:p>
    <w:p w14:paraId="324DC747" w14:textId="7318A563"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processing time on client and server side</w:t>
      </w:r>
      <w:r w:rsidR="00084411">
        <w:t>,</w:t>
      </w:r>
      <w:r>
        <w:t xml:space="preserve"> as well as within the network. </w:t>
      </w:r>
      <w:r w:rsidR="00084411">
        <w:t>L</w:t>
      </w:r>
      <w:r>
        <w:t xml:space="preserve">atency increases </w:t>
      </w:r>
      <w:r w:rsidR="00084411">
        <w:t xml:space="preserve">due to </w:t>
      </w:r>
      <w:r>
        <w:t xml:space="preserve">packet drops and various software or hardware layers, such as routing mechanisms, congestion </w:t>
      </w:r>
      <w:r>
        <w:lastRenderedPageBreak/>
        <w:t>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EndPr/>
        <w:sdtContent>
          <w:r>
            <w:fldChar w:fldCharType="begin"/>
          </w:r>
          <w:r w:rsidR="00F214F0">
            <w:instrText xml:space="preserve">CITATION Sat09 \l 1031 </w:instrText>
          </w:r>
          <w:r>
            <w:fldChar w:fldCharType="separate"/>
          </w:r>
          <w:r w:rsidR="003520F5" w:rsidRPr="003520F5">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w:t>
      </w:r>
      <w:r w:rsidR="00C060B6">
        <w:t>-</w:t>
      </w:r>
      <w:r w:rsidR="00E757C8">
        <w:t>high frame rates in order to provide a fair usage experience (c.f. p.17</w:t>
      </w:r>
      <w:r w:rsidR="006F1A7B">
        <w:t xml:space="preserve"> in</w:t>
      </w:r>
      <w:r w:rsidR="00E757C8">
        <w:t xml:space="preserve"> </w:t>
      </w:r>
      <w:sdt>
        <w:sdtPr>
          <w:id w:val="-870302574"/>
          <w:citation/>
        </w:sdtPr>
        <w:sdtEndPr/>
        <w:sdtContent>
          <w:r w:rsidR="00E757C8">
            <w:fldChar w:fldCharType="begin"/>
          </w:r>
          <w:r w:rsidR="00E757C8" w:rsidRPr="00E757C8">
            <w:instrText xml:space="preserve"> CITATION Sat09 \l 1031 </w:instrText>
          </w:r>
          <w:r w:rsidR="00E757C8">
            <w:fldChar w:fldCharType="separate"/>
          </w:r>
          <w:r w:rsidR="003520F5" w:rsidRPr="003520F5">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848" w:name="_Toc340692958"/>
      <w:r>
        <w:t>Resource-Constrained</w:t>
      </w:r>
      <w:r w:rsidR="00026764">
        <w:t xml:space="preserve"> Environments</w:t>
      </w:r>
      <w:r w:rsidR="004C6BA0">
        <w:t xml:space="preserve"> </w:t>
      </w:r>
      <w:r w:rsidR="006F73EA">
        <w:t>without WAN Access</w:t>
      </w:r>
      <w:bookmarkEnd w:id="848"/>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EndPr/>
        <w:sdtContent>
          <w:r>
            <w:fldChar w:fldCharType="begin"/>
          </w:r>
          <w:r w:rsidRPr="00E01A99">
            <w:instrText xml:space="preserve"> CITATION HaK11 \l 1031 </w:instrText>
          </w:r>
          <w:r>
            <w:fldChar w:fldCharType="separate"/>
          </w:r>
          <w:r w:rsidR="003520F5" w:rsidRPr="003520F5">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EndPr/>
        <w:sdtContent>
          <w:r>
            <w:fldChar w:fldCharType="begin"/>
          </w:r>
          <w:r w:rsidRPr="00E01A99">
            <w:instrText xml:space="preserve"> CITATION HaK11 \l 1031 </w:instrText>
          </w:r>
          <w:r>
            <w:fldChar w:fldCharType="separate"/>
          </w:r>
          <w:r w:rsidR="003520F5" w:rsidRPr="003520F5">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EndPr/>
        <w:sdtContent>
          <w:r w:rsidR="00571F5D">
            <w:fldChar w:fldCharType="begin"/>
          </w:r>
          <w:r w:rsidR="00571F5D" w:rsidRPr="005B7B7A">
            <w:instrText xml:space="preserve"> CITATION Mor11 \l 1031 </w:instrText>
          </w:r>
          <w:r w:rsidR="00571F5D">
            <w:fldChar w:fldCharType="separate"/>
          </w:r>
          <w:r w:rsidR="003520F5" w:rsidRPr="003520F5">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849" w:name="_Toc340692959"/>
      <w:r>
        <w:t>C</w:t>
      </w:r>
      <w:r w:rsidR="00AF035D">
        <w:t>yber Foraging and VM Synthesis i</w:t>
      </w:r>
      <w:r>
        <w:t>n Hostile Environment</w:t>
      </w:r>
      <w:r w:rsidR="00502792">
        <w:t>s</w:t>
      </w:r>
      <w:bookmarkEnd w:id="849"/>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EndPr/>
        <w:sdtContent>
          <w:r w:rsidR="00207751">
            <w:fldChar w:fldCharType="begin"/>
          </w:r>
          <w:r w:rsidR="00207751" w:rsidRPr="00207751">
            <w:instrText xml:space="preserve"> CITATION HaK11 \l 1031 </w:instrText>
          </w:r>
          <w:r w:rsidR="00207751">
            <w:fldChar w:fldCharType="separate"/>
          </w:r>
          <w:r w:rsidR="003520F5" w:rsidRPr="003520F5">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EndPr/>
        <w:sdtContent>
          <w:r w:rsidR="0006647D">
            <w:fldChar w:fldCharType="begin"/>
          </w:r>
          <w:r w:rsidR="00F214F0">
            <w:instrText xml:space="preserve">CITATION Sat01 \l 1031 </w:instrText>
          </w:r>
          <w:r w:rsidR="0006647D">
            <w:fldChar w:fldCharType="separate"/>
          </w:r>
          <w:r w:rsidR="003520F5" w:rsidRPr="003520F5">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EndPr/>
        <w:sdtContent>
          <w:r w:rsidR="00207751">
            <w:fldChar w:fldCharType="begin"/>
          </w:r>
          <w:r w:rsidR="00207751" w:rsidRPr="00207751">
            <w:instrText xml:space="preserve"> CITATION HaK11 \l 1031 </w:instrText>
          </w:r>
          <w:r w:rsidR="00207751">
            <w:fldChar w:fldCharType="separate"/>
          </w:r>
          <w:r w:rsidR="003520F5">
            <w:rPr>
              <w:noProof/>
            </w:rPr>
            <w:t xml:space="preserve"> </w:t>
          </w:r>
          <w:r w:rsidR="003520F5" w:rsidRPr="003520F5">
            <w:rPr>
              <w:noProof/>
            </w:rPr>
            <w:t>[6]</w:t>
          </w:r>
          <w:r w:rsidR="00207751">
            <w:fldChar w:fldCharType="end"/>
          </w:r>
        </w:sdtContent>
      </w:sdt>
      <w:r w:rsidR="00207751">
        <w:t>.</w:t>
      </w:r>
      <w:r w:rsidR="009249AF">
        <w:t xml:space="preserve"> </w:t>
      </w:r>
    </w:p>
    <w:p w14:paraId="4ECB559E" w14:textId="2CBF65A7" w:rsidR="001121A2" w:rsidRDefault="00EE78D3" w:rsidP="00050044">
      <w:r>
        <w:lastRenderedPageBreak/>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803452">
        <w:t>VM</w:t>
      </w:r>
      <w:r w:rsidR="00DB69EC">
        <w:t xml:space="preserv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803452">
        <w:t>VM</w:t>
      </w:r>
      <w:r w:rsidR="001121A2">
        <w:t xml:space="preserv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0ABCC64D" w:rsidR="001121A2" w:rsidRDefault="00DB69EC" w:rsidP="00050044">
      <w:r>
        <w:t xml:space="preserve">A reference implementation is presented in </w:t>
      </w:r>
      <w:sdt>
        <w:sdtPr>
          <w:id w:val="-347562917"/>
          <w:citation/>
        </w:sdtPr>
        <w:sdtEndPr/>
        <w:sdtContent>
          <w:r>
            <w:fldChar w:fldCharType="begin"/>
          </w:r>
          <w:r w:rsidR="001D4EDD">
            <w:instrText xml:space="preserve">CITATION Sim12 \l 1031 </w:instrText>
          </w:r>
          <w:r>
            <w:fldChar w:fldCharType="separate"/>
          </w:r>
          <w:r w:rsidR="003520F5" w:rsidRPr="003520F5">
            <w:rPr>
              <w:noProof/>
            </w:rPr>
            <w:t>[9]</w:t>
          </w:r>
          <w:r>
            <w:fldChar w:fldCharType="end"/>
          </w:r>
        </w:sdtContent>
      </w:sdt>
      <w:r>
        <w:t xml:space="preserve">; </w:t>
      </w:r>
      <w:r>
        <w:fldChar w:fldCharType="begin"/>
      </w:r>
      <w:r>
        <w:instrText xml:space="preserve"> REF _Ref334197975 \h </w:instrText>
      </w:r>
      <w:r>
        <w:fldChar w:fldCharType="separate"/>
      </w:r>
      <w:r w:rsidR="00BA767A">
        <w:t xml:space="preserve">Figure </w:t>
      </w:r>
      <w:r w:rsidR="00BA767A">
        <w:rPr>
          <w:noProof/>
        </w:rPr>
        <w:t>1</w:t>
      </w:r>
      <w:r>
        <w:fldChar w:fldCharType="end"/>
      </w:r>
      <w:r>
        <w:t xml:space="preserve"> shows the process of overlay creation. </w:t>
      </w:r>
    </w:p>
    <w:p w14:paraId="498F608C" w14:textId="77777777" w:rsidR="00DB69EC" w:rsidRDefault="00DB69EC" w:rsidP="00DB69EC">
      <w:pPr>
        <w:keepNext/>
      </w:pPr>
      <w:r>
        <w:rPr>
          <w:noProof/>
          <w:lang w:val="de-DE" w:eastAsia="de-DE"/>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0B96056B" w:rsidR="00DB69EC" w:rsidRDefault="00DB69EC" w:rsidP="00DB69EC">
      <w:pPr>
        <w:pStyle w:val="Beschriftung"/>
      </w:pPr>
      <w:bookmarkStart w:id="850" w:name="_Ref334197975"/>
      <w:r>
        <w:t xml:space="preserve">Figure </w:t>
      </w:r>
      <w:fldSimple w:instr=" SEQ Figure \* ARABIC ">
        <w:r w:rsidR="00BA767A">
          <w:rPr>
            <w:noProof/>
          </w:rPr>
          <w:t>1</w:t>
        </w:r>
      </w:fldSimple>
      <w:bookmarkEnd w:id="850"/>
      <w:r>
        <w:t>: VM overlay creation</w:t>
      </w:r>
      <w:r w:rsidR="00C7473A">
        <w:t xml:space="preserve"> (</w:t>
      </w:r>
      <w:r w:rsidR="00020D76">
        <w:t>p.1</w:t>
      </w:r>
      <w:r w:rsidR="00C72569">
        <w:t>5</w:t>
      </w:r>
      <w:r w:rsidR="00020D76">
        <w:t>)</w:t>
      </w:r>
      <w:sdt>
        <w:sdtPr>
          <w:id w:val="1359852463"/>
          <w:citation/>
        </w:sdtPr>
        <w:sdtEndPr/>
        <w:sdtContent>
          <w:r w:rsidR="00020D76">
            <w:fldChar w:fldCharType="begin"/>
          </w:r>
          <w:r w:rsidR="001D4EDD">
            <w:instrText xml:space="preserve">CITATION Sim12 \l 1031 </w:instrText>
          </w:r>
          <w:r w:rsidR="00020D76">
            <w:fldChar w:fldCharType="separate"/>
          </w:r>
          <w:r w:rsidR="003520F5">
            <w:rPr>
              <w:noProof/>
            </w:rPr>
            <w:t xml:space="preserve"> </w:t>
          </w:r>
          <w:r w:rsidR="003520F5" w:rsidRPr="003520F5">
            <w:rPr>
              <w:noProof/>
            </w:rPr>
            <w:t>[9]</w:t>
          </w:r>
          <w:r w:rsidR="00020D76">
            <w:fldChar w:fldCharType="end"/>
          </w:r>
        </w:sdtContent>
      </w:sdt>
    </w:p>
    <w:p w14:paraId="38C35889" w14:textId="1CDCCA8B"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 xml:space="preserve">be responsible for overlay transmission. </w:t>
      </w:r>
      <w:r w:rsidR="00357B56">
        <w:t>An overlay is calculated as the straight binary difference between a VM before application install and after application install. Consequently,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w:t>
      </w:r>
      <w:r w:rsidR="00357B56">
        <w:t>binary difference</w:t>
      </w:r>
      <w:r w:rsidR="002D07FF">
        <w:t xml:space="preserve">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proofErr w:type="gramStart"/>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EndPr/>
        <w:sdtContent>
          <w:r w:rsidR="00C21254">
            <w:fldChar w:fldCharType="begin"/>
          </w:r>
          <w:r w:rsidR="001D4EDD">
            <w:instrText xml:space="preserve">CITATION Sim12 \l 1031 </w:instrText>
          </w:r>
          <w:r w:rsidR="00C21254">
            <w:fldChar w:fldCharType="separate"/>
          </w:r>
          <w:r w:rsidR="003520F5">
            <w:rPr>
              <w:noProof/>
            </w:rPr>
            <w:t xml:space="preserve"> </w:t>
          </w:r>
          <w:r w:rsidR="003520F5" w:rsidRPr="003520F5">
            <w:rPr>
              <w:noProof/>
            </w:rPr>
            <w:t>[9]</w:t>
          </w:r>
          <w:r w:rsidR="00C21254">
            <w:fldChar w:fldCharType="end"/>
          </w:r>
        </w:sdtContent>
      </w:sdt>
      <w:r w:rsidR="00C21254">
        <w:t>.</w:t>
      </w:r>
      <w:proofErr w:type="gramEnd"/>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851" w:name="_Toc340692960"/>
      <w:r>
        <w:lastRenderedPageBreak/>
        <w:t xml:space="preserve">Goal </w:t>
      </w:r>
      <w:r w:rsidR="009545BD">
        <w:t>and Structure of this T</w:t>
      </w:r>
      <w:r>
        <w:t>hesis</w:t>
      </w:r>
      <w:bookmarkEnd w:id="851"/>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1D3DF804"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852" w:name="_Toc340692961"/>
      <w:r>
        <w:lastRenderedPageBreak/>
        <w:t>Cyber Foraging</w:t>
      </w:r>
      <w:bookmarkEnd w:id="852"/>
    </w:p>
    <w:p w14:paraId="5475F11B" w14:textId="77777777" w:rsidR="00B94CEE" w:rsidRDefault="00B94CEE" w:rsidP="00B94CEE">
      <w:pPr>
        <w:pStyle w:val="berschrift2"/>
      </w:pPr>
      <w:bookmarkStart w:id="853" w:name="_Toc340692962"/>
      <w:r>
        <w:t>Concept</w:t>
      </w:r>
      <w:bookmarkEnd w:id="853"/>
    </w:p>
    <w:p w14:paraId="4BAF8C59" w14:textId="369A9BFC"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t>
      </w:r>
      <w:r w:rsidR="007F2DCC">
        <w:t xml:space="preserve">static </w:t>
      </w:r>
      <w:r w:rsidR="00322356">
        <w:t>machines</w:t>
      </w:r>
      <w:r w:rsidR="007F2DCC">
        <w:t>, such as desktops and servers</w:t>
      </w:r>
      <w:r w:rsidR="00322356">
        <w:t xml:space="preserve">.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w:t>
      </w:r>
      <w:r w:rsidR="007F2DCC">
        <w:t>-</w:t>
      </w:r>
      <w:r w:rsidR="00322356">
        <w:t xml:space="preserve">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EndPr/>
        <w:sdtContent>
          <w:r w:rsidR="002730C5">
            <w:fldChar w:fldCharType="begin"/>
          </w:r>
          <w:r w:rsidR="00F214F0">
            <w:instrText xml:space="preserve">CITATION Sat09 \l 1031 </w:instrText>
          </w:r>
          <w:r w:rsidR="002730C5">
            <w:fldChar w:fldCharType="separate"/>
          </w:r>
          <w:r w:rsidR="003520F5" w:rsidRPr="003520F5">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EndPr/>
        <w:sdtContent>
          <w:r w:rsidR="00B72D72">
            <w:fldChar w:fldCharType="begin"/>
          </w:r>
          <w:r w:rsidR="00F214F0">
            <w:instrText xml:space="preserve">CITATION Sat01 \l 1031 </w:instrText>
          </w:r>
          <w:r w:rsidR="00B72D72">
            <w:fldChar w:fldCharType="separate"/>
          </w:r>
          <w:r w:rsidR="003520F5" w:rsidRPr="003520F5">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EndPr/>
        <w:sdtContent>
          <w:r w:rsidR="00C460AF">
            <w:fldChar w:fldCharType="begin"/>
          </w:r>
          <w:r w:rsidR="00F214F0">
            <w:instrText xml:space="preserve">CITATION Sat01 \l 1031 </w:instrText>
          </w:r>
          <w:r w:rsidR="00C460AF">
            <w:fldChar w:fldCharType="separate"/>
          </w:r>
          <w:r w:rsidR="003520F5" w:rsidRPr="003520F5">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854" w:name="_Ref332110623"/>
      <w:bookmarkStart w:id="855" w:name="_Toc340692963"/>
      <w:r>
        <w:t>Scenario</w:t>
      </w:r>
      <w:bookmarkEnd w:id="854"/>
      <w:bookmarkEnd w:id="855"/>
    </w:p>
    <w:p w14:paraId="143D9E65" w14:textId="29A54BAC"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ins w:id="856" w:author="Dominik Messinger" w:date="2012-11-14T22:49:00Z">
        <w:r w:rsidR="00BA767A" w:rsidRPr="00D56869">
          <w:t xml:space="preserve">Figure </w:t>
        </w:r>
        <w:r w:rsidR="00BA767A">
          <w:rPr>
            <w:noProof/>
          </w:rPr>
          <w:t>2</w:t>
        </w:r>
      </w:ins>
      <w:del w:id="857" w:author="Dominik Messinger" w:date="2012-11-09T17:32:00Z">
        <w:r w:rsidR="003E5AA2" w:rsidRPr="00D56869" w:rsidDel="00E37C85">
          <w:delText xml:space="preserve">Figure </w:delText>
        </w:r>
        <w:r w:rsidR="003E5AA2" w:rsidDel="00E37C85">
          <w:rPr>
            <w:noProof/>
          </w:rPr>
          <w:delText>2</w:delText>
        </w:r>
      </w:del>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0E4B1A0A" w:rsidR="00F32428" w:rsidRDefault="00A31251" w:rsidP="00F32428">
      <w:pPr>
        <w:keepNext/>
      </w:pPr>
      <w:r>
        <w:object w:dxaOrig="7228" w:dyaOrig="6291" w14:anchorId="30CEE4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4pt;height:314.55pt" o:ole="">
            <v:imagedata r:id="rId16" o:title=""/>
          </v:shape>
          <o:OLEObject Type="Embed" ProgID="Visio.Drawing.11" ShapeID="_x0000_i1025" DrawAspect="Content" ObjectID="_1414439549" r:id="rId17"/>
        </w:object>
      </w:r>
    </w:p>
    <w:p w14:paraId="2EB67FA6" w14:textId="645EEF4E" w:rsidR="00F32428" w:rsidRPr="00D56869" w:rsidRDefault="00F32428" w:rsidP="00122895">
      <w:pPr>
        <w:pStyle w:val="Beschriftung"/>
        <w:rPr>
          <w:rStyle w:val="Hervorhebung"/>
          <w:i/>
          <w:iCs w:val="0"/>
        </w:rPr>
      </w:pPr>
      <w:bookmarkStart w:id="858" w:name="_Ref337642988"/>
      <w:r w:rsidRPr="00D56869">
        <w:t xml:space="preserve">Figure </w:t>
      </w:r>
      <w:fldSimple w:instr=" SEQ Figure \* ARABIC ">
        <w:r w:rsidR="00BA767A">
          <w:rPr>
            <w:noProof/>
          </w:rPr>
          <w:t>2</w:t>
        </w:r>
      </w:fldSimple>
      <w:bookmarkEnd w:id="858"/>
      <w:r w:rsidRPr="00D56869">
        <w:t>: Cyber</w:t>
      </w:r>
      <w:r w:rsidR="009A56E6">
        <w:t>-</w:t>
      </w:r>
      <w:r w:rsidRPr="00D56869">
        <w:t>foraging scenario “Stadium Security”</w:t>
      </w:r>
    </w:p>
    <w:p w14:paraId="2A4BD37B" w14:textId="290F7E98" w:rsidR="00B21AC7" w:rsidRDefault="00A96281" w:rsidP="00A72AD1">
      <w:pPr>
        <w:pStyle w:val="berschrift2"/>
      </w:pPr>
      <w:bookmarkStart w:id="859" w:name="_Toc340692964"/>
      <w:r>
        <w:t>Cyber</w:t>
      </w:r>
      <w:r w:rsidR="00566105">
        <w:t>-</w:t>
      </w:r>
      <w:r>
        <w:t>Foraging Strategies</w:t>
      </w:r>
      <w:bookmarkEnd w:id="859"/>
    </w:p>
    <w:p w14:paraId="39FCD6CC" w14:textId="6EEE6970"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w:t>
      </w:r>
      <w:r w:rsidR="00566105">
        <w:rPr>
          <w:rStyle w:val="Hervorhebung"/>
        </w:rPr>
        <w:t>-</w:t>
      </w:r>
      <w:r w:rsidR="00A96281">
        <w:rPr>
          <w:rStyle w:val="Hervorhebung"/>
        </w:rPr>
        <w:t>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examples of cyber</w:t>
      </w:r>
      <w:r w:rsidR="00566105">
        <w:t>-</w:t>
      </w:r>
      <w:r w:rsidR="00695B79">
        <w:t xml:space="preserve">foraging </w:t>
      </w:r>
      <w:r w:rsidR="00BE7DFA">
        <w:t>strategies</w:t>
      </w:r>
      <w:r w:rsidR="003E00D6">
        <w:t>.</w:t>
      </w:r>
    </w:p>
    <w:p w14:paraId="33C92408" w14:textId="77777777" w:rsidR="00B21AC7" w:rsidRDefault="00940E8B" w:rsidP="00E06C07">
      <w:pPr>
        <w:pStyle w:val="berschrift3"/>
      </w:pPr>
      <w:bookmarkStart w:id="860" w:name="_Ref332037029"/>
      <w:bookmarkStart w:id="861" w:name="_Toc340692965"/>
      <w:r>
        <w:t>Pre-</w:t>
      </w:r>
      <w:r w:rsidR="00BE7DFA">
        <w:t>I</w:t>
      </w:r>
      <w:r>
        <w:t>nstalled</w:t>
      </w:r>
      <w:r w:rsidR="001D2E8C">
        <w:t xml:space="preserve"> </w:t>
      </w:r>
      <w:bookmarkEnd w:id="860"/>
      <w:r w:rsidR="000A2330">
        <w:t>Applications</w:t>
      </w:r>
      <w:bookmarkEnd w:id="861"/>
    </w:p>
    <w:p w14:paraId="46780B2A" w14:textId="4163A14F" w:rsidR="00F15F31" w:rsidRDefault="0053594B" w:rsidP="00F15F31">
      <w:r>
        <w:t xml:space="preserve">In the simplest case, the surrogate is ready </w:t>
      </w:r>
      <w:r w:rsidR="00566105">
        <w:t xml:space="preserve">for execution </w:t>
      </w:r>
      <w:r>
        <w:t xml:space="preserve">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EndPr/>
        <w:sdtContent>
          <w:r w:rsidR="00F119F1">
            <w:fldChar w:fldCharType="begin"/>
          </w:r>
          <w:r w:rsidR="00F119F1" w:rsidRPr="00F119F1">
            <w:instrText xml:space="preserve"> CITATION Chi07 \l 1031 </w:instrText>
          </w:r>
          <w:r w:rsidR="00F119F1">
            <w:fldChar w:fldCharType="separate"/>
          </w:r>
          <w:r w:rsidR="003520F5" w:rsidRPr="003520F5">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EndPr/>
        <w:sdtContent>
          <w:r w:rsidR="0088770D">
            <w:fldChar w:fldCharType="begin"/>
          </w:r>
          <w:r w:rsidR="0088770D" w:rsidRPr="0088770D">
            <w:instrText xml:space="preserve"> CITATION Obj11 \l 1031 </w:instrText>
          </w:r>
          <w:r w:rsidR="0088770D">
            <w:fldChar w:fldCharType="separate"/>
          </w:r>
          <w:r w:rsidR="003520F5" w:rsidRPr="003520F5">
            <w:rPr>
              <w:noProof/>
            </w:rPr>
            <w:t>[11]</w:t>
          </w:r>
          <w:r w:rsidR="0088770D">
            <w:fldChar w:fldCharType="end"/>
          </w:r>
        </w:sdtContent>
      </w:sdt>
      <w:r w:rsidR="003D316D">
        <w:t xml:space="preserve">). </w:t>
      </w:r>
    </w:p>
    <w:p w14:paraId="0651364F" w14:textId="5C8F7687" w:rsidR="00CA5D1E" w:rsidRPr="00F15F31" w:rsidRDefault="00BE7DFA" w:rsidP="00F15F31">
      <w:r>
        <w:lastRenderedPageBreak/>
        <w:t>A real-</w:t>
      </w:r>
      <w:r w:rsidR="00CA5D1E">
        <w:t xml:space="preserve">world </w:t>
      </w:r>
      <w:r w:rsidR="00B37AE9">
        <w:t>cyber</w:t>
      </w:r>
      <w:r w:rsidR="00566105">
        <w:t>-</w:t>
      </w:r>
      <w:r w:rsidR="00B37AE9">
        <w:t xml:space="preserve">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EndPr/>
        <w:sdtContent>
          <w:r w:rsidR="00B37AE9">
            <w:fldChar w:fldCharType="begin"/>
          </w:r>
          <w:r w:rsidR="00B37AE9" w:rsidRPr="00B37AE9">
            <w:instrText xml:space="preserve"> CITATION Goo121 \l 1031 </w:instrText>
          </w:r>
          <w:r w:rsidR="00B37AE9">
            <w:fldChar w:fldCharType="separate"/>
          </w:r>
          <w:r w:rsidR="003520F5" w:rsidRPr="003520F5">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862" w:name="_Ref332054735"/>
      <w:bookmarkStart w:id="863" w:name="_Toc340692966"/>
      <w:r>
        <w:t>Mobile Code</w:t>
      </w:r>
      <w:bookmarkEnd w:id="862"/>
      <w:bookmarkEnd w:id="863"/>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BA767A">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xml:space="preserve">, </w:t>
      </w:r>
      <w:proofErr w:type="spellStart"/>
      <w:r w:rsidR="004A6805">
        <w:t>byte</w:t>
      </w:r>
      <w:r w:rsidR="00291204">
        <w:t>code</w:t>
      </w:r>
      <w:proofErr w:type="spellEnd"/>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EndPr>
          <w:rPr>
            <w:rStyle w:val="Hervorhebung"/>
          </w:rPr>
        </w:sdtEnd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3520F5">
            <w:rPr>
              <w:noProof/>
            </w:rPr>
            <w:t xml:space="preserve"> </w:t>
          </w:r>
          <w:r w:rsidR="003520F5" w:rsidRPr="003520F5">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EndPr>
          <w:rPr>
            <w:rStyle w:val="Hervorhebung"/>
          </w:rPr>
        </w:sdtEnd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3520F5">
            <w:rPr>
              <w:rStyle w:val="Hervorhebung"/>
              <w:noProof/>
            </w:rPr>
            <w:t xml:space="preserve"> </w:t>
          </w:r>
          <w:r w:rsidR="003520F5" w:rsidRPr="003520F5">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EndPr/>
        <w:sdtContent>
          <w:r w:rsidR="0061257D">
            <w:fldChar w:fldCharType="begin"/>
          </w:r>
          <w:r w:rsidR="00F214F0">
            <w:instrText xml:space="preserve">CITATION Bal03 \l 1031 </w:instrText>
          </w:r>
          <w:r w:rsidR="0061257D">
            <w:fldChar w:fldCharType="separate"/>
          </w:r>
          <w:r w:rsidR="003520F5" w:rsidRPr="003520F5">
            <w:rPr>
              <w:noProof/>
            </w:rPr>
            <w:t>[15]</w:t>
          </w:r>
          <w:r w:rsidR="0061257D">
            <w:fldChar w:fldCharType="end"/>
          </w:r>
        </w:sdtContent>
      </w:sdt>
      <w:sdt>
        <w:sdtPr>
          <w:id w:val="-1772235324"/>
          <w:citation/>
        </w:sdtPr>
        <w:sdtEndPr/>
        <w:sdtContent>
          <w:r w:rsidR="0061257D">
            <w:fldChar w:fldCharType="begin"/>
          </w:r>
          <w:r w:rsidR="00F214F0">
            <w:instrText xml:space="preserve">CITATION Bal07 \l 1031 </w:instrText>
          </w:r>
          <w:r w:rsidR="0061257D">
            <w:fldChar w:fldCharType="separate"/>
          </w:r>
          <w:r w:rsidR="003520F5">
            <w:rPr>
              <w:noProof/>
            </w:rPr>
            <w:t xml:space="preserve"> </w:t>
          </w:r>
          <w:r w:rsidR="003520F5" w:rsidRPr="003520F5">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EndPr/>
        <w:sdtContent>
          <w:r w:rsidR="00954A34">
            <w:fldChar w:fldCharType="begin"/>
          </w:r>
          <w:r w:rsidR="00954A34" w:rsidRPr="00F73B59">
            <w:instrText xml:space="preserve"> CITATION Kri10 \l 1031 </w:instrText>
          </w:r>
          <w:r w:rsidR="00954A34">
            <w:fldChar w:fldCharType="separate"/>
          </w:r>
          <w:r w:rsidR="003520F5" w:rsidRPr="003520F5">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EndPr/>
        <w:sdtContent>
          <w:r w:rsidR="00F73B59">
            <w:fldChar w:fldCharType="begin"/>
          </w:r>
          <w:r w:rsidR="00F73B59" w:rsidRPr="00F73B59">
            <w:instrText xml:space="preserve"> CITATION Cue10 \l 1031 </w:instrText>
          </w:r>
          <w:r w:rsidR="00F73B59">
            <w:fldChar w:fldCharType="separate"/>
          </w:r>
          <w:r w:rsidR="003520F5" w:rsidRPr="003520F5">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6C2F8CE"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EndPr/>
        <w:sdtContent>
          <w:r>
            <w:fldChar w:fldCharType="begin"/>
          </w:r>
          <w:r w:rsidRPr="00D501B2">
            <w:instrText xml:space="preserve"> CITATION Chu11 \l 1031 </w:instrText>
          </w:r>
          <w:r>
            <w:fldChar w:fldCharType="separate"/>
          </w:r>
          <w:r w:rsidR="003520F5" w:rsidRPr="003520F5">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 xml:space="preserve">During execution, the control flow migrates between the mobile device and the cloud. The cloud hosts a device clone that resides within a </w:t>
      </w:r>
      <w:r w:rsidR="00803452">
        <w:t>VM</w:t>
      </w:r>
      <w:r w:rsidR="0053594B">
        <w:t>; this clone serves as the offload site.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EndPr/>
        <w:sdtContent>
          <w:r w:rsidR="009C47EB">
            <w:fldChar w:fldCharType="begin"/>
          </w:r>
          <w:r w:rsidR="009C47EB" w:rsidRPr="00CA74BC">
            <w:instrText xml:space="preserve"> CITATION Hun99 \l 1031 </w:instrText>
          </w:r>
          <w:r w:rsidR="009C47EB">
            <w:fldChar w:fldCharType="separate"/>
          </w:r>
          <w:r w:rsidR="003520F5" w:rsidRPr="003520F5">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EndPr/>
        <w:sdtContent>
          <w:r w:rsidR="009C47EB">
            <w:fldChar w:fldCharType="begin"/>
          </w:r>
          <w:r w:rsidR="009C47EB" w:rsidRPr="00CA74BC">
            <w:instrText xml:space="preserve"> CITATION Mic93 \l 1031 </w:instrText>
          </w:r>
          <w:r w:rsidR="009C47EB">
            <w:fldChar w:fldCharType="separate"/>
          </w:r>
          <w:r w:rsidR="003520F5" w:rsidRPr="003520F5">
            <w:rPr>
              <w:noProof/>
            </w:rPr>
            <w:t>[21]</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14:paraId="38C34439" w14:textId="77777777" w:rsidR="00B21AC7" w:rsidRDefault="00B21AC7" w:rsidP="0002330B">
      <w:pPr>
        <w:pStyle w:val="berschrift3"/>
      </w:pPr>
      <w:bookmarkStart w:id="864" w:name="_Ref332059068"/>
      <w:bookmarkStart w:id="865" w:name="_Toc340692967"/>
      <w:r>
        <w:t>Application</w:t>
      </w:r>
      <w:r w:rsidR="008D257D">
        <w:t xml:space="preserve"> Deployment</w:t>
      </w:r>
      <w:bookmarkEnd w:id="864"/>
      <w:bookmarkEnd w:id="865"/>
    </w:p>
    <w:p w14:paraId="361CFEC6" w14:textId="33E5CFBA"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w:t>
      </w:r>
      <w:r w:rsidR="00566105">
        <w:t>d</w:t>
      </w:r>
      <w:r w:rsidR="00892C62">
        <w:t xml:space="preserve">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BA767A">
        <w:t>2.3.2</w:t>
      </w:r>
      <w:r w:rsidR="00892C62">
        <w:fldChar w:fldCharType="end"/>
      </w:r>
      <w:r w:rsidR="00892C62">
        <w:t>.</w:t>
      </w:r>
      <w:r w:rsidR="005E5B97">
        <w:t xml:space="preserve"> Instead of working on fine-grained separation into remote and local code, the developer implements a client-server architecture, whereby the </w:t>
      </w:r>
      <w:r w:rsidR="005E5B97">
        <w:lastRenderedPageBreak/>
        <w:t>server is the dedicated part for execution on the surrogate machine.</w:t>
      </w:r>
      <w:r w:rsidR="008F1E17">
        <w:t xml:space="preserve"> An additional advantage of this approach is that the server implementation does not have to be code that runs on the mobile device, therefore creating the potential for much powerful applications. </w:t>
      </w:r>
    </w:p>
    <w:p w14:paraId="1166B106" w14:textId="125EE718"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EndPr/>
        <w:sdtContent>
          <w:r>
            <w:fldChar w:fldCharType="begin"/>
          </w:r>
          <w:r w:rsidRPr="00892C62">
            <w:instrText xml:space="preserve"> CITATION Goy04 \l 1031 </w:instrText>
          </w:r>
          <w:r>
            <w:fldChar w:fldCharType="separate"/>
          </w:r>
          <w:r w:rsidR="003520F5" w:rsidRPr="003520F5">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rsidR="00803452">
        <w:t>VM</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866" w:name="_Ref332059130"/>
      <w:bookmarkStart w:id="867" w:name="_Toc340692968"/>
      <w:r>
        <w:t>V</w:t>
      </w:r>
      <w:r w:rsidR="00451D6F">
        <w:t xml:space="preserve">irtual </w:t>
      </w:r>
      <w:r>
        <w:t>M</w:t>
      </w:r>
      <w:r w:rsidR="00451D6F">
        <w:t xml:space="preserve">achine </w:t>
      </w:r>
      <w:r w:rsidR="00426F19">
        <w:t>Deployment</w:t>
      </w:r>
      <w:bookmarkEnd w:id="866"/>
      <w:bookmarkEnd w:id="867"/>
    </w:p>
    <w:p w14:paraId="7CC45094" w14:textId="56532182" w:rsidR="00D12874" w:rsidRDefault="00DA7294" w:rsidP="00D12874">
      <w:r>
        <w:t>The artifact of virtual machine deployment is</w:t>
      </w:r>
      <w:r w:rsidR="002525CC">
        <w:t xml:space="preserve"> a </w:t>
      </w:r>
      <w:r>
        <w:t xml:space="preserve">complete </w:t>
      </w:r>
      <w:r w:rsidR="00803452">
        <w:t>VM</w:t>
      </w:r>
      <w:r w:rsidR="002525CC">
        <w:t xml:space="preserve"> </w:t>
      </w:r>
      <w:r>
        <w:t>that contains</w:t>
      </w:r>
      <w:r w:rsidR="00D12874">
        <w:t xml:space="preserve"> </w:t>
      </w:r>
      <w:r w:rsidR="00566105">
        <w:t>the</w:t>
      </w:r>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EndPr/>
        <w:sdtContent>
          <w:r w:rsidR="00801E26">
            <w:fldChar w:fldCharType="begin"/>
          </w:r>
          <w:r w:rsidR="00F214F0">
            <w:instrText xml:space="preserve">CITATION Sat09 \l 1031 </w:instrText>
          </w:r>
          <w:r w:rsidR="00801E26">
            <w:fldChar w:fldCharType="separate"/>
          </w:r>
          <w:r w:rsidR="003520F5" w:rsidRPr="003520F5">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EndPr/>
        <w:sdtContent>
          <w:r w:rsidR="00801E26">
            <w:fldChar w:fldCharType="begin"/>
          </w:r>
          <w:r w:rsidR="00801E26" w:rsidRPr="009D244E">
            <w:instrText xml:space="preserve"> CITATION Wol08 \l 1031 </w:instrText>
          </w:r>
          <w:r w:rsidR="00801E26">
            <w:fldChar w:fldCharType="separate"/>
          </w:r>
          <w:r w:rsidR="003520F5" w:rsidRPr="003520F5">
            <w:rPr>
              <w:noProof/>
            </w:rPr>
            <w:t>[23]</w:t>
          </w:r>
          <w:r w:rsidR="00801E26">
            <w:fldChar w:fldCharType="end"/>
          </w:r>
        </w:sdtContent>
      </w:sdt>
      <w:r w:rsidR="00801E26">
        <w:t>.</w:t>
      </w:r>
    </w:p>
    <w:p w14:paraId="461096E0" w14:textId="77777777" w:rsidR="00547252" w:rsidRDefault="00547252" w:rsidP="00547252">
      <w:pPr>
        <w:pStyle w:val="berschrift2"/>
      </w:pPr>
      <w:bookmarkStart w:id="868" w:name="_Toc340692969"/>
      <w:r>
        <w:t>Application Virtualization as a Cyber-Foraging Strategy</w:t>
      </w:r>
      <w:bookmarkEnd w:id="868"/>
    </w:p>
    <w:p w14:paraId="0578D8A9" w14:textId="7D82CEF1"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BA767A">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BA767A">
        <w:t>2.3.4</w:t>
      </w:r>
      <w:r w:rsidR="00EC2868">
        <w:fldChar w:fldCharType="end"/>
      </w:r>
      <w:r w:rsidR="00EC2868">
        <w:t>).</w:t>
      </w:r>
    </w:p>
    <w:p w14:paraId="081C713D" w14:textId="77777777" w:rsidR="00B46150" w:rsidRDefault="00AB1779" w:rsidP="00470BF1">
      <w:pPr>
        <w:pStyle w:val="berschrift1"/>
      </w:pPr>
      <w:bookmarkStart w:id="869" w:name="_Toc340692970"/>
      <w:r>
        <w:lastRenderedPageBreak/>
        <w:t>Cloudlet</w:t>
      </w:r>
      <w:r w:rsidR="00647471">
        <w:t>s</w:t>
      </w:r>
      <w:bookmarkEnd w:id="869"/>
    </w:p>
    <w:p w14:paraId="4630DA39" w14:textId="77777777" w:rsidR="00521FAF" w:rsidRPr="00521FAF" w:rsidRDefault="00521FAF" w:rsidP="00647471">
      <w:pPr>
        <w:pStyle w:val="berschrift2"/>
      </w:pPr>
      <w:bookmarkStart w:id="870" w:name="_Toc340692971"/>
      <w:r>
        <w:t>Concept</w:t>
      </w:r>
      <w:bookmarkEnd w:id="870"/>
    </w:p>
    <w:p w14:paraId="5B3084DD" w14:textId="33E72EE8" w:rsidR="007E37EA" w:rsidRPr="007E37EA" w:rsidRDefault="00547252" w:rsidP="007E37EA">
      <w:r>
        <w:t xml:space="preserve">Instead </w:t>
      </w:r>
      <w:r w:rsidR="007E37EA">
        <w:t xml:space="preserve">of relying on distant computing clusters </w:t>
      </w:r>
      <w:r>
        <w:t xml:space="preserve">such as </w:t>
      </w:r>
      <w:r w:rsidR="007E37EA">
        <w:t xml:space="preserve">clouds, </w:t>
      </w:r>
      <w:proofErr w:type="spellStart"/>
      <w:r w:rsidR="007E37EA">
        <w:t>Satyanarayanan</w:t>
      </w:r>
      <w:proofErr w:type="spellEnd"/>
      <w:r w:rsidR="007E37EA">
        <w:t xml:space="preserve">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EndPr/>
        <w:sdtContent>
          <w:r w:rsidR="007E37EA">
            <w:fldChar w:fldCharType="begin"/>
          </w:r>
          <w:r w:rsidR="00F214F0">
            <w:instrText xml:space="preserve">CITATION Sat09 \l 1031 </w:instrText>
          </w:r>
          <w:r w:rsidR="007E37EA">
            <w:fldChar w:fldCharType="separate"/>
          </w:r>
          <w:r w:rsidR="003520F5" w:rsidRPr="003520F5">
            <w:rPr>
              <w:noProof/>
            </w:rPr>
            <w:t>[3]</w:t>
          </w:r>
          <w:r w:rsidR="007E37EA">
            <w:fldChar w:fldCharType="end"/>
          </w:r>
        </w:sdtContent>
      </w:sdt>
      <w:r w:rsidR="007E37EA">
        <w:t>. The close on</w:t>
      </w:r>
      <w:r>
        <w:t>e-hop proximity to such a cyber-</w:t>
      </w:r>
      <w:r w:rsidR="007E37EA">
        <w:t>foraging surrogate avoi</w:t>
      </w:r>
      <w:r w:rsidR="009A7120">
        <w:t>ds possibl</w:t>
      </w:r>
      <w:r w:rsidR="00566105">
        <w:t>e</w:t>
      </w:r>
      <w:r w:rsidR="009A7120">
        <w:t xml:space="preserve"> high latencies</w:t>
      </w:r>
      <w:r w:rsidR="00ED005C">
        <w:t xml:space="preserve"> (c.f. </w:t>
      </w:r>
      <w:sdt>
        <w:sdtPr>
          <w:id w:val="1223330964"/>
          <w:citation/>
        </w:sdtPr>
        <w:sdtEndPr/>
        <w:sdtContent>
          <w:r w:rsidR="00ED005C">
            <w:fldChar w:fldCharType="begin"/>
          </w:r>
          <w:r w:rsidR="00ED005C" w:rsidRPr="00113EA0">
            <w:instrText xml:space="preserve"> CITATION Sat09 \l 1031 </w:instrText>
          </w:r>
          <w:r w:rsidR="00ED005C">
            <w:fldChar w:fldCharType="separate"/>
          </w:r>
          <w:r w:rsidR="003520F5" w:rsidRPr="003520F5">
            <w:rPr>
              <w:noProof/>
            </w:rPr>
            <w:t>[3]</w:t>
          </w:r>
          <w:r w:rsidR="00ED005C">
            <w:fldChar w:fldCharType="end"/>
          </w:r>
        </w:sdtContent>
      </w:sdt>
      <w:r w:rsidR="007E37EA">
        <w:t>)</w:t>
      </w:r>
      <w:r w:rsidR="008F064B">
        <w:t xml:space="preserve">. Cloudlets </w:t>
      </w:r>
      <w:r w:rsidR="00566105">
        <w:t xml:space="preserve">leverage </w:t>
      </w:r>
      <w:r>
        <w:t>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 xml:space="preserve">compared </w:t>
      </w:r>
      <w:r w:rsidR="00566105">
        <w:t xml:space="preserve">to </w:t>
      </w:r>
      <w:r>
        <w:t>wide-</w:t>
      </w:r>
      <w:r w:rsidR="008F064B">
        <w:t xml:space="preserve">area networks </w:t>
      </w:r>
      <w:r>
        <w:t>such as</w:t>
      </w:r>
      <w:r w:rsidR="008F064B">
        <w:t xml:space="preserve"> the Internet</w:t>
      </w:r>
      <w:r w:rsidR="00253A45">
        <w:t xml:space="preserve"> (p.15)</w:t>
      </w:r>
      <w:sdt>
        <w:sdtPr>
          <w:id w:val="-188987817"/>
          <w:citation/>
        </w:sdtPr>
        <w:sdtEndPr/>
        <w:sdtContent>
          <w:r w:rsidR="00253A45">
            <w:fldChar w:fldCharType="begin"/>
          </w:r>
          <w:r w:rsidR="00F214F0">
            <w:instrText xml:space="preserve">CITATION Sat09 \l 1031 </w:instrText>
          </w:r>
          <w:r w:rsidR="00253A45">
            <w:fldChar w:fldCharType="separate"/>
          </w:r>
          <w:r w:rsidR="003520F5">
            <w:rPr>
              <w:noProof/>
            </w:rPr>
            <w:t xml:space="preserve"> </w:t>
          </w:r>
          <w:r w:rsidR="003520F5" w:rsidRPr="003520F5">
            <w:rPr>
              <w:noProof/>
            </w:rPr>
            <w:t>[3]</w:t>
          </w:r>
          <w:r w:rsidR="00253A45">
            <w:fldChar w:fldCharType="end"/>
          </w:r>
        </w:sdtContent>
      </w:sdt>
      <w:r w:rsidR="00253A45">
        <w:t>(p.4)</w:t>
      </w:r>
      <w:sdt>
        <w:sdtPr>
          <w:id w:val="218410096"/>
          <w:citation/>
        </w:sdtPr>
        <w:sdtEndPr/>
        <w:sdtContent>
          <w:r w:rsidR="00253A45">
            <w:fldChar w:fldCharType="begin"/>
          </w:r>
          <w:r w:rsidR="00253A45" w:rsidRPr="00253A45">
            <w:instrText xml:space="preserve"> CITATION HaK11 \l 1031 </w:instrText>
          </w:r>
          <w:r w:rsidR="00253A45">
            <w:fldChar w:fldCharType="separate"/>
          </w:r>
          <w:r w:rsidR="003520F5">
            <w:rPr>
              <w:noProof/>
            </w:rPr>
            <w:t xml:space="preserve"> </w:t>
          </w:r>
          <w:r w:rsidR="003520F5" w:rsidRPr="003520F5">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EndPr/>
        <w:sdtContent>
          <w:r w:rsidR="00192055">
            <w:fldChar w:fldCharType="begin"/>
          </w:r>
          <w:r w:rsidR="00F214F0">
            <w:instrText xml:space="preserve">CITATION Sat09 \l 1031 </w:instrText>
          </w:r>
          <w:r w:rsidR="00192055">
            <w:fldChar w:fldCharType="separate"/>
          </w:r>
          <w:r w:rsidR="003520F5" w:rsidRPr="003520F5">
            <w:rPr>
              <w:noProof/>
            </w:rPr>
            <w:t>[3]</w:t>
          </w:r>
          <w:r w:rsidR="00192055">
            <w:fldChar w:fldCharType="end"/>
          </w:r>
        </w:sdtContent>
      </w:sdt>
      <w:r w:rsidR="00192055">
        <w:t>.</w:t>
      </w:r>
    </w:p>
    <w:p w14:paraId="6F65E90D" w14:textId="77777777" w:rsidR="00D176F7" w:rsidRDefault="007E37EA" w:rsidP="00647471">
      <w:pPr>
        <w:pStyle w:val="berschrift2"/>
      </w:pPr>
      <w:bookmarkStart w:id="871" w:name="_Toc340692972"/>
      <w:r>
        <w:t>Architecture</w:t>
      </w:r>
      <w:bookmarkEnd w:id="871"/>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EndPr/>
        <w:sdtContent>
          <w:r w:rsidR="008B1964">
            <w:fldChar w:fldCharType="begin"/>
          </w:r>
          <w:r w:rsidR="008B1964" w:rsidRPr="008B1964">
            <w:instrText xml:space="preserve"> CITATION HaK11 \l 1031 </w:instrText>
          </w:r>
          <w:r w:rsidR="008B1964">
            <w:fldChar w:fldCharType="separate"/>
          </w:r>
          <w:r w:rsidR="003520F5" w:rsidRPr="003520F5">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BA767A">
        <w:t xml:space="preserve">Figure </w:t>
      </w:r>
      <w:r w:rsidR="00BA767A">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EndPr/>
        <w:sdtContent>
          <w:r w:rsidR="00682FDA">
            <w:fldChar w:fldCharType="begin"/>
          </w:r>
          <w:r w:rsidR="00682FDA" w:rsidRPr="00682FDA">
            <w:instrText xml:space="preserve"> CITATION HaK11 \l 1031 </w:instrText>
          </w:r>
          <w:r w:rsidR="00682FDA">
            <w:fldChar w:fldCharType="separate"/>
          </w:r>
          <w:r w:rsidR="003520F5">
            <w:rPr>
              <w:noProof/>
            </w:rPr>
            <w:t xml:space="preserve"> </w:t>
          </w:r>
          <w:r w:rsidR="003520F5" w:rsidRPr="003520F5">
            <w:rPr>
              <w:noProof/>
            </w:rPr>
            <w:t>[6]</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EndPr/>
        <w:sdtContent>
          <w:r w:rsidR="00706D86">
            <w:fldChar w:fldCharType="begin"/>
          </w:r>
          <w:r w:rsidR="00706D86" w:rsidRPr="00706D86">
            <w:instrText xml:space="preserve"> CITATION Sat09 \l 1031 </w:instrText>
          </w:r>
          <w:r w:rsidR="00706D86">
            <w:fldChar w:fldCharType="separate"/>
          </w:r>
          <w:r w:rsidR="003520F5" w:rsidRPr="003520F5">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9D8D407" w:rsidR="008412CC" w:rsidRDefault="00A31251" w:rsidP="008412CC">
      <w:pPr>
        <w:keepNext/>
      </w:pPr>
      <w:r>
        <w:object w:dxaOrig="8495" w:dyaOrig="4617" w14:anchorId="58233DAA">
          <v:shape id="_x0000_i1026" type="#_x0000_t75" style="width:424.75pt;height:230.85pt" o:ole="">
            <v:imagedata r:id="rId18" o:title=""/>
          </v:shape>
          <o:OLEObject Type="Embed" ProgID="Visio.Drawing.11" ShapeID="_x0000_i1026" DrawAspect="Content" ObjectID="_1414439550" r:id="rId19"/>
        </w:object>
      </w:r>
    </w:p>
    <w:p w14:paraId="3ACDDFC8" w14:textId="6A6BB2A2" w:rsidR="00E57AA7" w:rsidRPr="00DB65E0" w:rsidRDefault="008412CC" w:rsidP="008412CC">
      <w:pPr>
        <w:pStyle w:val="Beschriftung"/>
      </w:pPr>
      <w:bookmarkStart w:id="872" w:name="_Ref337642784"/>
      <w:r>
        <w:t xml:space="preserve">Figure </w:t>
      </w:r>
      <w:fldSimple w:instr=" SEQ Figure \* ARABIC ">
        <w:r w:rsidR="00BA767A">
          <w:rPr>
            <w:noProof/>
          </w:rPr>
          <w:t>3</w:t>
        </w:r>
      </w:fldSimple>
      <w:bookmarkEnd w:id="872"/>
      <w:r>
        <w:t xml:space="preserve">: </w:t>
      </w:r>
      <w:r w:rsidR="0053594B">
        <w:t xml:space="preserve">Hierarchical Architecture for Offload to Cloud-connected Cloudlets, based </w:t>
      </w:r>
      <w:r>
        <w:t>on Ha et al.</w:t>
      </w:r>
      <w:sdt>
        <w:sdtPr>
          <w:id w:val="-1463570094"/>
          <w:citation/>
        </w:sdtPr>
        <w:sdtEndPr/>
        <w:sdtContent>
          <w:r>
            <w:fldChar w:fldCharType="begin"/>
          </w:r>
          <w:r w:rsidRPr="008412CC">
            <w:instrText xml:space="preserve"> CITATION HaK11 \l 1031 </w:instrText>
          </w:r>
          <w:r>
            <w:fldChar w:fldCharType="separate"/>
          </w:r>
          <w:r w:rsidR="003520F5">
            <w:rPr>
              <w:noProof/>
            </w:rPr>
            <w:t xml:space="preserve"> </w:t>
          </w:r>
          <w:r w:rsidR="003520F5" w:rsidRPr="003520F5">
            <w:rPr>
              <w:noProof/>
            </w:rPr>
            <w:t>[6]</w:t>
          </w:r>
          <w:r>
            <w:fldChar w:fldCharType="end"/>
          </w:r>
        </w:sdtContent>
      </w:sdt>
    </w:p>
    <w:p w14:paraId="070EE097" w14:textId="77777777" w:rsidR="00D176F7" w:rsidRDefault="00146DB5" w:rsidP="00647471">
      <w:pPr>
        <w:pStyle w:val="berschrift2"/>
      </w:pPr>
      <w:bookmarkStart w:id="873" w:name="_Ref333421500"/>
      <w:bookmarkStart w:id="874" w:name="_Toc340692973"/>
      <w:r>
        <w:t xml:space="preserve">Cloudlet </w:t>
      </w:r>
      <w:r w:rsidR="00FE2F72">
        <w:t>Scenario</w:t>
      </w:r>
      <w:bookmarkEnd w:id="873"/>
      <w:bookmarkEnd w:id="874"/>
    </w:p>
    <w:p w14:paraId="60CAA7AB" w14:textId="46FF3D58" w:rsidR="00AE2853" w:rsidRPr="005919CC" w:rsidRDefault="005069C3" w:rsidP="005069C3">
      <w:r>
        <w:t xml:space="preserve">The following </w:t>
      </w:r>
      <w:r w:rsidR="00DC5157">
        <w:t>cyber</w:t>
      </w:r>
      <w:r w:rsidR="00566105">
        <w:t>-</w:t>
      </w:r>
      <w:r w:rsidR="00DC5157">
        <w:t xml:space="preserve">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BA767A">
        <w:t xml:space="preserve">Figure </w:t>
      </w:r>
      <w:r w:rsidR="00BA767A">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19700768" w:rsidR="00C952C0" w:rsidRDefault="00A31251" w:rsidP="00C952C0">
      <w:pPr>
        <w:keepNext/>
      </w:pPr>
      <w:ins w:id="875" w:author="Dominik Messinger" w:date="2012-11-14T21:07:00Z">
        <w:r>
          <w:rPr>
            <w:noProof/>
            <w:lang w:val="de-DE" w:eastAsia="de-DE"/>
          </w:rPr>
          <w:lastRenderedPageBreak/>
          <w:drawing>
            <wp:inline distT="0" distB="0" distL="0" distR="0" wp14:anchorId="6D1A1756" wp14:editId="042F3EF2">
              <wp:extent cx="5664835" cy="4690745"/>
              <wp:effectExtent l="0" t="0" r="0" b="0"/>
              <wp:docPr id="10" name="Grafik 10"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e\Studium\2012SS\SEI\BAThesisDocs\Thesis\Figures\Scenari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ins>
    </w:p>
    <w:p w14:paraId="07B336FF" w14:textId="77777777" w:rsidR="00440982" w:rsidRPr="00440982" w:rsidRDefault="00C952C0" w:rsidP="00C952C0">
      <w:pPr>
        <w:pStyle w:val="Beschriftung"/>
      </w:pPr>
      <w:bookmarkStart w:id="876" w:name="_Ref337642953"/>
      <w:r>
        <w:t xml:space="preserve">Figure </w:t>
      </w:r>
      <w:fldSimple w:instr=" SEQ Figure \* ARABIC ">
        <w:r w:rsidR="00BA767A">
          <w:rPr>
            <w:noProof/>
          </w:rPr>
          <w:t>4</w:t>
        </w:r>
      </w:fldSimple>
      <w:bookmarkEnd w:id="876"/>
      <w:r>
        <w:t>: Cloudlet Scenario</w:t>
      </w:r>
    </w:p>
    <w:p w14:paraId="01518DBC" w14:textId="77777777" w:rsidR="00D176F7" w:rsidRDefault="00D176F7" w:rsidP="00D176F7">
      <w:pPr>
        <w:pStyle w:val="berschrift2"/>
      </w:pPr>
      <w:bookmarkStart w:id="877" w:name="_Toc340692974"/>
      <w:r>
        <w:t xml:space="preserve">Phases of </w:t>
      </w:r>
      <w:r w:rsidR="00C952C0">
        <w:t>Cloudlet Interaction</w:t>
      </w:r>
      <w:bookmarkEnd w:id="877"/>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BA767A">
        <w:t xml:space="preserve">Figure </w:t>
      </w:r>
      <w:r w:rsidR="00BA767A">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5E2DADC3" w:rsidR="00C952C0" w:rsidRDefault="00A31251" w:rsidP="00C952C0">
      <w:pPr>
        <w:keepNext/>
      </w:pPr>
      <w:r>
        <w:object w:dxaOrig="14247" w:dyaOrig="6877" w14:anchorId="62384DF6">
          <v:shape id="_x0000_i1027" type="#_x0000_t75" style="width:453.05pt;height:218.7pt" o:ole="">
            <v:imagedata r:id="rId21" o:title=""/>
          </v:shape>
          <o:OLEObject Type="Embed" ProgID="Visio.Drawing.11" ShapeID="_x0000_i1027" DrawAspect="Content" ObjectID="_1414439551" r:id="rId22"/>
        </w:object>
      </w:r>
      <w:r w:rsidR="00566105">
        <w:rPr>
          <w:rStyle w:val="Kommentarzeichen"/>
        </w:rPr>
        <w:commentReference w:id="878"/>
      </w:r>
    </w:p>
    <w:p w14:paraId="125E16E1" w14:textId="77777777" w:rsidR="00157827" w:rsidRPr="00A24DBF" w:rsidRDefault="00C952C0" w:rsidP="00C952C0">
      <w:pPr>
        <w:pStyle w:val="Beschriftung"/>
      </w:pPr>
      <w:bookmarkStart w:id="879" w:name="_Ref337643180"/>
      <w:r>
        <w:t xml:space="preserve">Figure </w:t>
      </w:r>
      <w:fldSimple w:instr=" SEQ Figure \* ARABIC ">
        <w:r w:rsidR="00BA767A">
          <w:rPr>
            <w:noProof/>
          </w:rPr>
          <w:t>5</w:t>
        </w:r>
      </w:fldSimple>
      <w:bookmarkEnd w:id="879"/>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617E1BEA" w:rsidR="00127992" w:rsidRDefault="00127992" w:rsidP="00C97FED">
      <w:pPr>
        <w:pStyle w:val="berschrift2"/>
      </w:pPr>
      <w:bookmarkStart w:id="880" w:name="_Toc340692975"/>
      <w:r>
        <w:t>Cloudlet Requirement</w:t>
      </w:r>
      <w:r w:rsidR="00416633">
        <w:t>s</w:t>
      </w:r>
      <w:r>
        <w:t xml:space="preserve"> Analysis</w:t>
      </w:r>
      <w:bookmarkEnd w:id="880"/>
    </w:p>
    <w:p w14:paraId="6D3213E8" w14:textId="48E12240"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w:t>
      </w:r>
      <w:r w:rsidR="00416633">
        <w:t xml:space="preserve">quality attribute </w:t>
      </w:r>
      <w:r w:rsidR="00090446">
        <w:t xml:space="preserve">requirements </w:t>
      </w:r>
      <w:r w:rsidR="00A2614C">
        <w:t>are applicable for clo</w:t>
      </w:r>
      <w:r>
        <w:t>udlets</w:t>
      </w:r>
      <w:r w:rsidR="00090446">
        <w:t>.</w:t>
      </w:r>
    </w:p>
    <w:p w14:paraId="353299CD" w14:textId="77777777" w:rsidR="007241C6" w:rsidRDefault="007241C6" w:rsidP="00C97FED">
      <w:pPr>
        <w:pStyle w:val="berschrift3"/>
      </w:pPr>
      <w:bookmarkStart w:id="881" w:name="_Ref334288183"/>
      <w:bookmarkStart w:id="882" w:name="_Ref334288216"/>
      <w:bookmarkStart w:id="883" w:name="_Toc340692976"/>
      <w:r>
        <w:lastRenderedPageBreak/>
        <w:t>Functional Requirements</w:t>
      </w:r>
      <w:bookmarkEnd w:id="881"/>
      <w:bookmarkEnd w:id="882"/>
      <w:bookmarkEnd w:id="883"/>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FEBBD73" w:rsidR="007241C6" w:rsidRDefault="00416633" w:rsidP="00C97FED">
      <w:pPr>
        <w:pStyle w:val="berschrift3"/>
      </w:pPr>
      <w:bookmarkStart w:id="884" w:name="_Ref337643460"/>
      <w:bookmarkStart w:id="885" w:name="_Toc340692977"/>
      <w:commentRangeStart w:id="886"/>
      <w:r>
        <w:t xml:space="preserve">Quality Attribute </w:t>
      </w:r>
      <w:commentRangeEnd w:id="886"/>
      <w:r>
        <w:rPr>
          <w:rStyle w:val="Kommentarzeichen"/>
          <w:rFonts w:asciiTheme="minorHAnsi" w:eastAsiaTheme="minorHAnsi" w:hAnsiTheme="minorHAnsi" w:cstheme="minorBidi"/>
          <w:b w:val="0"/>
          <w:bCs w:val="0"/>
          <w:color w:val="auto"/>
        </w:rPr>
        <w:commentReference w:id="886"/>
      </w:r>
      <w:r w:rsidR="007241C6">
        <w:t>Requirements</w:t>
      </w:r>
      <w:bookmarkEnd w:id="884"/>
      <w:bookmarkEnd w:id="885"/>
    </w:p>
    <w:p w14:paraId="040A5411" w14:textId="11CFDA91" w:rsidR="00A2614C" w:rsidRDefault="00A2614C" w:rsidP="00A2614C">
      <w:pPr>
        <w:pStyle w:val="Listenabsatz"/>
        <w:numPr>
          <w:ilvl w:val="0"/>
          <w:numId w:val="6"/>
        </w:numPr>
      </w:pPr>
      <w:r>
        <w:t>The application deployment should be reasonably fast and take less than 2 seconds per MB of application package</w:t>
      </w:r>
      <w:r w:rsidR="00416633">
        <w:t xml:space="preserve"> size</w:t>
      </w:r>
      <w:r>
        <w:t>.</w:t>
      </w:r>
    </w:p>
    <w:p w14:paraId="1B47D1AA" w14:textId="6E00B4D4" w:rsidR="00A2614C" w:rsidRDefault="00A2614C" w:rsidP="00A2614C">
      <w:pPr>
        <w:pStyle w:val="Listenabsatz"/>
        <w:numPr>
          <w:ilvl w:val="0"/>
          <w:numId w:val="6"/>
        </w:numPr>
      </w:pPr>
      <w:r>
        <w:t>The interaction with the cloudlet should be battery-efficient and cost the mobile device less than 3 Joule per MB of application package</w:t>
      </w:r>
      <w:r w:rsidR="00416633">
        <w:t xml:space="preserve"> size</w:t>
      </w:r>
      <w:r>
        <w:t>.</w:t>
      </w:r>
    </w:p>
    <w:p w14:paraId="2D433728" w14:textId="2C262626" w:rsidR="00A2614C" w:rsidRDefault="00A2614C" w:rsidP="00A2614C">
      <w:pPr>
        <w:pStyle w:val="Listenabsatz"/>
        <w:numPr>
          <w:ilvl w:val="0"/>
          <w:numId w:val="6"/>
        </w:numPr>
      </w:pPr>
      <w:r>
        <w:t>A cloudlet should be gener</w:t>
      </w:r>
      <w:r w:rsidR="00416633">
        <w:t>ic</w:t>
      </w:r>
      <w:r>
        <w:t>,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887" w:name="_Toc340692978"/>
      <w:r>
        <w:lastRenderedPageBreak/>
        <w:t xml:space="preserve">Application </w:t>
      </w:r>
      <w:r w:rsidR="0073494E">
        <w:t>Deployment</w:t>
      </w:r>
      <w:bookmarkEnd w:id="887"/>
    </w:p>
    <w:p w14:paraId="6B00F7EA" w14:textId="4E924051"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888" w:name="_Toc340692979"/>
      <w:r>
        <w:t>Limitations to Portability</w:t>
      </w:r>
      <w:bookmarkEnd w:id="888"/>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889" w:name="_Toc340692980"/>
      <w:r>
        <w:t>Instruction Set A</w:t>
      </w:r>
      <w:r w:rsidR="00E065BA">
        <w:t>rchitecture</w:t>
      </w:r>
      <w:bookmarkEnd w:id="889"/>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890" w:name="_Toc340692981"/>
      <w:r>
        <w:t>Hardware D</w:t>
      </w:r>
      <w:r w:rsidR="006374E6">
        <w:t>ependencies</w:t>
      </w:r>
      <w:bookmarkEnd w:id="890"/>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891" w:name="_Toc340692982"/>
      <w:r>
        <w:t>Software Dependencies</w:t>
      </w:r>
      <w:bookmarkEnd w:id="891"/>
    </w:p>
    <w:p w14:paraId="0CCBBE25" w14:textId="297B6916" w:rsidR="006B264E" w:rsidRDefault="006B264E" w:rsidP="00136B77">
      <w:r>
        <w:t xml:space="preserve">Software often depends on specific versions of other software. </w:t>
      </w:r>
      <w:r w:rsidR="00935991">
        <w:t>The concept of shared libraries allows software modules to be used by more than one program; a shared library has to exist only once on the hard disk and can be shared in memory by different processes</w:t>
      </w:r>
      <w:r>
        <w:t xml:space="preserve">. </w:t>
      </w:r>
      <w:r>
        <w:lastRenderedPageBreak/>
        <w:t xml:space="preserve">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150EF162"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w:t>
      </w:r>
      <w:r w:rsidR="00416633">
        <w:t>re-</w:t>
      </w:r>
      <w:r w:rsidR="00933C62">
        <w:t>compile the Linux kernel</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ma</w:t>
      </w:r>
      <w:r w:rsidR="00416633">
        <w:t>y</w:t>
      </w:r>
      <w:r>
        <w:t xml:space="preserv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BA767A">
        <w:t>3.5.2</w:t>
      </w:r>
      <w:r w:rsidR="00935991">
        <w:fldChar w:fldCharType="end"/>
      </w:r>
      <w:r w:rsidR="00935991">
        <w:t>)</w:t>
      </w:r>
      <w:r w:rsidR="00314E08">
        <w:t>.</w:t>
      </w:r>
    </w:p>
    <w:p w14:paraId="5FD55672" w14:textId="77777777" w:rsidR="00E065BA" w:rsidRPr="002505CD" w:rsidRDefault="00F23D31" w:rsidP="00E065BA">
      <w:pPr>
        <w:pStyle w:val="berschrift3"/>
      </w:pPr>
      <w:bookmarkStart w:id="892" w:name="_Ref332560857"/>
      <w:bookmarkStart w:id="893" w:name="_Toc340692983"/>
      <w:r>
        <w:t>Dependency C</w:t>
      </w:r>
      <w:r w:rsidR="00E065BA">
        <w:t>onflicts</w:t>
      </w:r>
      <w:bookmarkEnd w:id="892"/>
      <w:bookmarkEnd w:id="893"/>
    </w:p>
    <w:p w14:paraId="166240E3" w14:textId="08AF8CD4"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w:t>
      </w:r>
      <w:r w:rsidR="00416633">
        <w:t>-</w:t>
      </w:r>
      <w:r w:rsidR="0001210C">
        <w:t>by</w:t>
      </w:r>
      <w:r w:rsidR="00416633">
        <w:t>-</w:t>
      </w:r>
      <w:r w:rsidR="0001210C">
        <w:t>side</w:t>
      </w:r>
      <w:r w:rsidR="00D263D8">
        <w:t xml:space="preserve"> so </w:t>
      </w:r>
      <w:r w:rsidR="004A768C">
        <w:t>that modules can still use outdated</w:t>
      </w:r>
      <w:r w:rsidR="00D263D8">
        <w:t xml:space="preserve"> versions.</w:t>
      </w:r>
      <w:r w:rsidR="00F35624">
        <w:t xml:space="preserve"> </w:t>
      </w:r>
      <w:r w:rsidR="0030670A">
        <w:t xml:space="preserve">Another </w:t>
      </w:r>
      <w:r w:rsidR="00416633">
        <w:t xml:space="preserve">type </w:t>
      </w:r>
      <w:r w:rsidR="0030670A">
        <w:t xml:space="preserve">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w:t>
      </w:r>
      <w:proofErr w:type="spellStart"/>
      <w:r w:rsidR="0030670A">
        <w:t>Debian</w:t>
      </w:r>
      <w:proofErr w:type="spellEnd"/>
      <w:r w:rsidR="0030670A">
        <w:t xml:space="preserve"> or Red Hat </w:t>
      </w:r>
      <w:r w:rsidR="00F35624">
        <w:t>contain metadata</w:t>
      </w:r>
      <w:r w:rsidR="0030670A">
        <w:t xml:space="preserve"> </w:t>
      </w:r>
      <w:r w:rsidR="00F35624">
        <w:t>that include</w:t>
      </w:r>
      <w:r w:rsidR="00416633">
        <w:t>s</w:t>
      </w:r>
      <w:r w:rsidR="00F35624">
        <w:t xml:space="preserve"> name</w:t>
      </w:r>
      <w:r w:rsidR="0030670A">
        <w:t xml:space="preserve"> dependencies </w:t>
      </w:r>
      <w:r w:rsidR="00F35624">
        <w:t xml:space="preserve">of </w:t>
      </w:r>
      <w:r w:rsidR="0030670A">
        <w:t>possible conflicts</w:t>
      </w:r>
      <w:r w:rsidR="00CD4A8D">
        <w:t xml:space="preserve"> (cf. </w:t>
      </w:r>
      <w:sdt>
        <w:sdtPr>
          <w:id w:val="419458241"/>
          <w:citation/>
        </w:sdtPr>
        <w:sdtEndPr/>
        <w:sdtContent>
          <w:r w:rsidR="00CD4A8D">
            <w:fldChar w:fldCharType="begin"/>
          </w:r>
          <w:r w:rsidR="00CD4A8D" w:rsidRPr="00B71969">
            <w:instrText xml:space="preserve"> CITATION Jac12 \l 1031 </w:instrText>
          </w:r>
          <w:r w:rsidR="00CD4A8D">
            <w:fldChar w:fldCharType="separate"/>
          </w:r>
          <w:r w:rsidR="003520F5" w:rsidRPr="003520F5">
            <w:rPr>
              <w:noProof/>
            </w:rPr>
            <w:t>[24]</w:t>
          </w:r>
          <w:r w:rsidR="00CD4A8D">
            <w:fldChar w:fldCharType="end"/>
          </w:r>
        </w:sdtContent>
      </w:sdt>
      <w:sdt>
        <w:sdtPr>
          <w:id w:val="1030847731"/>
          <w:citation/>
        </w:sdtPr>
        <w:sdtEndPr/>
        <w:sdtContent>
          <w:r w:rsidR="00CD4A8D">
            <w:fldChar w:fldCharType="begin"/>
          </w:r>
          <w:r w:rsidR="00CD4A8D" w:rsidRPr="00B71969">
            <w:instrText xml:space="preserve"> CITATION RPM05 \l 1031 </w:instrText>
          </w:r>
          <w:r w:rsidR="00CD4A8D">
            <w:fldChar w:fldCharType="separate"/>
          </w:r>
          <w:r w:rsidR="003520F5">
            <w:rPr>
              <w:noProof/>
            </w:rPr>
            <w:t xml:space="preserve"> </w:t>
          </w:r>
          <w:r w:rsidR="003520F5" w:rsidRPr="003520F5">
            <w:rPr>
              <w:noProof/>
            </w:rPr>
            <w:t>[25]</w:t>
          </w:r>
          <w:r w:rsidR="00CD4A8D">
            <w:fldChar w:fldCharType="end"/>
          </w:r>
        </w:sdtContent>
      </w:sdt>
      <w:r w:rsidR="00CD4A8D">
        <w:t>)</w:t>
      </w:r>
      <w:r w:rsidR="0030670A">
        <w:t>.</w:t>
      </w:r>
    </w:p>
    <w:p w14:paraId="52600667" w14:textId="51BA45BB"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894" w:name="_Toc340692984"/>
      <w:r>
        <w:t>Source Code versus Binary File</w:t>
      </w:r>
      <w:r w:rsidR="008D75AF">
        <w:t xml:space="preserve"> Transmission</w:t>
      </w:r>
      <w:bookmarkEnd w:id="894"/>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benefit 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xml:space="preserve">. Otherwise, already compiled dependencies narrow down the range of possible target </w:t>
      </w:r>
      <w:r w:rsidR="00C13F3D">
        <w:lastRenderedPageBreak/>
        <w:t>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proofErr w:type="gramStart"/>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roofErr w:type="gramEnd"/>
    </w:p>
    <w:p w14:paraId="0FECD272" w14:textId="77777777" w:rsidR="00665B67" w:rsidRDefault="00657C3A" w:rsidP="000622A8">
      <w:pPr>
        <w:pStyle w:val="berschrift2"/>
      </w:pPr>
      <w:bookmarkStart w:id="895" w:name="_Toc340692985"/>
      <w:r>
        <w:t>Packaging</w:t>
      </w:r>
      <w:r w:rsidR="005F54B6">
        <w:t xml:space="preserve"> </w:t>
      </w:r>
      <w:r w:rsidR="002505CD">
        <w:t>Dependencies</w:t>
      </w:r>
      <w:bookmarkEnd w:id="895"/>
    </w:p>
    <w:p w14:paraId="0B520FAC" w14:textId="35546D58"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416633">
        <w:t xml:space="preserve">to indicate that </w:t>
      </w:r>
      <w:r>
        <w:t>it is a</w:t>
      </w:r>
      <w:r w:rsidR="00FC11C3">
        <w:t>n archive consisting of multiple</w:t>
      </w:r>
      <w:r>
        <w:t xml:space="preserve"> files. </w:t>
      </w:r>
    </w:p>
    <w:p w14:paraId="662FEC0F" w14:textId="77777777" w:rsidR="00665B67" w:rsidRDefault="00A14A86" w:rsidP="00665B67">
      <w:pPr>
        <w:pStyle w:val="berschrift3"/>
      </w:pPr>
      <w:bookmarkStart w:id="896" w:name="_Toc340692986"/>
      <w:r>
        <w:t>Remote I</w:t>
      </w:r>
      <w:r w:rsidR="00665B67">
        <w:t>nstall</w:t>
      </w:r>
      <w:bookmarkEnd w:id="896"/>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BA767A">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897" w:name="_Toc340692987"/>
      <w:r>
        <w:t>Library P</w:t>
      </w:r>
      <w:r w:rsidR="00665B67">
        <w:t>ackaging</w:t>
      </w:r>
      <w:bookmarkEnd w:id="897"/>
    </w:p>
    <w:p w14:paraId="756B49F8" w14:textId="02F39A1F" w:rsidR="00EC256E" w:rsidRDefault="0087687C" w:rsidP="00EC256E">
      <w:r>
        <w:t>Instead of including installation packages in the transfer</w:t>
      </w:r>
      <w:r w:rsidR="00416633">
        <w:t xml:space="preserve">, </w:t>
      </w:r>
      <w:r>
        <w:t>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lastRenderedPageBreak/>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898" w:name="_Toc340692988"/>
      <w:r>
        <w:t>Static Linking</w:t>
      </w:r>
      <w:bookmarkEnd w:id="898"/>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899" w:name="_Toc340692989"/>
      <w:r>
        <w:t>Application Virtualization</w:t>
      </w:r>
      <w:bookmarkEnd w:id="899"/>
    </w:p>
    <w:p w14:paraId="0D9F3A55" w14:textId="6258918C" w:rsidR="009A36D9" w:rsidDel="00924976" w:rsidRDefault="00E716C6" w:rsidP="005179AE">
      <w:pPr>
        <w:rPr>
          <w:del w:id="900" w:author="Dominik Messinger" w:date="2012-11-14T22:18:00Z"/>
        </w:rPr>
      </w:pPr>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del w:id="901" w:author="Dominik Messinger" w:date="2012-11-14T22:15:00Z">
        <w:r w:rsidR="005179AE" w:rsidDel="00924976">
          <w:fldChar w:fldCharType="begin"/>
        </w:r>
        <w:r w:rsidR="005179AE" w:rsidDel="00924976">
          <w:delInstrText xml:space="preserve"> REF _Ref340246512 \h </w:delInstrText>
        </w:r>
        <w:r w:rsidR="005179AE" w:rsidDel="00924976">
          <w:fldChar w:fldCharType="separate"/>
        </w:r>
      </w:del>
      <w:del w:id="902" w:author="Dominik Messinger" w:date="2012-11-14T21:57:00Z">
        <w:r w:rsidR="00F9053F" w:rsidDel="00460A20">
          <w:delText xml:space="preserve">Figure </w:delText>
        </w:r>
        <w:r w:rsidR="00F9053F" w:rsidDel="00460A20">
          <w:rPr>
            <w:noProof/>
          </w:rPr>
          <w:delText>6</w:delText>
        </w:r>
      </w:del>
      <w:del w:id="903" w:author="Dominik Messinger" w:date="2012-11-14T22:15:00Z">
        <w:r w:rsidR="005179AE" w:rsidDel="00924976">
          <w:fldChar w:fldCharType="end"/>
        </w:r>
        <w:r w:rsidR="005179AE" w:rsidDel="00924976">
          <w:delText xml:space="preserve"> </w:delText>
        </w:r>
      </w:del>
      <w:ins w:id="904" w:author="Dominik Messinger" w:date="2012-11-14T22:18:00Z">
        <w:r w:rsidR="00924976">
          <w:fldChar w:fldCharType="begin"/>
        </w:r>
        <w:r w:rsidR="00924976">
          <w:instrText xml:space="preserve"> REF _Ref340694841 \h </w:instrText>
        </w:r>
      </w:ins>
      <w:r w:rsidR="00924976">
        <w:fldChar w:fldCharType="separate"/>
      </w:r>
      <w:ins w:id="905" w:author="Dominik Messinger" w:date="2012-11-14T22:49:00Z">
        <w:r w:rsidR="00BA767A">
          <w:t xml:space="preserve">Figure </w:t>
        </w:r>
        <w:r w:rsidR="00BA767A">
          <w:rPr>
            <w:noProof/>
          </w:rPr>
          <w:t>6</w:t>
        </w:r>
      </w:ins>
      <w:ins w:id="906" w:author="Dominik Messinger" w:date="2012-11-14T22:18:00Z">
        <w:r w:rsidR="00924976">
          <w:fldChar w:fldCharType="end"/>
        </w:r>
      </w:ins>
      <w:ins w:id="907" w:author="Dominik Messinger" w:date="2012-11-14T22:15:00Z">
        <w:r w:rsidR="00924976">
          <w:t xml:space="preserve"> </w:t>
        </w:r>
      </w:ins>
      <w:r w:rsidR="005179AE">
        <w:lastRenderedPageBreak/>
        <w:t>illustrates this concept.</w:t>
      </w:r>
      <w:commentRangeStart w:id="908"/>
      <w:del w:id="909" w:author="Dominik Messinger" w:date="2012-11-09T16:18:00Z">
        <w:r w:rsidR="00121E7F" w:rsidDel="00630657">
          <w:rPr>
            <w:noProof/>
            <w:lang w:val="de-DE" w:eastAsia="de-DE"/>
          </w:rPr>
          <w:drawing>
            <wp:inline distT="0" distB="0" distL="0" distR="0" wp14:anchorId="2BD4E070" wp14:editId="16D67EEA">
              <wp:extent cx="5755640" cy="3144978"/>
              <wp:effectExtent l="0" t="0" r="0" b="0"/>
              <wp:docPr id="30" name="Grafik 30" descr="C:\Users\Dome\Studium\2012SS\SEI\BAThesisDocs\Thesis\Figures\ApplicationVirtualization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ApplicationVirtualization_revis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5640" cy="3144978"/>
                      </a:xfrm>
                      <a:prstGeom prst="rect">
                        <a:avLst/>
                      </a:prstGeom>
                      <a:noFill/>
                      <a:ln>
                        <a:noFill/>
                      </a:ln>
                    </pic:spPr>
                  </pic:pic>
                </a:graphicData>
              </a:graphic>
            </wp:inline>
          </w:drawing>
        </w:r>
      </w:del>
      <w:commentRangeEnd w:id="908"/>
      <w:r w:rsidR="00223075">
        <w:rPr>
          <w:rStyle w:val="Kommentarzeichen"/>
        </w:rPr>
        <w:commentReference w:id="908"/>
      </w:r>
    </w:p>
    <w:p w14:paraId="6241D2E4" w14:textId="7232B118" w:rsidR="005179AE" w:rsidRDefault="005179AE">
      <w:pPr>
        <w:rPr>
          <w:ins w:id="910" w:author="Dominik Messinger" w:date="2012-11-09T17:45:00Z"/>
        </w:rPr>
        <w:pPrChange w:id="911" w:author="Dominik Messinger" w:date="2012-11-14T22:18:00Z">
          <w:pPr>
            <w:pStyle w:val="Beschriftung"/>
          </w:pPr>
        </w:pPrChange>
      </w:pPr>
      <w:bookmarkStart w:id="912" w:name="_Ref337643615"/>
    </w:p>
    <w:bookmarkStart w:id="913" w:name="_Ref340246512"/>
    <w:p w14:paraId="6B1D72C1" w14:textId="77777777" w:rsidR="00924976" w:rsidRDefault="00A31251">
      <w:pPr>
        <w:pStyle w:val="Beschriftung"/>
        <w:keepNext/>
        <w:rPr>
          <w:ins w:id="914" w:author="Dominik Messinger" w:date="2012-11-14T22:18:00Z"/>
        </w:rPr>
        <w:pPrChange w:id="915" w:author="Dominik Messinger" w:date="2012-11-14T22:18:00Z">
          <w:pPr>
            <w:pStyle w:val="Beschriftung"/>
          </w:pPr>
        </w:pPrChange>
      </w:pPr>
      <w:ins w:id="916" w:author="Dominik Messinger" w:date="2012-11-14T21:12:00Z">
        <w:r>
          <w:object w:dxaOrig="8871" w:dyaOrig="6207" w14:anchorId="148FC0AD">
            <v:shape id="_x0000_i1028" type="#_x0000_t75" style="width:443.55pt;height:310.35pt" o:ole="">
              <v:imagedata r:id="rId24" o:title=""/>
            </v:shape>
            <o:OLEObject Type="Embed" ProgID="Visio.Drawing.11" ShapeID="_x0000_i1028" DrawAspect="Content" ObjectID="_1414439552" r:id="rId25"/>
          </w:object>
        </w:r>
      </w:ins>
    </w:p>
    <w:p w14:paraId="63C849BA" w14:textId="38055256" w:rsidR="00924976" w:rsidRDefault="00924976" w:rsidP="00924976">
      <w:pPr>
        <w:pStyle w:val="Beschriftung"/>
        <w:rPr>
          <w:ins w:id="917" w:author="Dominik Messinger" w:date="2012-11-14T22:18:00Z"/>
        </w:rPr>
      </w:pPr>
      <w:bookmarkStart w:id="918" w:name="_Ref340694841"/>
      <w:ins w:id="919" w:author="Dominik Messinger" w:date="2012-11-14T22:18:00Z">
        <w:r>
          <w:t xml:space="preserve">Figure </w:t>
        </w:r>
        <w:r>
          <w:fldChar w:fldCharType="begin"/>
        </w:r>
        <w:r>
          <w:instrText xml:space="preserve"> SEQ Figure \* ARABIC </w:instrText>
        </w:r>
      </w:ins>
      <w:r>
        <w:fldChar w:fldCharType="separate"/>
      </w:r>
      <w:ins w:id="920" w:author="Dominik Messinger" w:date="2012-11-14T22:49:00Z">
        <w:r w:rsidR="00BA767A">
          <w:rPr>
            <w:noProof/>
          </w:rPr>
          <w:t>6</w:t>
        </w:r>
      </w:ins>
      <w:ins w:id="921" w:author="Dominik Messinger" w:date="2012-11-14T22:18:00Z">
        <w:r>
          <w:fldChar w:fldCharType="end"/>
        </w:r>
        <w:bookmarkEnd w:id="918"/>
        <w:r>
          <w:t xml:space="preserve">: </w:t>
        </w:r>
        <w:r w:rsidRPr="001C0457">
          <w:t>Application Virtualization through OS Component Emulation and System Call Redirection</w:t>
        </w:r>
      </w:ins>
    </w:p>
    <w:bookmarkEnd w:id="913"/>
    <w:p w14:paraId="308D7E76" w14:textId="5F8CF4D2" w:rsidR="006B05BB" w:rsidRDefault="009A36D9" w:rsidP="009A36D9">
      <w:pPr>
        <w:pStyle w:val="Beschriftung"/>
      </w:pPr>
      <w:del w:id="922" w:author="Dominik Messinger" w:date="2012-11-09T17:45:00Z">
        <w:r w:rsidDel="005179AE">
          <w:delText xml:space="preserve">Figure </w:delText>
        </w:r>
        <w:r w:rsidR="00ED08A5" w:rsidDel="005179AE">
          <w:fldChar w:fldCharType="begin"/>
        </w:r>
        <w:r w:rsidR="00ED08A5" w:rsidDel="005179AE">
          <w:delInstrText xml:space="preserve"> SEQ Figure \* ARABIC </w:delInstrText>
        </w:r>
        <w:r w:rsidR="00ED08A5" w:rsidDel="005179AE">
          <w:fldChar w:fldCharType="separate"/>
        </w:r>
        <w:r w:rsidR="00422F74" w:rsidDel="005179AE">
          <w:rPr>
            <w:noProof/>
          </w:rPr>
          <w:delText>6</w:delText>
        </w:r>
        <w:r w:rsidR="00ED08A5" w:rsidDel="005179AE">
          <w:rPr>
            <w:noProof/>
          </w:rPr>
          <w:fldChar w:fldCharType="end"/>
        </w:r>
        <w:bookmarkEnd w:id="912"/>
        <w:r w:rsidDel="005179AE">
          <w:delText xml:space="preserve">: Application Virtualization </w:delText>
        </w:r>
      </w:del>
      <w:del w:id="923" w:author="Dominik Messinger" w:date="2012-11-09T16:22:00Z">
        <w:r w:rsidDel="00630657">
          <w:delText>-</w:delText>
        </w:r>
      </w:del>
      <w:del w:id="924" w:author="Dominik Messinger" w:date="2012-11-09T16:23:00Z">
        <w:r w:rsidDel="00630657">
          <w:delText xml:space="preserve"> </w:delText>
        </w:r>
      </w:del>
      <w:del w:id="925" w:author="Dominik Messinger" w:date="2012-11-09T17:45:00Z">
        <w:r w:rsidDel="005179AE">
          <w:delText>System Call</w:delText>
        </w:r>
        <w:r w:rsidR="00A97F16" w:rsidDel="005179AE">
          <w:delText xml:space="preserve"> </w:delText>
        </w:r>
      </w:del>
      <w:del w:id="926" w:author="Dominik Messinger" w:date="2012-11-09T16:22:00Z">
        <w:r w:rsidR="00A97F16" w:rsidDel="00630657">
          <w:delText>Interposition and</w:delText>
        </w:r>
        <w:r w:rsidDel="00630657">
          <w:delText xml:space="preserve"> </w:delText>
        </w:r>
      </w:del>
      <w:del w:id="927" w:author="Dominik Messinger" w:date="2012-11-09T17:45:00Z">
        <w:r w:rsidDel="005179AE">
          <w:delText>Redirection</w:delText>
        </w:r>
      </w:del>
    </w:p>
    <w:p w14:paraId="3F393575" w14:textId="77777777" w:rsidR="008C1990" w:rsidRDefault="008C1990" w:rsidP="00E716C6">
      <w:r>
        <w:lastRenderedPageBreak/>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t>difficult to virtualize software that interacts with the OS internals, such as antivirus programs.</w:t>
      </w:r>
    </w:p>
    <w:p w14:paraId="10C49303" w14:textId="566C3FDF"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223075">
        <w:t xml:space="preserve">the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928" w:name="_Toc340692990"/>
      <w:r>
        <w:lastRenderedPageBreak/>
        <w:t>A</w:t>
      </w:r>
      <w:r w:rsidR="00AB1779">
        <w:t>pplication Virtualization for Cloudlets</w:t>
      </w:r>
      <w:bookmarkEnd w:id="928"/>
    </w:p>
    <w:p w14:paraId="5B8298CD" w14:textId="77777777" w:rsidR="009B754E" w:rsidRDefault="00E66C83" w:rsidP="009B754E">
      <w:pPr>
        <w:pStyle w:val="berschrift2"/>
      </w:pPr>
      <w:bookmarkStart w:id="929" w:name="_Toc340692991"/>
      <w:r>
        <w:t>Design G</w:t>
      </w:r>
      <w:r w:rsidR="00136148">
        <w:t>oal</w:t>
      </w:r>
      <w:r w:rsidR="00BB5B20">
        <w:t>s</w:t>
      </w:r>
      <w:bookmarkEnd w:id="929"/>
    </w:p>
    <w:p w14:paraId="3C2CE01E" w14:textId="228E3ACB"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rsidR="00223075">
        <w:t xml:space="preserve">the </w:t>
      </w:r>
      <w:r>
        <w:t>design goals</w:t>
      </w:r>
      <w:r w:rsidR="00D03AB5">
        <w:t xml:space="preserve"> that</w:t>
      </w:r>
      <w:r w:rsidR="006F4E04">
        <w:t xml:space="preserve"> we</w:t>
      </w:r>
      <w:r w:rsidR="00223075">
        <w:t>re selected for the</w:t>
      </w:r>
      <w:r w:rsidR="006F4E04">
        <w:t xml:space="preserve"> implementation</w:t>
      </w:r>
      <w:r w:rsidR="00223075">
        <w:t xml:space="preserve">: </w:t>
      </w:r>
      <w:r w:rsidR="00F44648">
        <w:t>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18898367" w:rsidR="004B03DD" w:rsidRDefault="004B03DD" w:rsidP="008C2C26">
      <w:pPr>
        <w:ind w:left="720"/>
      </w:pPr>
      <w:r>
        <w:t>Setting up a cloudlet should be convenient and</w:t>
      </w:r>
      <w:r w:rsidR="003B6E24">
        <w:t xml:space="preserve"> accomplished in </w:t>
      </w:r>
      <w:r w:rsidR="00223075">
        <w:t xml:space="preserve">a </w:t>
      </w:r>
      <w:r w:rsidR="003B6E24">
        <w:t xml:space="preserve">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23075">
        <w:t xml:space="preserve"> </w:t>
      </w:r>
      <w:proofErr w:type="gramStart"/>
      <w:r w:rsidR="002C0DC1">
        <w:t>applications,</w:t>
      </w:r>
      <w:proofErr w:type="gramEnd"/>
      <w:r w:rsidR="00BA4E0D">
        <w:t xml:space="preserve"> must be intuitive and simple.</w:t>
      </w:r>
      <w:r w:rsidR="00671D05">
        <w:t xml:space="preserve"> The change from deployment p</w:t>
      </w:r>
      <w:r w:rsidR="005C4D82">
        <w:t>hase</w:t>
      </w:r>
      <w:r w:rsidR="00671D05">
        <w:t xml:space="preserve"> to the application usage</w:t>
      </w:r>
      <w:r w:rsidR="005C4D82">
        <w:t xml:space="preserve"> phase</w:t>
      </w:r>
      <w:r w:rsidR="00671D05">
        <w:t xml:space="preserve"> has to be seamless.</w:t>
      </w:r>
      <w:r w:rsidR="007C1A57">
        <w:t xml:space="preserve"> The user must not have to worry about </w:t>
      </w:r>
      <w:r w:rsidR="00223075">
        <w:t>low-level communication details</w:t>
      </w:r>
      <w:r w:rsidR="007C1A57">
        <w:t xml:space="preserve"> </w:t>
      </w:r>
      <w:r w:rsidR="00223075">
        <w:t>such as</w:t>
      </w:r>
      <w:r w:rsidR="007C1A57">
        <w:t xml:space="preserve"> IP addresses and ports.</w:t>
      </w:r>
    </w:p>
    <w:p w14:paraId="40CADA2B" w14:textId="77777777" w:rsidR="00894029" w:rsidRDefault="00894029" w:rsidP="008C2C26">
      <w:pPr>
        <w:pStyle w:val="berschrift"/>
        <w:numPr>
          <w:ilvl w:val="0"/>
          <w:numId w:val="0"/>
        </w:numPr>
        <w:ind w:left="1077" w:hanging="357"/>
      </w:pPr>
      <w:r>
        <w:t>Generality</w:t>
      </w:r>
    </w:p>
    <w:p w14:paraId="41207A64" w14:textId="4D47DA55" w:rsidR="00894029" w:rsidRDefault="0051751B" w:rsidP="008C2C26">
      <w:pPr>
        <w:ind w:left="720"/>
      </w:pPr>
      <w:r>
        <w:t>Packaged a</w:t>
      </w:r>
      <w:r w:rsidR="00E462FB">
        <w:t xml:space="preserve">pplications should </w:t>
      </w:r>
      <w:r w:rsidR="00E376F2">
        <w:t>be loosely coupled</w:t>
      </w:r>
      <w:r>
        <w:t xml:space="preserve"> to the operating system</w:t>
      </w:r>
      <w:r w:rsidR="00223075">
        <w:t xml:space="preserve"> so that they can </w:t>
      </w:r>
      <w:r>
        <w:t>run on many cloudlets</w:t>
      </w:r>
      <w:r w:rsidR="00E462FB">
        <w:t xml:space="preserve">. </w:t>
      </w:r>
      <w:r>
        <w:t>As a consequence, the cloudlet should allow</w:t>
      </w:r>
      <w:ins w:id="930" w:author="Dominik Messinger" w:date="2012-11-07T13:08:00Z">
        <w:r w:rsidR="00AB42C1">
          <w:t xml:space="preserve"> regular</w:t>
        </w:r>
      </w:ins>
      <w:r>
        <w:t xml:space="preserve"> </w:t>
      </w:r>
      <w:commentRangeStart w:id="931"/>
      <w:commentRangeStart w:id="932"/>
      <w:r>
        <w:t>updates an</w:t>
      </w:r>
      <w:r w:rsidR="004A14CD">
        <w:t>d upgrades</w:t>
      </w:r>
      <w:commentRangeEnd w:id="931"/>
      <w:r w:rsidR="00223075">
        <w:rPr>
          <w:rStyle w:val="Kommentarzeichen"/>
        </w:rPr>
        <w:commentReference w:id="931"/>
      </w:r>
      <w:commentRangeEnd w:id="932"/>
      <w:r w:rsidR="003C41B8">
        <w:rPr>
          <w:rStyle w:val="Kommentarzeichen"/>
        </w:rPr>
        <w:commentReference w:id="932"/>
      </w:r>
      <w:r w:rsidR="004A14CD">
        <w:t xml:space="preserve"> </w:t>
      </w:r>
      <w:ins w:id="933" w:author="Dominik Messinger" w:date="2012-11-07T13:03:00Z">
        <w:r w:rsidR="00AB42C1">
          <w:t xml:space="preserve">to </w:t>
        </w:r>
      </w:ins>
      <w:ins w:id="934" w:author="Dominik Messinger" w:date="2012-11-07T13:04:00Z">
        <w:r w:rsidR="00AB42C1">
          <w:t xml:space="preserve">the operating system </w:t>
        </w:r>
      </w:ins>
      <w:ins w:id="935" w:author="Dominik Messinger" w:date="2012-11-07T13:05:00Z">
        <w:r w:rsidR="00AB42C1">
          <w:t xml:space="preserve">that </w:t>
        </w:r>
      </w:ins>
      <w:ins w:id="936" w:author="Dominik Messinger" w:date="2012-11-07T13:07:00Z">
        <w:r w:rsidR="00AB42C1">
          <w:t>runs virtual applications</w:t>
        </w:r>
      </w:ins>
      <w:ins w:id="937" w:author="Dominik Messinger" w:date="2012-11-07T13:05:00Z">
        <w:r w:rsidR="00AB42C1">
          <w:t xml:space="preserve"> </w:t>
        </w:r>
      </w:ins>
      <w:r w:rsidR="004A14CD">
        <w:t xml:space="preserve">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2853C100" w:rsidR="00E133BD" w:rsidRDefault="00E133BD" w:rsidP="008C2C26">
      <w:pPr>
        <w:ind w:left="720"/>
      </w:pPr>
      <w:r>
        <w:t xml:space="preserve">The time from the user selecting an application for offload and the application to be ready for use </w:t>
      </w:r>
      <w:r w:rsidR="00223075">
        <w:t xml:space="preserve">(application-ready time) </w:t>
      </w:r>
      <w:r>
        <w:t>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28D49FCB" w:rsidR="00E73AC0" w:rsidRPr="004B03DD" w:rsidRDefault="00E73AC0" w:rsidP="00E462FB">
      <w:r>
        <w:t xml:space="preserve">Application virtualization can address these goals because it does not </w:t>
      </w:r>
      <w:r w:rsidR="00617108">
        <w:t xml:space="preserve">require </w:t>
      </w:r>
      <w:r>
        <w:t xml:space="preserve">any code modifications and provides a high degree of application portability. The file size of the virtualized application strongly influences the </w:t>
      </w:r>
      <w:r w:rsidR="00617108">
        <w:t>application-ready time</w:t>
      </w:r>
      <w:r>
        <w:t xml:space="preserve">. </w:t>
      </w:r>
      <w:r w:rsidR="002E16B6">
        <w:t xml:space="preserve">Application </w:t>
      </w:r>
      <w:r w:rsidR="002E16B6">
        <w:lastRenderedPageBreak/>
        <w:t xml:space="preserve">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938" w:name="_Ref334713501"/>
      <w:bookmarkStart w:id="939" w:name="_Toc340692992"/>
      <w:r>
        <w:t xml:space="preserve">Application </w:t>
      </w:r>
      <w:r w:rsidR="009B754E">
        <w:t>Virtualization Tools</w:t>
      </w:r>
      <w:bookmarkEnd w:id="938"/>
      <w:bookmarkEnd w:id="939"/>
    </w:p>
    <w:p w14:paraId="1B48525E" w14:textId="10A940B5" w:rsidR="00A3571B" w:rsidRPr="00A3571B" w:rsidRDefault="00A3571B" w:rsidP="00A3571B">
      <w:r>
        <w:t xml:space="preserve">We used two tools for creating and executing virtualized applications; one for Linux and one for Windows systems. These </w:t>
      </w:r>
      <w:r w:rsidR="00617108">
        <w:t>tools were selected because they were</w:t>
      </w:r>
      <w:r>
        <w:t xml:space="preserve"> freely available and </w:t>
      </w:r>
      <w:r w:rsidR="00A46FCA">
        <w:t>are</w:t>
      </w:r>
      <w:r>
        <w:t xml:space="preserve"> </w:t>
      </w:r>
      <w:r w:rsidR="00FB6122">
        <w:t>among</w:t>
      </w:r>
      <w:r w:rsidR="00D80B2D">
        <w:t xml:space="preserve"> </w:t>
      </w:r>
      <w:r>
        <w:t xml:space="preserve">the most mature </w:t>
      </w:r>
      <w:r w:rsidR="00FB6122">
        <w:t>non-commercial tools</w:t>
      </w:r>
      <w:r w:rsidR="00617108">
        <w:t xml:space="preserve"> (determined simply by web presence and adoption claims)</w:t>
      </w:r>
      <w:r>
        <w:t>.</w:t>
      </w:r>
    </w:p>
    <w:p w14:paraId="408C9EB7" w14:textId="77777777" w:rsidR="009B754E" w:rsidRDefault="009B754E" w:rsidP="009B754E">
      <w:pPr>
        <w:pStyle w:val="berschrift3"/>
      </w:pPr>
      <w:bookmarkStart w:id="940" w:name="_Toc340692993"/>
      <w:r>
        <w:t>CDE</w:t>
      </w:r>
      <w:bookmarkEnd w:id="940"/>
    </w:p>
    <w:p w14:paraId="6DB19FA7" w14:textId="69B286BE" w:rsidR="0077667F" w:rsidRDefault="00B35C05" w:rsidP="00B35C05">
      <w:r>
        <w:t xml:space="preserve">CDE </w:t>
      </w:r>
      <w:r w:rsidR="00617108">
        <w:t>(</w:t>
      </w:r>
      <w:r>
        <w:t xml:space="preserve">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w:t>
      </w:r>
      <w:r w:rsidR="00617108">
        <w:t>)</w:t>
      </w:r>
      <w:r>
        <w:t xml:space="preserve"> </w:t>
      </w:r>
      <w:r w:rsidR="00617108">
        <w:t xml:space="preserve">is an </w:t>
      </w:r>
      <w:r w:rsidR="0035094D">
        <w:t xml:space="preserve">application </w:t>
      </w:r>
      <w:proofErr w:type="spellStart"/>
      <w:r w:rsidR="0035094D">
        <w:t>virtualizer</w:t>
      </w:r>
      <w:proofErr w:type="spellEnd"/>
      <w:r w:rsidR="0035094D">
        <w:t xml:space="preserve"> for Linux</w:t>
      </w:r>
      <w:r>
        <w:t xml:space="preserve"> </w:t>
      </w:r>
      <w:r w:rsidR="00617108">
        <w:t xml:space="preserve">developed </w:t>
      </w:r>
      <w:r>
        <w:t xml:space="preserve">by Philip J. </w:t>
      </w:r>
      <w:proofErr w:type="spellStart"/>
      <w:r>
        <w:t>Guo</w:t>
      </w:r>
      <w:proofErr w:type="spellEnd"/>
      <w:r>
        <w:t xml:space="preserve"> and Dawson </w:t>
      </w:r>
      <w:proofErr w:type="spellStart"/>
      <w:r>
        <w:t>Engler</w:t>
      </w:r>
      <w:proofErr w:type="spellEnd"/>
      <w:r w:rsidR="00617108">
        <w:t xml:space="preserve"> </w:t>
      </w:r>
      <w:sdt>
        <w:sdtPr>
          <w:id w:val="583425461"/>
          <w:citation/>
        </w:sdtPr>
        <w:sdtEndPr/>
        <w:sdtContent>
          <w:r>
            <w:fldChar w:fldCharType="begin"/>
          </w:r>
          <w:r w:rsidR="008930DC">
            <w:instrText xml:space="preserve">CITATION Guo11 \l 1031 </w:instrText>
          </w:r>
          <w:r>
            <w:fldChar w:fldCharType="separate"/>
          </w:r>
          <w:r w:rsidR="003520F5" w:rsidRPr="003520F5">
            <w:rPr>
              <w:noProof/>
            </w:rPr>
            <w:t>[26]</w:t>
          </w:r>
          <w:r>
            <w:fldChar w:fldCharType="end"/>
          </w:r>
        </w:sdtContent>
      </w:sdt>
      <w:r>
        <w:t>.</w:t>
      </w:r>
      <w:r w:rsidR="005F1AC6">
        <w:t xml:space="preserve"> </w:t>
      </w:r>
    </w:p>
    <w:p w14:paraId="5246CD51" w14:textId="23EDC95B" w:rsidR="00B35C05" w:rsidRDefault="005F1AC6" w:rsidP="003D719B">
      <w:r>
        <w:t>CDE allows virtualizing</w:t>
      </w:r>
      <w:r w:rsidR="00B446AC">
        <w:t xml:space="preserve"> applications by monitoring</w:t>
      </w:r>
      <w:r w:rsidR="0077667F">
        <w:t xml:space="preserve"> </w:t>
      </w:r>
      <w:r w:rsidR="00617108">
        <w:t xml:space="preserve">their </w:t>
      </w:r>
      <w:r>
        <w:t xml:space="preserve">execution. Through the </w:t>
      </w:r>
      <w:proofErr w:type="spellStart"/>
      <w:r w:rsidRPr="005F1AC6">
        <w:rPr>
          <w:rStyle w:val="Hervorhebung"/>
        </w:rPr>
        <w:t>ptrace</w:t>
      </w:r>
      <w:proofErr w:type="spellEnd"/>
      <w:r>
        <w:t xml:space="preserve"> system call </w:t>
      </w:r>
      <w:sdt>
        <w:sdtPr>
          <w:id w:val="1523046666"/>
          <w:citation/>
        </w:sdtPr>
        <w:sdtEndPr/>
        <w:sdtContent>
          <w:r>
            <w:fldChar w:fldCharType="begin"/>
          </w:r>
          <w:r w:rsidRPr="005F1AC6">
            <w:instrText xml:space="preserve"> CITATION ptr12 \l 1031 </w:instrText>
          </w:r>
          <w:r>
            <w:fldChar w:fldCharType="separate"/>
          </w:r>
          <w:r w:rsidR="003520F5" w:rsidRPr="003520F5">
            <w:rPr>
              <w:noProof/>
            </w:rPr>
            <w:t>[27]</w:t>
          </w:r>
          <w:r>
            <w:fldChar w:fldCharType="end"/>
          </w:r>
        </w:sdtContent>
      </w:sdt>
      <w:r w:rsidR="00617108">
        <w:t>,</w:t>
      </w:r>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617108">
        <w:t xml:space="preserve"> [distributions]</w:t>
      </w:r>
      <w:r w:rsidR="003D719B">
        <w:t xml:space="preserve"> from several years in the future” (p.4) </w:t>
      </w:r>
      <w:sdt>
        <w:sdtPr>
          <w:id w:val="-800449046"/>
          <w:citation/>
        </w:sdtPr>
        <w:sdtEndPr/>
        <w:sdtContent>
          <w:r w:rsidR="003D719B">
            <w:fldChar w:fldCharType="begin"/>
          </w:r>
          <w:r w:rsidR="008930DC">
            <w:instrText xml:space="preserve">CITATION Guo11 \l 1031 </w:instrText>
          </w:r>
          <w:r w:rsidR="003D719B">
            <w:fldChar w:fldCharType="separate"/>
          </w:r>
          <w:r w:rsidR="003520F5" w:rsidRPr="003520F5">
            <w:rPr>
              <w:noProof/>
            </w:rPr>
            <w:t>[26]</w:t>
          </w:r>
          <w:r w:rsidR="003D719B">
            <w:fldChar w:fldCharType="end"/>
          </w:r>
        </w:sdtContent>
      </w:sdt>
      <w:r w:rsidR="003D719B">
        <w:t>.</w:t>
      </w:r>
    </w:p>
    <w:p w14:paraId="013F7BD0" w14:textId="4C85628C"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be accessed, every possible control path</w:t>
      </w:r>
      <w:r w:rsidR="00617108">
        <w:t xml:space="preserve"> would have</w:t>
      </w:r>
      <w:r w:rsidR="005C2002">
        <w:t xml:space="preserve"> to be examined. </w:t>
      </w:r>
      <w:r w:rsidR="000748E7">
        <w:t>T</w:t>
      </w:r>
      <w:r w:rsidR="005C2002">
        <w:t>his is a</w:t>
      </w:r>
      <w:r w:rsidR="00617108">
        <w:t xml:space="preserve"> non-deterministic</w:t>
      </w:r>
      <w:r w:rsidR="005C2002">
        <w:t xml:space="preserve"> problem</w:t>
      </w:r>
      <w:r w:rsidR="002C7F5E">
        <w:t>;</w:t>
      </w:r>
      <w:r w:rsidR="00F952EF">
        <w:t xml:space="preserve"> </w:t>
      </w:r>
      <w:r w:rsidR="00D92267">
        <w:t>solving it</w:t>
      </w:r>
      <w:r w:rsidR="00F952EF">
        <w:t xml:space="preserve"> would </w:t>
      </w:r>
      <w:r w:rsidR="00617108">
        <w:t xml:space="preserve">require </w:t>
      </w:r>
      <w:r w:rsidR="006E391C">
        <w:t xml:space="preserve">program behavior </w:t>
      </w:r>
      <w:r w:rsidR="00617108">
        <w:t xml:space="preserve">to </w:t>
      </w:r>
      <w:r w:rsidR="006E391C">
        <w:t xml:space="preserve">be </w:t>
      </w:r>
      <w:r w:rsidR="009325C8">
        <w:t>predict</w:t>
      </w:r>
      <w:r w:rsidR="006E391C">
        <w:t>ed</w:t>
      </w:r>
      <w:r w:rsidR="009325C8">
        <w:t xml:space="preserve"> </w:t>
      </w:r>
      <w:r w:rsidR="00D92267">
        <w:t>before</w:t>
      </w:r>
      <w:r w:rsidR="008F248E">
        <w:t xml:space="preserve"> executi</w:t>
      </w:r>
      <w:r w:rsidR="00617108">
        <w:t>on</w:t>
      </w:r>
      <w:r w:rsidR="005C2002">
        <w:t xml:space="preserve">. Especially </w:t>
      </w:r>
      <w:r w:rsidR="00617108">
        <w:t xml:space="preserve">for </w:t>
      </w:r>
      <w:r w:rsidR="005C2002">
        <w:t>applications</w:t>
      </w:r>
      <w:r w:rsidR="007E7364">
        <w:t xml:space="preserve"> that</w:t>
      </w:r>
      <w:r w:rsidR="005C2002">
        <w:t xml:space="preserve"> implement a plugin structure and load libra</w:t>
      </w:r>
      <w:r w:rsidR="007E7364">
        <w:t>ries dynamically during runtime</w:t>
      </w:r>
      <w:r w:rsidR="004F0696">
        <w:t>, dependencies are l</w:t>
      </w:r>
      <w:r w:rsidR="005C2002">
        <w:t>ikely to</w:t>
      </w:r>
      <w:r w:rsidR="004F0696">
        <w:t xml:space="preserve"> be</w:t>
      </w:r>
      <w:r w:rsidR="005C2002">
        <w:t xml:space="preserve"> miss</w:t>
      </w:r>
      <w:r w:rsidR="004F0696">
        <w:t>ed.</w:t>
      </w:r>
      <w:r w:rsidR="005C2002">
        <w:t xml:space="preserve"> To </w:t>
      </w:r>
      <w:r w:rsidR="004F0696">
        <w:t>address</w:t>
      </w:r>
      <w:r w:rsidR="005C2002">
        <w:t xml:space="preserv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941" w:name="_Toc340692994"/>
      <w:proofErr w:type="spellStart"/>
      <w:r>
        <w:lastRenderedPageBreak/>
        <w:t>Cameyo</w:t>
      </w:r>
      <w:bookmarkEnd w:id="941"/>
      <w:proofErr w:type="spellEnd"/>
    </w:p>
    <w:p w14:paraId="1C0F382D" w14:textId="2B397574" w:rsidR="00834A42" w:rsidRDefault="00834A42" w:rsidP="00834A42">
      <w:proofErr w:type="spellStart"/>
      <w:r>
        <w:t>Cameyo</w:t>
      </w:r>
      <w:proofErr w:type="spellEnd"/>
      <w:r w:rsidR="002D6EF8">
        <w:t xml:space="preserve"> </w:t>
      </w:r>
      <w:sdt>
        <w:sdtPr>
          <w:id w:val="947662530"/>
          <w:citation/>
        </w:sdtPr>
        <w:sdtEndPr/>
        <w:sdtContent>
          <w:r w:rsidR="002D6EF8">
            <w:fldChar w:fldCharType="begin"/>
          </w:r>
          <w:r w:rsidR="002D6EF8" w:rsidRPr="002D6EF8">
            <w:instrText xml:space="preserve"> CITATION Cam12 \l 1031 </w:instrText>
          </w:r>
          <w:r w:rsidR="002D6EF8">
            <w:fldChar w:fldCharType="separate"/>
          </w:r>
          <w:r w:rsidR="003520F5" w:rsidRPr="003520F5">
            <w:rPr>
              <w:noProof/>
            </w:rPr>
            <w:t>[28]</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 xml:space="preserve">packages the application and its dependencies into one single </w:t>
      </w:r>
      <w:r w:rsidR="00803452">
        <w:t>executable (</w:t>
      </w:r>
      <w:r>
        <w:t>.exe</w:t>
      </w:r>
      <w:r w:rsidR="00803452">
        <w:t>)</w:t>
      </w:r>
      <w:r>
        <w:t xml:space="preserve"> file. Different from CDE</w:t>
      </w:r>
      <w:r w:rsidR="0056344A">
        <w:t>,</w:t>
      </w:r>
      <w:r>
        <w:t xml:space="preserve"> which monitors execution, </w:t>
      </w:r>
      <w:proofErr w:type="spellStart"/>
      <w:r>
        <w:t>Cameyo</w:t>
      </w:r>
      <w:proofErr w:type="spellEnd"/>
      <w:r>
        <w:t xml:space="preserve"> monitors the installation process. It offers two </w:t>
      </w:r>
      <w:r w:rsidR="00DC29D8">
        <w:t>mechanisms for</w:t>
      </w:r>
      <w:r>
        <w:t xml:space="preserve"> accomplishing the virtualization. The first is to take a snapshot of the system, then install the application, take another snapshot, and compute the dependencies and modified registry keys</w:t>
      </w:r>
      <w:r w:rsidR="003F6D0C">
        <w:t xml:space="preserve"> from the difference between the</w:t>
      </w:r>
      <w:r>
        <w:t>se snapshots</w:t>
      </w:r>
      <w:r w:rsidR="00803452">
        <w:t xml:space="preserve"> (similar to the VM overlay creation approach for VM synthesis)</w:t>
      </w:r>
      <w:r>
        <w:t xml:space="preserve">. The second </w:t>
      </w:r>
      <w:r w:rsidR="00DC29D8">
        <w:t xml:space="preserve">mechanism does not take snapshots but </w:t>
      </w:r>
      <w:r w:rsidR="00803452">
        <w:t xml:space="preserve">instead </w:t>
      </w:r>
      <w:r w:rsidR="00DC29D8">
        <w:t xml:space="preserve">simulates the installation process, keeping track of all of the installer’s actions. This simulated installation does not have any </w:t>
      </w:r>
      <w:r w:rsidR="005D7F38">
        <w:t xml:space="preserve">permanent </w:t>
      </w:r>
      <w:r w:rsidR="00DC29D8">
        <w:t>effect on the actual system.</w:t>
      </w:r>
    </w:p>
    <w:p w14:paraId="0EEAE566" w14:textId="565BBEED"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files outside the package.</w:t>
      </w:r>
    </w:p>
    <w:p w14:paraId="646F45BB" w14:textId="77777777" w:rsidR="00AB1779" w:rsidRDefault="00AB1779" w:rsidP="00470BF1">
      <w:pPr>
        <w:pStyle w:val="berschrift1"/>
      </w:pPr>
      <w:bookmarkStart w:id="942" w:name="_Ref334905735"/>
      <w:bookmarkStart w:id="943" w:name="_Toc340692995"/>
      <w:r>
        <w:lastRenderedPageBreak/>
        <w:t>Implementation</w:t>
      </w:r>
      <w:bookmarkEnd w:id="942"/>
      <w:bookmarkEnd w:id="943"/>
    </w:p>
    <w:p w14:paraId="1BD3024F" w14:textId="0EDFB300" w:rsidR="00B5631A" w:rsidRPr="00B5631A" w:rsidRDefault="00865549" w:rsidP="00B5631A">
      <w:r>
        <w:t>T</w:t>
      </w:r>
      <w:r w:rsidR="00B5631A">
        <w:t>his section describe</w:t>
      </w:r>
      <w:r>
        <w:t>s the implementation of the application</w:t>
      </w:r>
      <w:r w:rsidR="00803452">
        <w:t>-</w:t>
      </w:r>
      <w:r>
        <w:t>virtualization</w:t>
      </w:r>
      <w:r w:rsidR="00803452">
        <w:t>-</w:t>
      </w:r>
      <w:r>
        <w:t>based c</w:t>
      </w:r>
      <w:r w:rsidR="00B5631A">
        <w:t>loudlet cyber</w:t>
      </w:r>
      <w:r w:rsidR="00803452">
        <w:t>-</w:t>
      </w:r>
      <w:r w:rsidR="00B5631A">
        <w:t xml:space="preserve">foraging system. </w:t>
      </w:r>
    </w:p>
    <w:p w14:paraId="090C4F58" w14:textId="77777777" w:rsidR="00E6184B" w:rsidRDefault="0041494F" w:rsidP="00E6184B">
      <w:pPr>
        <w:pStyle w:val="berschrift2"/>
      </w:pPr>
      <w:bookmarkStart w:id="944" w:name="_Toc340692996"/>
      <w:r>
        <w:t xml:space="preserve">Basic </w:t>
      </w:r>
      <w:r w:rsidR="00E6184B">
        <w:t>Architecture</w:t>
      </w:r>
      <w:bookmarkEnd w:id="944"/>
    </w:p>
    <w:p w14:paraId="479F0C2C" w14:textId="0E0000D3" w:rsidR="00373314" w:rsidRDefault="00F14B46" w:rsidP="00740A72">
      <w:r>
        <w:t xml:space="preserve">The two </w:t>
      </w:r>
      <w:r w:rsidR="00803452">
        <w:t>main components of</w:t>
      </w:r>
      <w:r>
        <w:t xml:space="preserve"> </w:t>
      </w:r>
      <w:r w:rsidR="00803452">
        <w:t xml:space="preserve">the </w:t>
      </w:r>
      <w:r>
        <w:t>architecture are the mobile device and the cloudlet host</w:t>
      </w:r>
      <w:r w:rsidR="00803452">
        <w:t xml:space="preserve"> </w:t>
      </w:r>
      <w:proofErr w:type="gramStart"/>
      <w:r w:rsidR="00803452">
        <w:t xml:space="preserve">as </w:t>
      </w:r>
      <w:r>
        <w:t xml:space="preserve"> a</w:t>
      </w:r>
      <w:proofErr w:type="gramEnd"/>
      <w:r>
        <w:t xml:space="preserve"> machine that lends its resources to the mobile device</w:t>
      </w:r>
      <w:r w:rsidR="00241F95">
        <w:t xml:space="preserve">, as shown in </w:t>
      </w:r>
      <w:r w:rsidR="00241F95">
        <w:fldChar w:fldCharType="begin"/>
      </w:r>
      <w:r w:rsidR="00241F95">
        <w:instrText xml:space="preserve"> REF _Ref337643968 \h </w:instrText>
      </w:r>
      <w:r w:rsidR="00241F95">
        <w:fldChar w:fldCharType="separate"/>
      </w:r>
      <w:r w:rsidR="00BA767A">
        <w:t xml:space="preserve">Figure </w:t>
      </w:r>
      <w:r w:rsidR="00BA767A">
        <w:rPr>
          <w:noProof/>
        </w:rPr>
        <w:t>7</w:t>
      </w:r>
      <w:r w:rsidR="00241F95">
        <w:fldChar w:fldCharType="end"/>
      </w:r>
      <w:r>
        <w:t xml:space="preserv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803452">
        <w:t>VM</w:t>
      </w:r>
      <w:r>
        <w:t>s. The different VMs provide a selection of various operating system</w:t>
      </w:r>
      <w:r w:rsidR="00803452">
        <w:t>s and</w:t>
      </w:r>
      <w:r>
        <w:t xml:space="preserve"> versions. The mobile device may </w:t>
      </w:r>
      <w:r w:rsidR="00803452">
        <w:t xml:space="preserve">select </w:t>
      </w:r>
      <w:r>
        <w:t xml:space="preserve">one </w:t>
      </w:r>
      <w:r w:rsidR="00803452">
        <w:t xml:space="preserve">of </w:t>
      </w:r>
      <w:r>
        <w:t>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w:t>
      </w:r>
      <w:r w:rsidR="00803452">
        <w:t xml:space="preserve">other </w:t>
      </w:r>
      <w:r w:rsidR="00B84472">
        <w:t xml:space="preserve">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Every cyber</w:t>
      </w:r>
      <w:r w:rsidR="00803452">
        <w:t>-</w:t>
      </w:r>
      <w:r w:rsidR="006820D1">
        <w:t>foraging</w:t>
      </w:r>
      <w:r w:rsidR="00803452">
        <w:t>-enabled</w:t>
      </w:r>
      <w:r w:rsidR="006820D1">
        <w:t xml:space="preserve"> application is divided into a client and a server. The client is designed to run on the mobile device </w:t>
      </w:r>
      <w:r w:rsidR="00803452">
        <w:t xml:space="preserve">and </w:t>
      </w:r>
      <w:r w:rsidR="006820D1">
        <w:t xml:space="preserve">the server is to be offloaded to the cloudlet. </w:t>
      </w:r>
      <w:r w:rsidR="00B84472">
        <w:t>When the user decides to start a cyber</w:t>
      </w:r>
      <w:r w:rsidR="00803452">
        <w:t>-</w:t>
      </w:r>
      <w:r w:rsidR="00B84472">
        <w:t>foraging</w:t>
      </w:r>
      <w:r w:rsidR="00803452">
        <w:t>-enabled</w:t>
      </w:r>
      <w:r w:rsidR="00B84472">
        <w:t xml:space="preserve"> application</w:t>
      </w:r>
      <w:r w:rsidR="00803452">
        <w:t>,</w:t>
      </w:r>
      <w:r w:rsidR="00B84472">
        <w:t xml:space="preserve"> and the cloudlet client </w:t>
      </w:r>
      <w:r w:rsidR="004B067D">
        <w:t>can find</w:t>
      </w:r>
      <w:r w:rsidR="00B84472">
        <w:t xml:space="preserve"> a suitable cloudlet system, </w:t>
      </w:r>
      <w:r w:rsidR="006820D1">
        <w:t>the cloudlet client transmit</w:t>
      </w:r>
      <w:r w:rsidR="00803452">
        <w:t>s</w:t>
      </w:r>
      <w:r w:rsidR="006820D1">
        <w:t xml:space="preserve"> the server part to the </w:t>
      </w:r>
      <w:r w:rsidR="00803452">
        <w:t>selected</w:t>
      </w:r>
      <w:r w:rsidR="006820D1">
        <w:t xml:space="preserve">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 xml:space="preserve">etadata </w:t>
      </w:r>
      <w:r w:rsidR="00241F95">
        <w:t>is the information that is relevant for the o</w:t>
      </w:r>
      <w:r w:rsidR="00BD3751">
        <w:t>ffload</w:t>
      </w:r>
      <w:r w:rsidR="00E1190F">
        <w:t xml:space="preserve"> </w:t>
      </w:r>
      <w:r w:rsidR="00241F95">
        <w:t>operation</w:t>
      </w:r>
      <w:r w:rsidR="00E1190F">
        <w:t xml:space="preserve">; the application package </w:t>
      </w:r>
      <w:r w:rsidR="0006166F">
        <w:t xml:space="preserve">is a compressed archive that </w:t>
      </w:r>
      <w:r w:rsidR="00E1190F">
        <w:t>contains the executable server</w:t>
      </w:r>
      <w:r w:rsidR="00BE43E7">
        <w:t xml:space="preserve"> along with </w:t>
      </w:r>
      <w:r w:rsidR="00241F95">
        <w:t xml:space="preserve">any </w:t>
      </w:r>
      <w:r w:rsidR="00BE43E7">
        <w:t>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w:t>
      </w:r>
      <w:r w:rsidR="00241F95">
        <w:t xml:space="preserve"> </w:t>
      </w:r>
    </w:p>
    <w:p w14:paraId="512F66B1" w14:textId="704AAA63" w:rsidR="005266F7" w:rsidRDefault="00A31251" w:rsidP="00740A72">
      <w:ins w:id="945" w:author="Dominik Messinger" w:date="2012-11-14T21:12:00Z">
        <w:r>
          <w:object w:dxaOrig="7202" w:dyaOrig="5398" w14:anchorId="1A2A0672">
            <v:shape id="_x0000_i1029" type="#_x0000_t75" style="width:452.3pt;height:339.25pt" o:ole="">
              <v:imagedata r:id="rId26" o:title=""/>
            </v:shape>
            <o:OLEObject Type="Embed" ProgID="PowerPoint.Show.12" ShapeID="_x0000_i1029" DrawAspect="Content" ObjectID="_1414439553" r:id="rId27"/>
          </w:object>
        </w:r>
      </w:ins>
      <w:commentRangeStart w:id="946"/>
      <w:commentRangeStart w:id="947"/>
      <w:del w:id="948" w:author="Dominik Messinger" w:date="2012-11-09T15:25:00Z">
        <w:r w:rsidR="007F50A4" w:rsidDel="00A22671">
          <w:rPr>
            <w:noProof/>
            <w:lang w:val="de-DE" w:eastAsia="de-DE"/>
          </w:rPr>
          <w:drawing>
            <wp:inline distT="0" distB="0" distL="0" distR="0" wp14:anchorId="1B279A61" wp14:editId="5FEBE70F">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del>
      <w:commentRangeEnd w:id="946"/>
      <w:r w:rsidR="00241F95">
        <w:rPr>
          <w:rStyle w:val="Kommentarzeichen"/>
        </w:rPr>
        <w:commentReference w:id="946"/>
      </w:r>
      <w:commentRangeEnd w:id="947"/>
      <w:r w:rsidR="00A22671">
        <w:rPr>
          <w:rStyle w:val="Kommentarzeichen"/>
        </w:rPr>
        <w:commentReference w:id="947"/>
      </w:r>
    </w:p>
    <w:p w14:paraId="22836C7E" w14:textId="0FA4A7A4" w:rsidR="00C5517D" w:rsidRPr="00C5517D" w:rsidRDefault="005266F7" w:rsidP="005266F7">
      <w:pPr>
        <w:pStyle w:val="Beschriftung"/>
      </w:pPr>
      <w:bookmarkStart w:id="949" w:name="_Ref337643968"/>
      <w:r>
        <w:t xml:space="preserve">Figure </w:t>
      </w:r>
      <w:fldSimple w:instr=" SEQ Figure \* ARABIC ">
        <w:r w:rsidR="00BA767A">
          <w:rPr>
            <w:noProof/>
          </w:rPr>
          <w:t>7</w:t>
        </w:r>
      </w:fldSimple>
      <w:bookmarkEnd w:id="949"/>
      <w:r>
        <w:t xml:space="preserve">: </w:t>
      </w:r>
      <w:r w:rsidR="00241F95">
        <w:t xml:space="preserve">Application-Virtualization-Based </w:t>
      </w:r>
      <w:r w:rsidR="00740A72">
        <w:t>Cloudlet Cyber</w:t>
      </w:r>
      <w:r w:rsidR="00241F95">
        <w:t>-</w:t>
      </w:r>
      <w:r w:rsidR="00740A72">
        <w:t>Foraging System</w:t>
      </w:r>
      <w:r w:rsidR="00740A72">
        <w:rPr>
          <w:noProof/>
        </w:rPr>
        <w:t xml:space="preserve"> Architecture</w:t>
      </w:r>
    </w:p>
    <w:p w14:paraId="26E5EF99" w14:textId="77777777" w:rsidR="00E3350D" w:rsidRDefault="00E3350D" w:rsidP="00E3350D">
      <w:pPr>
        <w:pStyle w:val="berschrift3"/>
      </w:pPr>
      <w:bookmarkStart w:id="950" w:name="_Toc340692997"/>
      <w:r>
        <w:lastRenderedPageBreak/>
        <w:t>Mobile Device</w:t>
      </w:r>
      <w:bookmarkEnd w:id="950"/>
    </w:p>
    <w:p w14:paraId="5E25818B" w14:textId="502A955B" w:rsidR="004520BA" w:rsidRPr="004520BA" w:rsidRDefault="004520BA" w:rsidP="004520BA">
      <w:r>
        <w:t xml:space="preserve">The mobile device is </w:t>
      </w:r>
      <w:del w:id="951" w:author="Dominik Messinger" w:date="2012-11-07T14:12:00Z">
        <w:r w:rsidDel="003C41B8">
          <w:delText xml:space="preserve">a </w:delText>
        </w:r>
        <w:commentRangeStart w:id="952"/>
        <w:commentRangeStart w:id="953"/>
        <w:r w:rsidR="007A5AD4" w:rsidDel="003C41B8">
          <w:delText>m</w:delText>
        </w:r>
        <w:r w:rsidDel="003C41B8">
          <w:delText>ulticast</w:delText>
        </w:r>
        <w:r w:rsidR="00241F95" w:rsidDel="003C41B8">
          <w:delText>-</w:delText>
        </w:r>
        <w:r w:rsidDel="003C41B8">
          <w:delText xml:space="preserve">supporting </w:delText>
        </w:r>
        <w:commentRangeEnd w:id="952"/>
        <w:r w:rsidR="00241F95" w:rsidDel="003C41B8">
          <w:rPr>
            <w:rStyle w:val="Kommentarzeichen"/>
          </w:rPr>
          <w:commentReference w:id="952"/>
        </w:r>
      </w:del>
      <w:commentRangeEnd w:id="953"/>
      <w:r w:rsidR="003C41B8">
        <w:rPr>
          <w:rStyle w:val="Kommentarzeichen"/>
        </w:rPr>
        <w:commentReference w:id="953"/>
      </w:r>
      <w:del w:id="954" w:author="Dominik Messinger" w:date="2012-11-07T14:12:00Z">
        <w:r w:rsidDel="003C41B8">
          <w:delText>device running</w:delText>
        </w:r>
      </w:del>
      <w:ins w:id="955" w:author="Dominik Messinger" w:date="2012-11-07T14:12:00Z">
        <w:r w:rsidR="003C41B8">
          <w:t>runs</w:t>
        </w:r>
      </w:ins>
      <w:r>
        <w:t xml:space="preserve"> Android 4.1</w:t>
      </w:r>
      <w:ins w:id="956" w:author="Dominik Messinger" w:date="2012-11-07T14:12:00Z">
        <w:r w:rsidR="003C41B8">
          <w:t xml:space="preserve"> and supports multicast</w:t>
        </w:r>
      </w:ins>
      <w:ins w:id="957" w:author="Dominik Messinger" w:date="2012-11-09T15:32:00Z">
        <w:r w:rsidR="0047525A">
          <w:t>, which is required</w:t>
        </w:r>
      </w:ins>
      <w:ins w:id="958" w:author="Dominik Messinger" w:date="2012-11-07T14:12:00Z">
        <w:r w:rsidR="003C41B8">
          <w:t xml:space="preserve"> for </w:t>
        </w:r>
      </w:ins>
      <w:ins w:id="959" w:author="Dominik Messinger" w:date="2012-11-09T15:32:00Z">
        <w:r w:rsidR="0047525A">
          <w:t xml:space="preserve">the </w:t>
        </w:r>
      </w:ins>
      <w:ins w:id="960" w:author="Dominik Messinger" w:date="2012-11-07T14:12:00Z">
        <w:r w:rsidR="003C41B8">
          <w:t xml:space="preserve">discovery </w:t>
        </w:r>
      </w:ins>
      <w:ins w:id="961" w:author="Dominik Messinger" w:date="2012-11-09T15:32:00Z">
        <w:r w:rsidR="0047525A">
          <w:t>mechanism</w:t>
        </w:r>
      </w:ins>
      <w:r>
        <w:t>.</w:t>
      </w:r>
      <w:r w:rsidR="00470D1C">
        <w:t xml:space="preserve"> All </w:t>
      </w:r>
      <w:r w:rsidR="00241F95">
        <w:t xml:space="preserve">the elements of each </w:t>
      </w:r>
      <w:r w:rsidR="00470D1C">
        <w:t>cyber</w:t>
      </w:r>
      <w:r w:rsidR="00241F95">
        <w:t>-</w:t>
      </w:r>
      <w:r w:rsidR="00470D1C">
        <w:t>foraging</w:t>
      </w:r>
      <w:r w:rsidR="00241F95">
        <w:t>-enabled</w:t>
      </w:r>
      <w:r w:rsidR="00470D1C">
        <w:t xml:space="preserve"> application are stored on the </w:t>
      </w:r>
      <w:r w:rsidR="00241F95">
        <w:t xml:space="preserve">mobile </w:t>
      </w:r>
      <w:r w:rsidR="00470D1C">
        <w:t>device</w:t>
      </w:r>
      <w:r w:rsidR="00241F95">
        <w:t xml:space="preserve">: </w:t>
      </w:r>
      <w:r w:rsidR="00470D1C">
        <w:t>the application client</w:t>
      </w:r>
      <w:r w:rsidR="00241F95">
        <w:t xml:space="preserve">, </w:t>
      </w:r>
      <w:r w:rsidR="00470D1C">
        <w:t>the application metadata</w:t>
      </w:r>
      <w:r w:rsidR="00241F95">
        <w:t xml:space="preserve">, and </w:t>
      </w:r>
      <w:r w:rsidR="00470D1C">
        <w:t>the application package</w:t>
      </w:r>
      <w:r w:rsidR="00241F95">
        <w:t xml:space="preserve"> that </w:t>
      </w:r>
      <w:r w:rsidR="00470D1C">
        <w:t>contains the application server.</w:t>
      </w:r>
    </w:p>
    <w:p w14:paraId="5FE79DD7" w14:textId="77777777" w:rsidR="00E3350D" w:rsidRDefault="00E3350D" w:rsidP="00E3350D">
      <w:pPr>
        <w:pStyle w:val="berschrift3"/>
      </w:pPr>
      <w:bookmarkStart w:id="962" w:name="_Toc340692998"/>
      <w:r>
        <w:t>Cloudlet</w:t>
      </w:r>
      <w:r w:rsidR="005266F7">
        <w:t xml:space="preserve"> Host</w:t>
      </w:r>
      <w:bookmarkEnd w:id="962"/>
    </w:p>
    <w:p w14:paraId="539F33F8" w14:textId="1C89C62C" w:rsidR="0093438C" w:rsidRPr="0093438C" w:rsidRDefault="0093438C" w:rsidP="0093438C">
      <w:r>
        <w:t xml:space="preserve">The cloudlet host is a </w:t>
      </w:r>
      <w:commentRangeStart w:id="963"/>
      <w:r w:rsidR="007A5AD4">
        <w:t>m</w:t>
      </w:r>
      <w:r>
        <w:t xml:space="preserve">ulticast supporting </w:t>
      </w:r>
      <w:commentRangeEnd w:id="963"/>
      <w:r w:rsidR="00D14EB0">
        <w:rPr>
          <w:rStyle w:val="Kommentarzeichen"/>
        </w:rPr>
        <w:commentReference w:id="963"/>
      </w:r>
      <w:r>
        <w:t xml:space="preserve">machine </w:t>
      </w:r>
      <w:r w:rsidR="00D14EB0">
        <w:t>that</w:t>
      </w:r>
      <w:r>
        <w:t xml:space="preserve"> run</w:t>
      </w:r>
      <w:r w:rsidR="00D14EB0">
        <w:t>s</w:t>
      </w:r>
      <w:r>
        <w:t xml:space="preserve"> </w:t>
      </w:r>
      <w:r w:rsidR="00D14EB0">
        <w:t>the</w:t>
      </w:r>
      <w:r>
        <w:t xml:space="preserve"> </w:t>
      </w:r>
      <w:r w:rsidR="00803452">
        <w:t>VM</w:t>
      </w:r>
      <w:r w:rsidR="00317B50">
        <w:t xml:space="preserve"> hypervisor</w:t>
      </w:r>
      <w:r>
        <w:t>.</w:t>
      </w:r>
    </w:p>
    <w:p w14:paraId="1D999C65" w14:textId="77777777" w:rsidR="00B12487" w:rsidRDefault="007F50A4" w:rsidP="00B12487">
      <w:pPr>
        <w:pStyle w:val="berschrift3"/>
      </w:pPr>
      <w:bookmarkStart w:id="964" w:name="_Toc340692999"/>
      <w:r>
        <w:t>VM Hypervisor</w:t>
      </w:r>
      <w:bookmarkEnd w:id="964"/>
    </w:p>
    <w:p w14:paraId="2911865D" w14:textId="29A6B450" w:rsidR="001F2390" w:rsidRPr="001F2390" w:rsidRDefault="001F2390" w:rsidP="001F2390">
      <w:r>
        <w:t xml:space="preserve">We use KVM, which is a common and mature </w:t>
      </w:r>
      <w:r w:rsidR="007F50A4">
        <w:t xml:space="preserve">hypervisor for </w:t>
      </w:r>
      <w:r w:rsidR="00803452">
        <w:t>VM</w:t>
      </w:r>
      <w:r w:rsidR="007F50A4">
        <w:t>s</w:t>
      </w:r>
      <w:r w:rsidR="00485939">
        <w:t xml:space="preserve"> that is part of the Linux kernel. </w:t>
      </w:r>
      <w:r w:rsidR="00634619">
        <w:t>T</w:t>
      </w:r>
      <w:r w:rsidR="001F49AD">
        <w:t xml:space="preserve">he </w:t>
      </w:r>
      <w:r w:rsidR="008F7C08">
        <w:t>KVM</w:t>
      </w:r>
      <w:r w:rsidR="00D14EB0">
        <w:t>-</w:t>
      </w:r>
      <w:r w:rsidR="008F7C08">
        <w:t>managed</w:t>
      </w:r>
      <w:r>
        <w:t xml:space="preserve"> </w:t>
      </w:r>
      <w:r w:rsidR="00803452">
        <w:t>VM</w:t>
      </w:r>
      <w:r>
        <w:t>s</w:t>
      </w:r>
      <w:r w:rsidR="008F7C08">
        <w:t xml:space="preserve"> connect</w:t>
      </w:r>
      <w:r>
        <w:t xml:space="preserve"> to the network </w:t>
      </w:r>
      <w:r w:rsidR="00D14EB0">
        <w:t>in</w:t>
      </w:r>
      <w:r>
        <w:t xml:space="preserve"> bridged network </w:t>
      </w:r>
      <w:commentRangeStart w:id="965"/>
      <w:commentRangeStart w:id="966"/>
      <w:r>
        <w:t>mode</w:t>
      </w:r>
      <w:commentRangeEnd w:id="965"/>
      <w:r w:rsidR="00D14EB0">
        <w:rPr>
          <w:rStyle w:val="Kommentarzeichen"/>
        </w:rPr>
        <w:commentReference w:id="965"/>
      </w:r>
      <w:commentRangeEnd w:id="966"/>
      <w:r w:rsidR="00F20BDF">
        <w:rPr>
          <w:rStyle w:val="Kommentarzeichen"/>
        </w:rPr>
        <w:commentReference w:id="966"/>
      </w:r>
      <w:ins w:id="967" w:author="Dominik Messinger" w:date="2012-11-07T14:18:00Z">
        <w:r w:rsidR="009B06B0">
          <w:t xml:space="preserve"> </w:t>
        </w:r>
      </w:ins>
      <w:customXmlInsRangeStart w:id="968" w:author="Dominik Messinger" w:date="2012-11-07T14:18:00Z"/>
      <w:sdt>
        <w:sdtPr>
          <w:id w:val="2084866085"/>
          <w:citation/>
        </w:sdtPr>
        <w:sdtEndPr/>
        <w:sdtContent>
          <w:customXmlInsRangeEnd w:id="968"/>
          <w:ins w:id="969" w:author="Dominik Messinger" w:date="2012-11-07T14:18:00Z">
            <w:r w:rsidR="009B06B0">
              <w:fldChar w:fldCharType="begin"/>
            </w:r>
            <w:r w:rsidR="009B06B0" w:rsidRPr="009B06B0">
              <w:rPr>
                <w:rPrChange w:id="970" w:author="Dominik Messinger" w:date="2012-11-07T14:18:00Z">
                  <w:rPr>
                    <w:lang w:val="de-DE"/>
                  </w:rPr>
                </w:rPrChange>
              </w:rPr>
              <w:instrText xml:space="preserve"> CITATION Lin11 \l 1031 </w:instrText>
            </w:r>
          </w:ins>
          <w:r w:rsidR="009B06B0">
            <w:fldChar w:fldCharType="separate"/>
          </w:r>
          <w:r w:rsidR="003520F5" w:rsidRPr="003520F5">
            <w:rPr>
              <w:noProof/>
            </w:rPr>
            <w:t>[29]</w:t>
          </w:r>
          <w:ins w:id="971" w:author="Dominik Messinger" w:date="2012-11-07T14:18:00Z">
            <w:r w:rsidR="009B06B0">
              <w:fldChar w:fldCharType="end"/>
            </w:r>
          </w:ins>
          <w:customXmlInsRangeStart w:id="972" w:author="Dominik Messinger" w:date="2012-11-07T14:18:00Z"/>
        </w:sdtContent>
      </w:sdt>
      <w:customXmlInsRangeEnd w:id="972"/>
      <w:r w:rsidR="00D14EB0">
        <w:t xml:space="preserve">, which means that </w:t>
      </w:r>
      <w:ins w:id="973" w:author="Dominik Messinger" w:date="2012-11-07T14:18:00Z">
        <w:r w:rsidR="009B06B0">
          <w:t xml:space="preserve">a </w:t>
        </w:r>
      </w:ins>
      <w:r>
        <w:t xml:space="preserve">VM </w:t>
      </w:r>
      <w:r w:rsidR="00D14EB0">
        <w:t xml:space="preserve">has </w:t>
      </w:r>
      <w:r>
        <w:t>its own IP address.</w:t>
      </w:r>
    </w:p>
    <w:p w14:paraId="205C760E" w14:textId="77777777" w:rsidR="00E3350D" w:rsidRDefault="00E3350D" w:rsidP="00E3350D">
      <w:pPr>
        <w:pStyle w:val="berschrift3"/>
      </w:pPr>
      <w:bookmarkStart w:id="974" w:name="_Toc340693000"/>
      <w:r>
        <w:t>Cloudlet Client</w:t>
      </w:r>
      <w:bookmarkEnd w:id="974"/>
    </w:p>
    <w:p w14:paraId="1629A984" w14:textId="2E4B5329" w:rsidR="00470D1C" w:rsidRPr="00470D1C" w:rsidRDefault="00470D1C" w:rsidP="00470D1C">
      <w:r>
        <w:t>The cloudlet client is an Android 4.1 app</w:t>
      </w:r>
      <w:r w:rsidR="0095459D">
        <w:t>lication</w:t>
      </w:r>
      <w:r>
        <w:t>. It searches</w:t>
      </w:r>
      <w:r w:rsidR="003C7C68">
        <w:t xml:space="preserve"> the mobile device’s storage </w:t>
      </w:r>
      <w:ins w:id="975" w:author="Dominik Messinger" w:date="2012-11-07T14:23:00Z">
        <w:r w:rsidR="00F20BDF">
          <w:t xml:space="preserve">at a dedicated location </w:t>
        </w:r>
      </w:ins>
      <w:r w:rsidR="003C7C68">
        <w:t>for cyber</w:t>
      </w:r>
      <w:r w:rsidR="00D14EB0">
        <w:t>-</w:t>
      </w:r>
      <w:r w:rsidR="003C7C68">
        <w:t>foraging</w:t>
      </w:r>
      <w:r w:rsidR="00D14EB0">
        <w:t>-enabled</w:t>
      </w:r>
      <w:r w:rsidR="003C7C68">
        <w:t xml:space="preserve"> applications and </w:t>
      </w:r>
      <w:r w:rsidR="00D14EB0">
        <w:t>displays them in a list</w:t>
      </w:r>
      <w:r w:rsidR="00D14EB0">
        <w:rPr>
          <w:rStyle w:val="Kommentarzeichen"/>
        </w:rPr>
        <w:commentReference w:id="976"/>
      </w:r>
      <w:r w:rsidR="00F20BDF">
        <w:rPr>
          <w:rStyle w:val="Kommentarzeichen"/>
        </w:rPr>
        <w:commentReference w:id="977"/>
      </w:r>
      <w:r w:rsidR="003C7C68">
        <w:t>. It is also responsible for discovering cloudlet servers. When the user selects to run one of the applications</w:t>
      </w:r>
      <w:r w:rsidR="00D14EB0">
        <w:t xml:space="preserve"> from the list</w:t>
      </w:r>
      <w:r w:rsidR="003C7C68">
        <w:t xml:space="preserve">, the cloudlet client transmits the application metadata and application package via HTTP to an </w:t>
      </w:r>
      <w:commentRangeStart w:id="978"/>
      <w:commentRangeStart w:id="979"/>
      <w:r w:rsidR="003C7C68">
        <w:t xml:space="preserve">appropriate </w:t>
      </w:r>
      <w:commentRangeEnd w:id="978"/>
      <w:r w:rsidR="00D14EB0">
        <w:rPr>
          <w:rStyle w:val="Kommentarzeichen"/>
        </w:rPr>
        <w:commentReference w:id="978"/>
      </w:r>
      <w:commentRangeEnd w:id="979"/>
      <w:r w:rsidR="00864F07">
        <w:rPr>
          <w:rStyle w:val="Kommentarzeichen"/>
        </w:rPr>
        <w:commentReference w:id="979"/>
      </w:r>
      <w:r w:rsidR="003C7C68">
        <w:t>cloudlet server</w:t>
      </w:r>
      <w:ins w:id="980" w:author="Dominik Messinger" w:date="2012-11-07T14:24:00Z">
        <w:r w:rsidR="00710870">
          <w:t xml:space="preserve">. </w:t>
        </w:r>
      </w:ins>
      <w:ins w:id="981" w:author="Dominik Messinger" w:date="2012-11-07T14:25:00Z">
        <w:r w:rsidR="00710870">
          <w:t xml:space="preserve">The process of finding an appropriate cloudlet will be discussed in </w:t>
        </w:r>
      </w:ins>
      <w:ins w:id="982" w:author="Dominik Messinger" w:date="2012-11-07T14:26:00Z">
        <w:r w:rsidR="00710870">
          <w:t xml:space="preserve">section </w:t>
        </w:r>
        <w:r w:rsidR="00710870">
          <w:fldChar w:fldCharType="begin"/>
        </w:r>
        <w:r w:rsidR="00710870">
          <w:instrText xml:space="preserve"> REF _Ref340061698 \r \h </w:instrText>
        </w:r>
      </w:ins>
      <w:r w:rsidR="00710870">
        <w:fldChar w:fldCharType="separate"/>
      </w:r>
      <w:ins w:id="983" w:author="Dominik Messinger" w:date="2012-11-14T22:49:00Z">
        <w:r w:rsidR="00BA767A">
          <w:t>6.3.2</w:t>
        </w:r>
      </w:ins>
      <w:ins w:id="984" w:author="Dominik Messinger" w:date="2012-11-07T14:26:00Z">
        <w:r w:rsidR="00710870">
          <w:fldChar w:fldCharType="end"/>
        </w:r>
      </w:ins>
      <w:r w:rsidR="003C7C68">
        <w:t xml:space="preserve">. </w:t>
      </w:r>
      <w:r w:rsidR="00D14EB0">
        <w:t xml:space="preserve">The </w:t>
      </w:r>
      <w:ins w:id="985" w:author="Dominik Messinger" w:date="2012-11-07T14:28:00Z">
        <w:r w:rsidR="00E72E6C">
          <w:t xml:space="preserve">cloudlet client </w:t>
        </w:r>
      </w:ins>
      <w:r w:rsidR="00D14EB0">
        <w:t xml:space="preserve">application displays </w:t>
      </w:r>
      <w:r w:rsidR="003C7C68">
        <w:t xml:space="preserve">upload progress and </w:t>
      </w:r>
      <w:r w:rsidR="00373314">
        <w:t xml:space="preserve">shows status information that is retrieved </w:t>
      </w:r>
      <w:r w:rsidR="003C7C68">
        <w:t>from the cloudlet server. After successful deployment on the cloudlet, the cloudlet client starts the application client</w:t>
      </w:r>
      <w:r w:rsidR="0046060E">
        <w:t>.</w:t>
      </w:r>
      <w:r w:rsidR="003C7C68">
        <w:t xml:space="preserve"> </w:t>
      </w:r>
    </w:p>
    <w:p w14:paraId="5758E9CB" w14:textId="77777777" w:rsidR="00E3350D" w:rsidRDefault="00E3350D" w:rsidP="00E3350D">
      <w:pPr>
        <w:pStyle w:val="berschrift3"/>
      </w:pPr>
      <w:bookmarkStart w:id="986" w:name="_Toc340693001"/>
      <w:r>
        <w:t>Cloudlet Server</w:t>
      </w:r>
      <w:bookmarkEnd w:id="986"/>
    </w:p>
    <w:p w14:paraId="090DFD79" w14:textId="484144E2" w:rsidR="00803A18" w:rsidRPr="00803A18" w:rsidRDefault="00803A18" w:rsidP="00803A18">
      <w:r>
        <w:t xml:space="preserve">The cloudlet server is a Java program </w:t>
      </w:r>
      <w:r w:rsidR="00373314">
        <w:t>that requires</w:t>
      </w:r>
      <w:r>
        <w:t xml:space="preserve"> JRE 7 or higher. It </w:t>
      </w:r>
      <w:r w:rsidR="00D14EB0">
        <w:t xml:space="preserve">contains </w:t>
      </w:r>
      <w:r>
        <w:t>a Jetty HTTP server</w:t>
      </w:r>
      <w:r w:rsidR="008E45CD">
        <w:t xml:space="preserve"> </w:t>
      </w:r>
      <w:sdt>
        <w:sdtPr>
          <w:id w:val="1014732767"/>
          <w:citation/>
        </w:sdtPr>
        <w:sdtEndPr/>
        <w:sdtContent>
          <w:r w:rsidR="008E45CD">
            <w:fldChar w:fldCharType="begin"/>
          </w:r>
          <w:r w:rsidR="008E45CD" w:rsidRPr="008E45CD">
            <w:instrText xml:space="preserve"> CITATION Jet12 \l 1031 </w:instrText>
          </w:r>
          <w:r w:rsidR="008E45CD">
            <w:fldChar w:fldCharType="separate"/>
          </w:r>
          <w:r w:rsidR="003520F5" w:rsidRPr="003520F5">
            <w:rPr>
              <w:noProof/>
            </w:rPr>
            <w:t>[30]</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w:t>
      </w:r>
      <w:r w:rsidR="00D14EB0">
        <w:t xml:space="preserve">can run on any </w:t>
      </w:r>
      <w:r w:rsidR="004E2477">
        <w:t>operating system</w:t>
      </w:r>
      <w:r w:rsidR="001F654F">
        <w:t xml:space="preserve"> that support</w:t>
      </w:r>
      <w:r w:rsidR="00D14EB0">
        <w:t>s</w:t>
      </w:r>
      <w:r w:rsidR="001F654F">
        <w:t xml:space="preserve"> Java</w:t>
      </w:r>
      <w:r w:rsidR="00072B17">
        <w:t>,</w:t>
      </w:r>
      <w:r w:rsidR="004E2477">
        <w:t xml:space="preserve"> it </w:t>
      </w:r>
      <w:r w:rsidR="00D14EB0">
        <w:t xml:space="preserve">does </w:t>
      </w:r>
      <w:r w:rsidR="004E2477">
        <w:t>rel</w:t>
      </w:r>
      <w:r w:rsidR="00D14EB0">
        <w:t>y</w:t>
      </w:r>
      <w:r w:rsidR="004E2477">
        <w:t xml:space="preserve"> on </w:t>
      </w:r>
      <w:r w:rsidR="001F654F">
        <w:t>OS</w:t>
      </w:r>
      <w:r w:rsidR="00D14EB0">
        <w:t>-</w:t>
      </w:r>
      <w:r w:rsidR="001F654F">
        <w:t>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xml:space="preserve">, it detects the underlying operating system automatically and chooses </w:t>
      </w:r>
      <w:r w:rsidR="00D14EB0">
        <w:t>the</w:t>
      </w:r>
      <w:r w:rsidR="001323DC">
        <w:t xml:space="preserve"> code to use for the</w:t>
      </w:r>
      <w:r w:rsidR="00E72E45">
        <w:t>se</w:t>
      </w:r>
      <w:r w:rsidR="001323DC">
        <w:t xml:space="preserve"> tasks.</w:t>
      </w:r>
    </w:p>
    <w:p w14:paraId="78C1AD92" w14:textId="77777777" w:rsidR="00E3350D" w:rsidRDefault="00E3350D" w:rsidP="00E3350D">
      <w:pPr>
        <w:pStyle w:val="berschrift3"/>
      </w:pPr>
      <w:bookmarkStart w:id="987" w:name="_Toc340693002"/>
      <w:r>
        <w:t>Discovery</w:t>
      </w:r>
      <w:bookmarkEnd w:id="987"/>
    </w:p>
    <w:p w14:paraId="392CB718" w14:textId="1D51EAF9" w:rsidR="000F0346" w:rsidRPr="000F0346" w:rsidRDefault="000F0346" w:rsidP="000F0346">
      <w:r>
        <w:t xml:space="preserve">The discovery mechanism </w:t>
      </w:r>
      <w:r w:rsidR="00D14EB0">
        <w:t>is</w:t>
      </w:r>
      <w:r>
        <w:t xml:space="preserve"> provided by the </w:t>
      </w:r>
      <w:proofErr w:type="spellStart"/>
      <w:r>
        <w:t>JmDNS</w:t>
      </w:r>
      <w:proofErr w:type="spellEnd"/>
      <w:r>
        <w:t xml:space="preserve"> library</w:t>
      </w:r>
      <w:r w:rsidR="000E7AF6">
        <w:t xml:space="preserve"> </w:t>
      </w:r>
      <w:sdt>
        <w:sdtPr>
          <w:id w:val="359553265"/>
          <w:citation/>
        </w:sdtPr>
        <w:sdtEndPr/>
        <w:sdtContent>
          <w:r w:rsidR="000E7AF6">
            <w:fldChar w:fldCharType="begin"/>
          </w:r>
          <w:r w:rsidR="000E7AF6" w:rsidRPr="000E7AF6">
            <w:instrText xml:space="preserve"> CITATION van11 \l 1031 </w:instrText>
          </w:r>
          <w:r w:rsidR="000E7AF6">
            <w:fldChar w:fldCharType="separate"/>
          </w:r>
          <w:r w:rsidR="003520F5" w:rsidRPr="003520F5">
            <w:rPr>
              <w:noProof/>
            </w:rPr>
            <w:t>[31]</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EndPr/>
        <w:sdtContent>
          <w:r w:rsidR="000E7AF6">
            <w:fldChar w:fldCharType="begin"/>
          </w:r>
          <w:r w:rsidR="000E7AF6" w:rsidRPr="000E7AF6">
            <w:instrText xml:space="preserve"> CITATION Zer12 \l 1031 </w:instrText>
          </w:r>
          <w:r w:rsidR="000E7AF6">
            <w:fldChar w:fldCharType="separate"/>
          </w:r>
          <w:r w:rsidR="003520F5" w:rsidRPr="003520F5">
            <w:rPr>
              <w:noProof/>
            </w:rPr>
            <w:t>[32]</w:t>
          </w:r>
          <w:r w:rsidR="000E7AF6">
            <w:fldChar w:fldCharType="end"/>
          </w:r>
        </w:sdtContent>
      </w:sdt>
      <w:r>
        <w:t xml:space="preserve">. The cloudlet server </w:t>
      </w:r>
      <w:r>
        <w:lastRenderedPageBreak/>
        <w:t>registers a service, there</w:t>
      </w:r>
      <w:r w:rsidR="00ED321E">
        <w:t>by publis</w:t>
      </w:r>
      <w:r w:rsidR="00D14EB0">
        <w:t>hing</w:t>
      </w:r>
      <w:r>
        <w:t xml:space="preserve"> information about itself. The cloudlet client uses </w:t>
      </w:r>
      <w:proofErr w:type="spellStart"/>
      <w:r>
        <w:t>JmDNS</w:t>
      </w:r>
      <w:proofErr w:type="spellEnd"/>
      <w:r>
        <w:t xml:space="preserve"> for explori</w:t>
      </w:r>
      <w:r w:rsidR="003055F4">
        <w:t>ng services that are published in</w:t>
      </w:r>
      <w:r w:rsidR="007A5AD4">
        <w:t xml:space="preserve"> the </w:t>
      </w:r>
      <w:proofErr w:type="spellStart"/>
      <w:r w:rsidR="007A5AD4">
        <w:t>zeroconf</w:t>
      </w:r>
      <w:proofErr w:type="spellEnd"/>
      <w:r w:rsidR="007A5AD4">
        <w:t xml:space="preserve"> m</w:t>
      </w:r>
      <w:r>
        <w:t>ulticast group and adds newly discovered services to its internal list of cloudlet servers.</w:t>
      </w:r>
    </w:p>
    <w:p w14:paraId="0378F3B5" w14:textId="77777777" w:rsidR="00A03DD9" w:rsidRDefault="00A03DD9" w:rsidP="00A03DD9">
      <w:pPr>
        <w:pStyle w:val="berschrift3"/>
      </w:pPr>
      <w:bookmarkStart w:id="988" w:name="_Toc340693003"/>
      <w:r>
        <w:t>Application Client</w:t>
      </w:r>
      <w:bookmarkEnd w:id="988"/>
    </w:p>
    <w:p w14:paraId="522A0E04" w14:textId="016FAA81" w:rsidR="00B2443C" w:rsidRPr="00B2443C" w:rsidRDefault="00B2443C" w:rsidP="00B2443C">
      <w:r>
        <w:t>Each cyber</w:t>
      </w:r>
      <w:r w:rsidR="00D14EB0">
        <w:t>-</w:t>
      </w:r>
      <w:r>
        <w:t>foraging</w:t>
      </w:r>
      <w:r w:rsidR="00D14EB0">
        <w:t>-enabled</w:t>
      </w:r>
      <w:r>
        <w:t xml:space="preserv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then connect to the application server on the cloudlet in order to submit tasks and receive results.</w:t>
      </w:r>
    </w:p>
    <w:p w14:paraId="32689030" w14:textId="77777777" w:rsidR="00A03DD9" w:rsidRDefault="00A03DD9" w:rsidP="00A03DD9">
      <w:pPr>
        <w:pStyle w:val="berschrift3"/>
      </w:pPr>
      <w:bookmarkStart w:id="989" w:name="_Toc340693004"/>
      <w:r>
        <w:t>Application Server</w:t>
      </w:r>
      <w:bookmarkEnd w:id="989"/>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BA767A">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990" w:name="_Toc340693005"/>
      <w:r>
        <w:t>Application Package</w:t>
      </w:r>
      <w:bookmarkEnd w:id="990"/>
    </w:p>
    <w:p w14:paraId="59B854CB" w14:textId="5EF70B4A"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w:t>
      </w:r>
      <w:r w:rsidR="00D14EB0">
        <w:t xml:space="preserve"> </w:t>
      </w:r>
      <w:r w:rsidR="00047AD3">
        <w:t>dependencies that a</w:t>
      </w:r>
      <w:r w:rsidR="00236263">
        <w:t xml:space="preserve">re necessary </w:t>
      </w:r>
      <w:r w:rsidR="00D14EB0">
        <w:t xml:space="preserve">for </w:t>
      </w:r>
      <w:r w:rsidR="00236263">
        <w:t>deploy</w:t>
      </w:r>
      <w:r w:rsidR="00D14EB0">
        <w:t>ment</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w:t>
      </w:r>
      <w:r w:rsidR="008A72FE">
        <w:t>all</w:t>
      </w:r>
      <w:proofErr w:type="spellEnd"/>
      <w:r w:rsidR="008A72FE">
        <w:t xml:space="preserve"> that contains a CDE package. The CDE package</w:t>
      </w:r>
      <w:r w:rsidR="003529FA">
        <w:t xml:space="preserve"> holds the server executable, libraries, the environment setting</w:t>
      </w:r>
      <w:r w:rsidR="00BA11D0">
        <w:t>s</w:t>
      </w:r>
      <w:r w:rsidR="003529FA">
        <w:t xml:space="preserve"> and other necessary files.</w:t>
      </w:r>
    </w:p>
    <w:p w14:paraId="0F99D7C0" w14:textId="77777777" w:rsidR="00D95A5F" w:rsidRDefault="00E3350D" w:rsidP="008F6B7E">
      <w:pPr>
        <w:pStyle w:val="berschrift3"/>
      </w:pPr>
      <w:bookmarkStart w:id="991" w:name="_Toc340693006"/>
      <w:r>
        <w:t>Application Metadata</w:t>
      </w:r>
      <w:bookmarkEnd w:id="991"/>
    </w:p>
    <w:p w14:paraId="1BF698B9" w14:textId="6DD30A3E" w:rsidR="00ED1C06" w:rsidRPr="00ED1C06" w:rsidRDefault="00ED1C06" w:rsidP="00ED1C06">
      <w:r>
        <w:t xml:space="preserve">Every application package is accompanied by a </w:t>
      </w:r>
      <w:commentRangeStart w:id="992"/>
      <w:commentRangeStart w:id="993"/>
      <w:r w:rsidR="00BA11D0">
        <w:t xml:space="preserve">JSON </w:t>
      </w:r>
      <w:commentRangeEnd w:id="992"/>
      <w:customXmlInsRangeStart w:id="994" w:author="Dominik Messinger" w:date="2012-11-07T14:32:00Z"/>
      <w:sdt>
        <w:sdtPr>
          <w:id w:val="-1874076025"/>
          <w:citation/>
        </w:sdtPr>
        <w:sdtEndPr/>
        <w:sdtContent>
          <w:customXmlInsRangeEnd w:id="994"/>
          <w:ins w:id="995" w:author="Dominik Messinger" w:date="2012-11-07T14:32:00Z">
            <w:r w:rsidR="00864F07">
              <w:fldChar w:fldCharType="begin"/>
            </w:r>
            <w:r w:rsidR="00864F07" w:rsidRPr="00864F07">
              <w:rPr>
                <w:rPrChange w:id="996" w:author="Dominik Messinger" w:date="2012-11-07T14:32:00Z">
                  <w:rPr>
                    <w:lang w:val="de-DE"/>
                  </w:rPr>
                </w:rPrChange>
              </w:rPr>
              <w:instrText xml:space="preserve"> CITATION Cro06 \l 1031 </w:instrText>
            </w:r>
          </w:ins>
          <w:r w:rsidR="00864F07">
            <w:fldChar w:fldCharType="separate"/>
          </w:r>
          <w:r w:rsidR="003520F5" w:rsidRPr="003520F5">
            <w:rPr>
              <w:noProof/>
            </w:rPr>
            <w:t>[33]</w:t>
          </w:r>
          <w:ins w:id="997" w:author="Dominik Messinger" w:date="2012-11-07T14:32:00Z">
            <w:r w:rsidR="00864F07">
              <w:fldChar w:fldCharType="end"/>
            </w:r>
          </w:ins>
          <w:customXmlInsRangeStart w:id="998" w:author="Dominik Messinger" w:date="2012-11-07T14:32:00Z"/>
        </w:sdtContent>
      </w:sdt>
      <w:customXmlInsRangeEnd w:id="998"/>
      <w:ins w:id="999" w:author="Dominik Messinger" w:date="2012-11-07T14:32:00Z">
        <w:r w:rsidR="00864F07">
          <w:t xml:space="preserve"> </w:t>
        </w:r>
      </w:ins>
      <w:r w:rsidR="00BA11D0">
        <w:rPr>
          <w:rStyle w:val="Kommentarzeichen"/>
        </w:rPr>
        <w:commentReference w:id="992"/>
      </w:r>
      <w:commentRangeEnd w:id="993"/>
      <w:r w:rsidR="00864F07">
        <w:rPr>
          <w:rStyle w:val="Kommentarzeichen"/>
        </w:rPr>
        <w:commentReference w:id="993"/>
      </w:r>
      <w:r>
        <w:t xml:space="preserve">file </w:t>
      </w:r>
      <w:r w:rsidR="009039E2">
        <w:t xml:space="preserve">that </w:t>
      </w:r>
      <w:r w:rsidR="00BA11D0">
        <w:t xml:space="preserve">contains </w:t>
      </w:r>
      <w:r>
        <w:t>information about the package. Th</w:t>
      </w:r>
      <w:r w:rsidR="00BA11D0">
        <w:t>e</w:t>
      </w:r>
      <w:r>
        <w:t xml:space="preserve"> </w:t>
      </w:r>
      <w:r w:rsidR="009039E2">
        <w:t xml:space="preserve">application metadata </w:t>
      </w:r>
      <w:r w:rsidR="009824F9">
        <w:t>includes</w:t>
      </w:r>
      <w:r w:rsidR="009039E2">
        <w:t xml:space="preserve"> </w:t>
      </w:r>
      <w:r w:rsidR="00BA11D0">
        <w:t xml:space="preserve">all cloudlet </w:t>
      </w:r>
      <w:r w:rsidR="009039E2">
        <w:t xml:space="preserve">requirements </w:t>
      </w:r>
      <w:r w:rsidR="00A737AA">
        <w:t xml:space="preserve">that need to be met for a successful </w:t>
      </w:r>
      <w:commentRangeStart w:id="1000"/>
      <w:commentRangeStart w:id="1001"/>
      <w:r w:rsidR="00A737AA">
        <w:t>offload</w:t>
      </w:r>
      <w:commentRangeEnd w:id="1000"/>
      <w:r w:rsidR="00BA11D0">
        <w:rPr>
          <w:rStyle w:val="Kommentarzeichen"/>
        </w:rPr>
        <w:commentReference w:id="1000"/>
      </w:r>
      <w:commentRangeEnd w:id="1001"/>
      <w:r w:rsidR="00864F07">
        <w:rPr>
          <w:rStyle w:val="Kommentarzeichen"/>
        </w:rPr>
        <w:commentReference w:id="1001"/>
      </w:r>
      <w:ins w:id="1002" w:author="Dominik Messinger" w:date="2012-11-07T14:33:00Z">
        <w:r w:rsidR="00864F07">
          <w:t xml:space="preserve"> (cf. section </w:t>
        </w:r>
        <w:r w:rsidR="00864F07">
          <w:fldChar w:fldCharType="begin"/>
        </w:r>
        <w:r w:rsidR="00864F07">
          <w:instrText xml:space="preserve"> REF _Ref340062141 \r \h </w:instrText>
        </w:r>
      </w:ins>
      <w:r w:rsidR="00864F07">
        <w:fldChar w:fldCharType="separate"/>
      </w:r>
      <w:ins w:id="1003" w:author="Dominik Messinger" w:date="2012-11-14T22:49:00Z">
        <w:r w:rsidR="00BA767A">
          <w:t>6.3.2</w:t>
        </w:r>
      </w:ins>
      <w:ins w:id="1004" w:author="Dominik Messinger" w:date="2012-11-07T14:33:00Z">
        <w:r w:rsidR="00864F07">
          <w:fldChar w:fldCharType="end"/>
        </w:r>
        <w:r w:rsidR="00864F07">
          <w:t>)</w:t>
        </w:r>
      </w:ins>
      <w:r w:rsidR="009039E2">
        <w:t>.</w:t>
      </w:r>
    </w:p>
    <w:p w14:paraId="5E4DBEFB" w14:textId="77777777" w:rsidR="005562AB" w:rsidRDefault="00336561" w:rsidP="005562AB">
      <w:pPr>
        <w:pStyle w:val="berschrift2"/>
      </w:pPr>
      <w:bookmarkStart w:id="1005" w:name="_Toc340693007"/>
      <w:r>
        <w:t>Application Deployment</w:t>
      </w:r>
      <w:r w:rsidR="00014326">
        <w:t xml:space="preserve"> Sequence</w:t>
      </w:r>
      <w:bookmarkEnd w:id="1005"/>
    </w:p>
    <w:p w14:paraId="67A491DA" w14:textId="6B86CA20" w:rsidR="00336561" w:rsidRPr="00336561" w:rsidDel="00407FB2" w:rsidRDefault="00924976" w:rsidP="00336561">
      <w:pPr>
        <w:rPr>
          <w:del w:id="1006" w:author="Dominik Messinger" w:date="2012-11-14T21:30:00Z"/>
        </w:rPr>
      </w:pPr>
      <w:ins w:id="1007" w:author="Dominik Messinger" w:date="2012-11-14T22:20:00Z">
        <w:r>
          <w:fldChar w:fldCharType="begin"/>
        </w:r>
        <w:r>
          <w:instrText xml:space="preserve"> REF _Ref340694973 \h </w:instrText>
        </w:r>
      </w:ins>
      <w:del w:id="1008" w:author="Dominik Messinger" w:date="2012-11-14T22:20:00Z">
        <w:r>
          <w:fldChar w:fldCharType="end"/>
        </w:r>
      </w:del>
      <w:ins w:id="1009" w:author="Dominik Messinger" w:date="2012-11-14T22:21:00Z">
        <w:r>
          <w:fldChar w:fldCharType="begin"/>
        </w:r>
        <w:r>
          <w:instrText xml:space="preserve"> REF _Ref340694989 \h </w:instrText>
        </w:r>
      </w:ins>
      <w:r>
        <w:fldChar w:fldCharType="separate"/>
      </w:r>
      <w:ins w:id="1010" w:author="Dominik Messinger" w:date="2012-11-14T22:49:00Z">
        <w:r w:rsidR="00BA767A">
          <w:t xml:space="preserve">Figure </w:t>
        </w:r>
        <w:r w:rsidR="00BA767A">
          <w:rPr>
            <w:noProof/>
          </w:rPr>
          <w:t>8</w:t>
        </w:r>
      </w:ins>
      <w:ins w:id="1011" w:author="Dominik Messinger" w:date="2012-11-14T22:21:00Z">
        <w:r>
          <w:fldChar w:fldCharType="end"/>
        </w:r>
        <w:r>
          <w:t xml:space="preserve"> </w:t>
        </w:r>
      </w:ins>
      <w:del w:id="1012" w:author="Dominik Messinger" w:date="2012-11-14T22:19:00Z">
        <w:r w:rsidR="00336561" w:rsidDel="00924976">
          <w:fldChar w:fldCharType="begin"/>
        </w:r>
        <w:r w:rsidR="00336561" w:rsidDel="00924976">
          <w:delInstrText xml:space="preserve"> REF _Ref333576758 \h </w:delInstrText>
        </w:r>
        <w:r w:rsidR="00336561" w:rsidDel="00924976">
          <w:fldChar w:fldCharType="separate"/>
        </w:r>
      </w:del>
      <w:del w:id="1013" w:author="Dominik Messinger" w:date="2012-11-14T21:57:00Z">
        <w:r w:rsidR="00F9053F" w:rsidDel="00460A20">
          <w:delText xml:space="preserve">Figure </w:delText>
        </w:r>
        <w:r w:rsidR="00F9053F" w:rsidDel="00460A20">
          <w:rPr>
            <w:noProof/>
          </w:rPr>
          <w:delText>8</w:delText>
        </w:r>
      </w:del>
      <w:del w:id="1014" w:author="Dominik Messinger" w:date="2012-11-14T22:19:00Z">
        <w:r w:rsidR="00336561" w:rsidDel="00924976">
          <w:fldChar w:fldCharType="end"/>
        </w:r>
        <w:r w:rsidR="00336561" w:rsidDel="00924976">
          <w:delText xml:space="preserve"> </w:delText>
        </w:r>
      </w:del>
      <w:r w:rsidR="00BA11D0">
        <w:t xml:space="preserve">is a UML sequence diagram that shows </w:t>
      </w:r>
      <w:r w:rsidR="00336561">
        <w:t xml:space="preserve">the interaction between </w:t>
      </w:r>
      <w:r w:rsidR="00BA005E">
        <w:t xml:space="preserve">the </w:t>
      </w:r>
      <w:r w:rsidR="00336561">
        <w:t xml:space="preserve">mobile device and </w:t>
      </w:r>
      <w:r w:rsidR="00BA005E">
        <w:t xml:space="preserve">the </w:t>
      </w:r>
      <w:r w:rsidR="00336561">
        <w:t xml:space="preserve">cloudlet </w:t>
      </w:r>
      <w:r w:rsidR="00740A72">
        <w:t>that takes</w:t>
      </w:r>
      <w:r w:rsidR="00336561">
        <w:t xml:space="preserve"> place during application deployment. The participating actors are the cloudlet client with its </w:t>
      </w:r>
      <w:proofErr w:type="spellStart"/>
      <w:r w:rsidR="00336561">
        <w:t>JmDNS</w:t>
      </w:r>
      <w:proofErr w:type="spellEnd"/>
      <w:r w:rsidR="00BA11D0">
        <w:t>-based</w:t>
      </w:r>
      <w:r w:rsidR="00336561">
        <w:t xml:space="preserve"> discover</w:t>
      </w:r>
      <w:r w:rsidR="00BA11D0">
        <w:t>y component</w:t>
      </w:r>
      <w:r w:rsidR="00336561">
        <w:t xml:space="preserve"> and the cloudlet server. After successful deployment, the application client (</w:t>
      </w:r>
      <w:commentRangeStart w:id="1015"/>
      <w:r w:rsidR="00336561">
        <w:t>“</w:t>
      </w:r>
      <w:proofErr w:type="gramStart"/>
      <w:r w:rsidR="00864425">
        <w:t>:</w:t>
      </w:r>
      <w:r w:rsidR="00336561">
        <w:t>Activity</w:t>
      </w:r>
      <w:proofErr w:type="gramEnd"/>
      <w:r w:rsidR="00336561">
        <w:t xml:space="preserve">”) </w:t>
      </w:r>
      <w:commentRangeEnd w:id="1015"/>
      <w:r w:rsidR="00BA11D0">
        <w:rPr>
          <w:rStyle w:val="Kommentarzeichen"/>
        </w:rPr>
        <w:commentReference w:id="1015"/>
      </w:r>
      <w:r w:rsidR="00336561">
        <w:t>starts its interaction with the application server (“</w:t>
      </w:r>
      <w:r w:rsidR="00864425">
        <w:t>:</w:t>
      </w:r>
      <w:r w:rsidR="00336561">
        <w:t xml:space="preserve">Process”). All mobile to cloudlet interaction </w:t>
      </w:r>
      <w:r w:rsidR="00BA11D0">
        <w:t xml:space="preserve">is done via </w:t>
      </w:r>
      <w:r w:rsidR="00336561">
        <w:t xml:space="preserve">HTTP </w:t>
      </w:r>
      <w:r w:rsidR="00336561">
        <w:lastRenderedPageBreak/>
        <w:t xml:space="preserve">requests and responses. The protocol between the application client and </w:t>
      </w:r>
      <w:r w:rsidR="004E2800">
        <w:t xml:space="preserve">the </w:t>
      </w:r>
      <w:r w:rsidR="00336561">
        <w:t xml:space="preserve">application server </w:t>
      </w:r>
      <w:r w:rsidR="00BA11D0">
        <w:t>is implementation-specific</w:t>
      </w:r>
      <w:r w:rsidR="00336561">
        <w:t>.</w:t>
      </w:r>
    </w:p>
    <w:p w14:paraId="2F7C3CE6" w14:textId="4E9E6851" w:rsidR="0077527C" w:rsidRDefault="00134B7F">
      <w:pPr>
        <w:pPrChange w:id="1016" w:author="Dominik Messinger" w:date="2012-11-14T21:30:00Z">
          <w:pPr>
            <w:keepNext/>
          </w:pPr>
        </w:pPrChange>
      </w:pPr>
      <w:commentRangeStart w:id="1017"/>
      <w:commentRangeStart w:id="1018"/>
      <w:del w:id="1019" w:author="Dominik Messinger" w:date="2012-11-07T17:00:00Z">
        <w:r w:rsidDel="003E03FA">
          <w:rPr>
            <w:noProof/>
            <w:lang w:val="de-DE" w:eastAsia="de-DE"/>
          </w:rPr>
          <w:drawing>
            <wp:inline distT="0" distB="0" distL="0" distR="0" wp14:anchorId="77458B8A" wp14:editId="35101DDC">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del>
      <w:commentRangeEnd w:id="1017"/>
      <w:r w:rsidR="009914B1">
        <w:rPr>
          <w:rStyle w:val="Kommentarzeichen"/>
        </w:rPr>
        <w:commentReference w:id="1017"/>
      </w:r>
      <w:commentRangeEnd w:id="1018"/>
      <w:r w:rsidR="003E03FA">
        <w:rPr>
          <w:rStyle w:val="Kommentarzeichen"/>
        </w:rPr>
        <w:commentReference w:id="1018"/>
      </w:r>
    </w:p>
    <w:bookmarkStart w:id="1020" w:name="_Ref340694903"/>
    <w:bookmarkStart w:id="1021" w:name="_Ref333576758"/>
    <w:bookmarkStart w:id="1022" w:name="_Ref333576751"/>
    <w:p w14:paraId="3331D57F" w14:textId="2D0524EA" w:rsidR="00924976" w:rsidRDefault="00407FB2">
      <w:pPr>
        <w:pStyle w:val="Beschriftung"/>
        <w:keepNext/>
        <w:rPr>
          <w:ins w:id="1023" w:author="Dominik Messinger" w:date="2012-11-14T22:20:00Z"/>
        </w:rPr>
        <w:pPrChange w:id="1024" w:author="Dominik Messinger" w:date="2012-11-14T22:21:00Z">
          <w:pPr>
            <w:pStyle w:val="Beschriftung"/>
          </w:pPr>
        </w:pPrChange>
      </w:pPr>
      <w:ins w:id="1025" w:author="Dominik Messinger" w:date="2012-11-14T21:30:00Z">
        <w:r>
          <w:object w:dxaOrig="12608" w:dyaOrig="15947" w14:anchorId="2E14D932">
            <v:shape id="_x0000_i1030" type="#_x0000_t75" style="width:460.2pt;height:500.75pt;mso-position-horizontal:absolute" o:ole="">
              <v:imagedata r:id="rId30" o:title="" croptop="9320f"/>
            </v:shape>
            <o:OLEObject Type="Embed" ProgID="Visio.Drawing.11" ShapeID="_x0000_i1030" DrawAspect="Content" ObjectID="_1414439554" r:id="rId31"/>
          </w:object>
        </w:r>
      </w:ins>
      <w:bookmarkStart w:id="1026" w:name="_Ref340694989"/>
      <w:ins w:id="1027" w:author="Dominik Messinger" w:date="2012-11-14T22:20:00Z">
        <w:r w:rsidR="00924976">
          <w:t xml:space="preserve">Figure </w:t>
        </w:r>
        <w:r w:rsidR="00924976">
          <w:fldChar w:fldCharType="begin"/>
        </w:r>
        <w:r w:rsidR="00924976">
          <w:instrText xml:space="preserve"> SEQ Figure \* ARABIC </w:instrText>
        </w:r>
      </w:ins>
      <w:r w:rsidR="00924976">
        <w:fldChar w:fldCharType="separate"/>
      </w:r>
      <w:ins w:id="1028" w:author="Dominik Messinger" w:date="2012-11-14T22:49:00Z">
        <w:r w:rsidR="00BA767A">
          <w:rPr>
            <w:noProof/>
          </w:rPr>
          <w:t>8</w:t>
        </w:r>
      </w:ins>
      <w:ins w:id="1029" w:author="Dominik Messinger" w:date="2012-11-14T22:20:00Z">
        <w:r w:rsidR="00924976">
          <w:fldChar w:fldCharType="end"/>
        </w:r>
        <w:bookmarkEnd w:id="1026"/>
        <w:r w:rsidR="00924976">
          <w:t xml:space="preserve">: </w:t>
        </w:r>
        <w:r w:rsidR="00924976" w:rsidRPr="004026DA">
          <w:t>Application Deployment on a Cloudlet</w:t>
        </w:r>
      </w:ins>
    </w:p>
    <w:p w14:paraId="4C392230" w14:textId="028DC940" w:rsidR="005562AB" w:rsidDel="00924976" w:rsidRDefault="0077527C" w:rsidP="0077527C">
      <w:pPr>
        <w:pStyle w:val="Beschriftung"/>
        <w:rPr>
          <w:del w:id="1030" w:author="Dominik Messinger" w:date="2012-11-14T22:19:00Z"/>
        </w:rPr>
      </w:pPr>
      <w:bookmarkStart w:id="1031" w:name="_Ref340694973"/>
      <w:bookmarkEnd w:id="1020"/>
      <w:del w:id="1032" w:author="Dominik Messinger" w:date="2012-11-14T22:19:00Z">
        <w:r w:rsidDel="00924976">
          <w:delText xml:space="preserve">Figure </w:delText>
        </w:r>
        <w:r w:rsidR="00460A20" w:rsidDel="00924976">
          <w:rPr>
            <w:bCs w:val="0"/>
            <w:i w:val="0"/>
          </w:rPr>
          <w:fldChar w:fldCharType="begin"/>
        </w:r>
        <w:r w:rsidR="00460A20" w:rsidDel="00924976">
          <w:delInstrText xml:space="preserve"> SEQ Figure \* ARABIC </w:delInstrText>
        </w:r>
        <w:r w:rsidR="00460A20" w:rsidDel="00924976">
          <w:rPr>
            <w:bCs w:val="0"/>
            <w:i w:val="0"/>
          </w:rPr>
          <w:fldChar w:fldCharType="separate"/>
        </w:r>
        <w:r w:rsidR="00924976" w:rsidDel="00924976">
          <w:rPr>
            <w:noProof/>
          </w:rPr>
          <w:delText>8</w:delText>
        </w:r>
        <w:r w:rsidR="00460A20" w:rsidDel="00924976">
          <w:rPr>
            <w:bCs w:val="0"/>
            <w:i w:val="0"/>
            <w:noProof/>
          </w:rPr>
          <w:fldChar w:fldCharType="end"/>
        </w:r>
        <w:bookmarkEnd w:id="1021"/>
        <w:bookmarkEnd w:id="1031"/>
        <w:r w:rsidDel="00924976">
          <w:delText>: Application Deployment on a Cloudlet</w:delText>
        </w:r>
        <w:bookmarkEnd w:id="1022"/>
      </w:del>
    </w:p>
    <w:p w14:paraId="46E17516" w14:textId="38445439"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information to the </w:t>
      </w:r>
      <w:proofErr w:type="spellStart"/>
      <w:r>
        <w:t>CloudletClient’s</w:t>
      </w:r>
      <w:proofErr w:type="spellEnd"/>
      <w:r>
        <w:t xml:space="preserve"> </w:t>
      </w:r>
      <w:r w:rsidR="00BA11D0">
        <w:t xml:space="preserve">list </w:t>
      </w:r>
      <w:r w:rsidR="00BA11D0">
        <w:rPr>
          <w:rStyle w:val="Kommentarzeichen"/>
        </w:rPr>
        <w:commentReference w:id="1033"/>
      </w:r>
      <w:r w:rsidR="006103CE">
        <w:rPr>
          <w:rStyle w:val="Kommentarzeichen"/>
        </w:rPr>
        <w:commentReference w:id="1034"/>
      </w:r>
      <w:r>
        <w:t>of available c</w:t>
      </w:r>
      <w:r w:rsidR="00115994">
        <w:t>loudlet servers.</w:t>
      </w:r>
    </w:p>
    <w:p w14:paraId="5255AB2D" w14:textId="572F295A" w:rsidR="00943A2A" w:rsidRDefault="00943A2A" w:rsidP="00943A2A">
      <w:pPr>
        <w:pStyle w:val="Listenabsatz"/>
        <w:numPr>
          <w:ilvl w:val="0"/>
          <w:numId w:val="7"/>
        </w:numPr>
      </w:pPr>
      <w:r>
        <w:t xml:space="preserve">The user clicks on </w:t>
      </w:r>
      <w:r w:rsidR="00BA11D0">
        <w:t xml:space="preserve">one of </w:t>
      </w:r>
      <w:r w:rsidR="00AC66C1">
        <w:t xml:space="preserve">the </w:t>
      </w:r>
      <w:ins w:id="1035" w:author="Dominik Messinger" w:date="2012-11-07T16:43:00Z">
        <w:r w:rsidR="006948B0">
          <w:t xml:space="preserve">cyber-foraging-enabled </w:t>
        </w:r>
      </w:ins>
      <w:r>
        <w:t xml:space="preserve">applications </w:t>
      </w:r>
      <w:r w:rsidR="00BA11D0">
        <w:t>in the list</w:t>
      </w:r>
      <w:r>
        <w:t xml:space="preserve">. </w:t>
      </w:r>
      <w:r w:rsidR="00BA11D0">
        <w:rPr>
          <w:rStyle w:val="Kommentarzeichen"/>
        </w:rPr>
        <w:commentReference w:id="1036"/>
      </w:r>
      <w:r w:rsidR="006948B0">
        <w:rPr>
          <w:rStyle w:val="Kommentarzeichen"/>
        </w:rPr>
        <w:commentReference w:id="1037"/>
      </w:r>
    </w:p>
    <w:p w14:paraId="11A03A55" w14:textId="77777777" w:rsidR="008E6572" w:rsidRDefault="00943A2A" w:rsidP="00943A2A">
      <w:pPr>
        <w:pStyle w:val="Listenabsatz"/>
        <w:numPr>
          <w:ilvl w:val="0"/>
          <w:numId w:val="7"/>
        </w:numPr>
        <w:rPr>
          <w:ins w:id="1038" w:author="Dominik Messinger" w:date="2012-11-07T16:47:00Z"/>
        </w:rPr>
      </w:pPr>
      <w:r>
        <w:t xml:space="preserve">The application metadata is </w:t>
      </w:r>
      <w:r w:rsidR="00BA11D0">
        <w:t>extracted from the application</w:t>
      </w:r>
      <w:ins w:id="1039" w:author="Dominik Messinger" w:date="2012-11-07T16:47:00Z">
        <w:r w:rsidR="008E6572">
          <w:t>.</w:t>
        </w:r>
      </w:ins>
    </w:p>
    <w:p w14:paraId="3B94C38D" w14:textId="5B03A9BF" w:rsidR="00943A2A" w:rsidRDefault="00BA11D0" w:rsidP="00943A2A">
      <w:pPr>
        <w:pStyle w:val="Listenabsatz"/>
        <w:numPr>
          <w:ilvl w:val="0"/>
          <w:numId w:val="7"/>
        </w:numPr>
      </w:pPr>
      <w:r>
        <w:t xml:space="preserve"> </w:t>
      </w:r>
      <w:del w:id="1040" w:author="Dominik Messinger" w:date="2012-11-07T16:47:00Z">
        <w:r w:rsidR="00943A2A" w:rsidDel="008E6572">
          <w:delText>and a c</w:delText>
        </w:r>
      </w:del>
      <w:ins w:id="1041" w:author="Dominik Messinger" w:date="2012-11-07T16:47:00Z">
        <w:r w:rsidR="008E6572">
          <w:t>A c</w:t>
        </w:r>
      </w:ins>
      <w:r w:rsidR="00943A2A">
        <w:t xml:space="preserve">loudlet that matches the application requirements </w:t>
      </w:r>
      <w:ins w:id="1042" w:author="Dominik Messinger" w:date="2012-11-07T16:47:00Z">
        <w:r w:rsidR="008E6572">
          <w:t xml:space="preserve">that are contained in the application metadata </w:t>
        </w:r>
      </w:ins>
      <w:r w:rsidR="00943A2A">
        <w:t xml:space="preserve">is </w:t>
      </w:r>
      <w:r>
        <w:t>selected from the list o</w:t>
      </w:r>
      <w:r w:rsidR="00943A2A">
        <w:t>f available cloudlet servers.</w:t>
      </w:r>
    </w:p>
    <w:p w14:paraId="551EC8C5" w14:textId="467FE928" w:rsidR="00943A2A" w:rsidRDefault="00943A2A" w:rsidP="00943A2A">
      <w:pPr>
        <w:pStyle w:val="Listenabsatz"/>
        <w:numPr>
          <w:ilvl w:val="0"/>
          <w:numId w:val="7"/>
        </w:numPr>
      </w:pPr>
      <w:r>
        <w:lastRenderedPageBreak/>
        <w:t xml:space="preserve">The cloudlet client issues an HTTP Post request to the </w:t>
      </w:r>
      <w:r w:rsidR="00BA11D0">
        <w:t xml:space="preserve">selected </w:t>
      </w:r>
      <w:proofErr w:type="spellStart"/>
      <w:r w:rsidR="00115994">
        <w:t>CloudletServer</w:t>
      </w:r>
      <w:proofErr w:type="spellEnd"/>
      <w:r w:rsidR="00115994">
        <w:t xml:space="preserve">. This request </w:t>
      </w:r>
      <w:r w:rsidR="00BA11D0">
        <w:t>contains a</w:t>
      </w:r>
      <w:r w:rsidR="00115994">
        <w:t xml:space="preserve"> unique application identifier and the application metadata. </w:t>
      </w:r>
    </w:p>
    <w:p w14:paraId="19091186" w14:textId="0BF6F7F7" w:rsidR="00115994" w:rsidRDefault="00115994" w:rsidP="00943A2A">
      <w:pPr>
        <w:pStyle w:val="Listenabsatz"/>
        <w:numPr>
          <w:ilvl w:val="0"/>
          <w:numId w:val="7"/>
        </w:numPr>
      </w:pPr>
      <w:r>
        <w:t>If an application with this identifier is already deployed on th</w:t>
      </w:r>
      <w:r w:rsidR="00864425">
        <w:t xml:space="preserve">e cloudlet, </w:t>
      </w:r>
      <w:r w:rsidR="00BA11D0">
        <w:t>go to S</w:t>
      </w:r>
      <w:r w:rsidR="00864425">
        <w:t>tep 1</w:t>
      </w:r>
      <w:del w:id="1043" w:author="Dominik Messinger" w:date="2012-11-07T16:58:00Z">
        <w:r w:rsidR="00864425" w:rsidDel="005770D5">
          <w:delText>0</w:delText>
        </w:r>
      </w:del>
      <w:ins w:id="1044" w:author="Dominik Messinger" w:date="2012-11-07T16:58:00Z">
        <w:r w:rsidR="005770D5">
          <w:t>2</w:t>
        </w:r>
      </w:ins>
      <w:r>
        <w:t>.</w:t>
      </w:r>
    </w:p>
    <w:p w14:paraId="78353196" w14:textId="77777777" w:rsidR="004740A0" w:rsidRDefault="00BA11D0" w:rsidP="00943A2A">
      <w:pPr>
        <w:pStyle w:val="Listenabsatz"/>
        <w:numPr>
          <w:ilvl w:val="0"/>
          <w:numId w:val="7"/>
        </w:numPr>
        <w:rPr>
          <w:ins w:id="1045" w:author="Dominik Messinger" w:date="2012-11-07T16:51:00Z"/>
        </w:rPr>
      </w:pPr>
      <w:r>
        <w:t>Because t</w:t>
      </w:r>
      <w:r w:rsidR="00115994">
        <w:t xml:space="preserve">he application is not cached on the cloudlet, the </w:t>
      </w:r>
      <w:proofErr w:type="spellStart"/>
      <w:r w:rsidR="00115994">
        <w:t>CloudletClient</w:t>
      </w:r>
      <w:proofErr w:type="spellEnd"/>
      <w:r w:rsidR="00115994">
        <w:t xml:space="preserve"> transmits the application package (“archive”) to the </w:t>
      </w:r>
      <w:proofErr w:type="spellStart"/>
      <w:r w:rsidR="00115994">
        <w:t>CloudletServer</w:t>
      </w:r>
      <w:proofErr w:type="spellEnd"/>
      <w:r w:rsidR="00115994">
        <w:t>.</w:t>
      </w:r>
    </w:p>
    <w:p w14:paraId="0BF200FF" w14:textId="2BBC2D79" w:rsidR="00115994" w:rsidRDefault="00864425" w:rsidP="00943A2A">
      <w:pPr>
        <w:pStyle w:val="Listenabsatz"/>
        <w:numPr>
          <w:ilvl w:val="0"/>
          <w:numId w:val="7"/>
        </w:numPr>
      </w:pPr>
      <w:del w:id="1046" w:author="Dominik Messinger" w:date="2012-11-07T16:51:00Z">
        <w:r w:rsidDel="004740A0">
          <w:delText xml:space="preserve"> </w:delText>
        </w:r>
      </w:del>
      <w:r>
        <w:t>On the cloudlet, the</w:t>
      </w:r>
      <w:r w:rsidR="00BA11D0">
        <w:t xml:space="preserve"> integrity of the</w:t>
      </w:r>
      <w:r>
        <w:t xml:space="preserve"> application packag</w:t>
      </w:r>
      <w:r w:rsidR="00BA11D0">
        <w:t>e</w:t>
      </w:r>
      <w:r>
        <w:t xml:space="preserve"> is validated by comparing the md5 checksum and file size to the values </w:t>
      </w:r>
      <w:r w:rsidR="009914B1">
        <w:t xml:space="preserve">contained </w:t>
      </w:r>
      <w:r>
        <w:t>in the application metadata.</w:t>
      </w:r>
    </w:p>
    <w:p w14:paraId="5E1CFCC5" w14:textId="12511B70" w:rsidR="00864425" w:rsidRDefault="00864425" w:rsidP="00943A2A">
      <w:pPr>
        <w:pStyle w:val="Listenabsatz"/>
        <w:numPr>
          <w:ilvl w:val="0"/>
          <w:numId w:val="7"/>
        </w:numPr>
      </w:pPr>
      <w:r>
        <w:t xml:space="preserve">The </w:t>
      </w:r>
      <w:proofErr w:type="spellStart"/>
      <w:r>
        <w:t>CloudletClient</w:t>
      </w:r>
      <w:proofErr w:type="spellEnd"/>
      <w:r>
        <w:t xml:space="preserve"> </w:t>
      </w:r>
      <w:r w:rsidR="009914B1">
        <w:t xml:space="preserve">communicates with the </w:t>
      </w:r>
      <w:proofErr w:type="spellStart"/>
      <w:r>
        <w:t>CloudletServer</w:t>
      </w:r>
      <w:proofErr w:type="spellEnd"/>
      <w:r>
        <w:t xml:space="preserve"> </w:t>
      </w:r>
      <w:r w:rsidR="009914B1">
        <w:t xml:space="preserve">to receive upload progress and status information </w:t>
      </w:r>
      <w:r>
        <w:t>by sending GET message</w:t>
      </w:r>
      <w:r w:rsidR="009914B1">
        <w:t>s</w:t>
      </w:r>
      <w:r>
        <w:t xml:space="preserve">. </w:t>
      </w:r>
      <w:r w:rsidR="009914B1">
        <w:t xml:space="preserve">Every time it receives a </w:t>
      </w:r>
      <w:commentRangeStart w:id="1047"/>
      <w:commentRangeStart w:id="1048"/>
      <w:r w:rsidR="009914B1">
        <w:t>response</w:t>
      </w:r>
      <w:commentRangeEnd w:id="1047"/>
      <w:r w:rsidR="009914B1">
        <w:rPr>
          <w:rStyle w:val="Kommentarzeichen"/>
        </w:rPr>
        <w:commentReference w:id="1047"/>
      </w:r>
      <w:commentRangeEnd w:id="1048"/>
      <w:r w:rsidR="00E175A9">
        <w:rPr>
          <w:rStyle w:val="Kommentarzeichen"/>
        </w:rPr>
        <w:commentReference w:id="1048"/>
      </w:r>
      <w:r w:rsidR="009914B1">
        <w:t xml:space="preserve"> it </w:t>
      </w:r>
      <w:r>
        <w:t>immediately sends a new request</w:t>
      </w:r>
      <w:r w:rsidR="009914B1">
        <w:t xml:space="preserve"> (GET message) so that </w:t>
      </w:r>
      <w:r>
        <w:t xml:space="preserve">the </w:t>
      </w:r>
      <w:proofErr w:type="spellStart"/>
      <w:r>
        <w:t>CloudletServer</w:t>
      </w:r>
      <w:proofErr w:type="spellEnd"/>
      <w:r>
        <w:t xml:space="preserve"> </w:t>
      </w:r>
      <w:r w:rsidR="009914B1">
        <w:t>can</w:t>
      </w:r>
      <w:r>
        <w:t xml:space="preserve"> push messages to the </w:t>
      </w:r>
      <w:proofErr w:type="spellStart"/>
      <w:r>
        <w:t>CloudletClient</w:t>
      </w:r>
      <w:proofErr w:type="spellEnd"/>
      <w:r w:rsidR="00AC66C1">
        <w:t xml:space="preserve"> after every step of the deployment process</w:t>
      </w:r>
      <w:r>
        <w:t>.</w:t>
      </w:r>
    </w:p>
    <w:p w14:paraId="1919EC02" w14:textId="4C964252"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w:t>
      </w:r>
      <w:r w:rsidR="009914B1">
        <w:t xml:space="preserve">its </w:t>
      </w:r>
      <w:r>
        <w:t>activity.</w:t>
      </w:r>
    </w:p>
    <w:p w14:paraId="127FC56C" w14:textId="39A00F4E" w:rsidR="00864425" w:rsidDel="004740A0" w:rsidRDefault="00864425" w:rsidP="00943A2A">
      <w:pPr>
        <w:pStyle w:val="Listenabsatz"/>
        <w:numPr>
          <w:ilvl w:val="0"/>
          <w:numId w:val="7"/>
        </w:numPr>
        <w:rPr>
          <w:del w:id="1049" w:author="Dominik Messinger" w:date="2012-11-07T16:55:00Z"/>
        </w:rPr>
      </w:pPr>
      <w:del w:id="1050" w:author="Dominik Messinger" w:date="2012-11-07T16:55:00Z">
        <w:r w:rsidDel="004740A0">
          <w:delText xml:space="preserve">The </w:delText>
        </w:r>
        <w:commentRangeStart w:id="1051"/>
        <w:commentRangeStart w:id="1052"/>
        <w:r w:rsidDel="004740A0">
          <w:delText xml:space="preserve">“Execute” </w:delText>
        </w:r>
        <w:commentRangeEnd w:id="1051"/>
        <w:r w:rsidR="009914B1" w:rsidDel="004740A0">
          <w:rPr>
            <w:rStyle w:val="Kommentarzeichen"/>
          </w:rPr>
          <w:commentReference w:id="1051"/>
        </w:r>
        <w:commentRangeEnd w:id="1052"/>
        <w:r w:rsidR="00DB574B" w:rsidDel="004740A0">
          <w:rPr>
            <w:rStyle w:val="Kommentarzeichen"/>
          </w:rPr>
          <w:commentReference w:id="1052"/>
        </w:r>
        <w:r w:rsidDel="004740A0">
          <w:delText xml:space="preserve">progress status is sent to the CloudletClient. </w:delText>
        </w:r>
      </w:del>
    </w:p>
    <w:p w14:paraId="4AC578A8" w14:textId="61A05DFE" w:rsidR="00864425" w:rsidRDefault="00864425" w:rsidP="00943A2A">
      <w:pPr>
        <w:pStyle w:val="Listenabsatz"/>
        <w:numPr>
          <w:ilvl w:val="0"/>
          <w:numId w:val="7"/>
        </w:numPr>
      </w:pPr>
      <w:r>
        <w:t xml:space="preserve">The </w:t>
      </w:r>
      <w:proofErr w:type="spellStart"/>
      <w:r>
        <w:t>CloudletServer</w:t>
      </w:r>
      <w:proofErr w:type="spellEnd"/>
      <w:r>
        <w:t xml:space="preserve"> </w:t>
      </w:r>
      <w:ins w:id="1053" w:author="Dominik Messinger" w:date="2012-11-07T16:54:00Z">
        <w:r w:rsidR="004740A0">
          <w:t xml:space="preserve">sends the </w:t>
        </w:r>
      </w:ins>
      <w:ins w:id="1054" w:author="Dominik Messinger" w:date="2012-11-07T16:55:00Z">
        <w:r w:rsidR="004740A0">
          <w:t xml:space="preserve">“Execute” progress status to the </w:t>
        </w:r>
        <w:proofErr w:type="spellStart"/>
        <w:r w:rsidR="004740A0">
          <w:t>CloudletClient</w:t>
        </w:r>
        <w:proofErr w:type="spellEnd"/>
        <w:r w:rsidR="004740A0">
          <w:t xml:space="preserve"> and </w:t>
        </w:r>
      </w:ins>
      <w:r>
        <w:t xml:space="preserve">starts a new system </w:t>
      </w:r>
      <w:r w:rsidR="00011B94">
        <w:t>process for</w:t>
      </w:r>
      <w:r>
        <w:t xml:space="preserve"> the application server.</w:t>
      </w:r>
    </w:p>
    <w:p w14:paraId="14B29642" w14:textId="7E224701" w:rsidR="00864425" w:rsidRDefault="00971B7F" w:rsidP="00943A2A">
      <w:pPr>
        <w:pStyle w:val="Listenabsatz"/>
        <w:numPr>
          <w:ilvl w:val="0"/>
          <w:numId w:val="7"/>
        </w:numPr>
      </w:pPr>
      <w:ins w:id="1055" w:author="Dominik Messinger" w:date="2012-11-09T16:33:00Z">
        <w:r>
          <w:t>T</w:t>
        </w:r>
      </w:ins>
      <w:ins w:id="1056" w:author="Dominik Messinger" w:date="2012-11-07T16:55:00Z">
        <w:r w:rsidR="005770D5">
          <w:t xml:space="preserve">he application </w:t>
        </w:r>
      </w:ins>
      <w:ins w:id="1057" w:author="Dominik Messinger" w:date="2012-11-09T16:33:00Z">
        <w:r>
          <w:t xml:space="preserve">is </w:t>
        </w:r>
      </w:ins>
      <w:ins w:id="1058" w:author="Dominik Messinger" w:date="2012-11-07T16:55:00Z">
        <w:r>
          <w:t>ready</w:t>
        </w:r>
      </w:ins>
      <w:ins w:id="1059" w:author="Dominik Messinger" w:date="2012-11-09T16:33:00Z">
        <w:r>
          <w:t xml:space="preserve"> and</w:t>
        </w:r>
      </w:ins>
      <w:ins w:id="1060" w:author="Dominik Messinger" w:date="2012-11-07T16:55:00Z">
        <w:r w:rsidR="005770D5">
          <w:t xml:space="preserve"> </w:t>
        </w:r>
      </w:ins>
      <w:del w:id="1061" w:author="Dominik Messinger" w:date="2012-11-07T16:56:00Z">
        <w:r w:rsidR="00864425" w:rsidDel="005770D5">
          <w:delText>T</w:delText>
        </w:r>
      </w:del>
      <w:ins w:id="1062" w:author="Dominik Messinger" w:date="2012-11-07T16:56:00Z">
        <w:r w:rsidR="005770D5">
          <w:t>t</w:t>
        </w:r>
      </w:ins>
      <w:r w:rsidR="00864425">
        <w:t xml:space="preserve">he </w:t>
      </w:r>
      <w:proofErr w:type="spellStart"/>
      <w:r w:rsidR="00864425">
        <w:t>CloudletServer</w:t>
      </w:r>
      <w:proofErr w:type="spellEnd"/>
      <w:r w:rsidR="00864425">
        <w:t xml:space="preserve"> sends the port on which the application server operates to the </w:t>
      </w:r>
      <w:proofErr w:type="spellStart"/>
      <w:r w:rsidR="00864425">
        <w:t>CloudletClient</w:t>
      </w:r>
      <w:proofErr w:type="spellEnd"/>
      <w:r w:rsidR="00864425">
        <w:t>.</w:t>
      </w:r>
    </w:p>
    <w:p w14:paraId="223B118F" w14:textId="7F34C3C0" w:rsidR="00864425" w:rsidRDefault="00864425" w:rsidP="00943A2A">
      <w:pPr>
        <w:pStyle w:val="Listenabsatz"/>
        <w:numPr>
          <w:ilvl w:val="0"/>
          <w:numId w:val="7"/>
        </w:numPr>
      </w:pPr>
      <w:r>
        <w:t xml:space="preserve">The </w:t>
      </w:r>
      <w:proofErr w:type="spellStart"/>
      <w:r>
        <w:t>CloudletClient</w:t>
      </w:r>
      <w:proofErr w:type="spellEnd"/>
      <w:r>
        <w:t xml:space="preserve"> starts the application client with the given port and cloudlet address.</w:t>
      </w:r>
    </w:p>
    <w:p w14:paraId="4F1D5B89" w14:textId="1DF75F17" w:rsidR="00864425" w:rsidRPr="00943A2A" w:rsidRDefault="00864425" w:rsidP="00943A2A">
      <w:pPr>
        <w:pStyle w:val="Listenabsatz"/>
        <w:numPr>
          <w:ilvl w:val="0"/>
          <w:numId w:val="7"/>
        </w:numPr>
      </w:pPr>
      <w:r>
        <w:t>The application client (“</w:t>
      </w:r>
      <w:proofErr w:type="gramStart"/>
      <w:r>
        <w:t>:Activity</w:t>
      </w:r>
      <w:proofErr w:type="gramEnd"/>
      <w:r>
        <w:t>”) sends data to the application server (“</w:t>
      </w:r>
      <w:proofErr w:type="spellStart"/>
      <w:ins w:id="1063" w:author="Dominik Messinger" w:date="2012-11-07T15:50:00Z">
        <w:r w:rsidR="00DB574B">
          <w:t>app</w:t>
        </w:r>
      </w:ins>
      <w:r>
        <w:t>:Process</w:t>
      </w:r>
      <w:proofErr w:type="spellEnd"/>
      <w:r>
        <w:t>”) . The application server processes this data and returns the result to the application client on the mobile device</w:t>
      </w:r>
      <w:r w:rsidR="00510C2A">
        <w:t>.</w:t>
      </w:r>
    </w:p>
    <w:p w14:paraId="344D86A3" w14:textId="1D60CBCC" w:rsidR="005B1075" w:rsidRDefault="00514F28" w:rsidP="005B1075">
      <w:pPr>
        <w:pStyle w:val="berschrift2"/>
      </w:pPr>
      <w:bookmarkStart w:id="1064" w:name="_Toc340693008"/>
      <w:r>
        <w:t xml:space="preserve">Implementation </w:t>
      </w:r>
      <w:r w:rsidR="005B1075">
        <w:t>Details</w:t>
      </w:r>
      <w:bookmarkEnd w:id="1064"/>
    </w:p>
    <w:p w14:paraId="1D32FC53" w14:textId="3D1FB816" w:rsidR="00461344" w:rsidRPr="00461344" w:rsidRDefault="00461344" w:rsidP="00461344">
      <w:r>
        <w:t xml:space="preserve">This </w:t>
      </w:r>
      <w:r w:rsidR="009914B1">
        <w:t xml:space="preserve">goal of this </w:t>
      </w:r>
      <w:r>
        <w:t>section</w:t>
      </w:r>
      <w:r w:rsidR="009914B1">
        <w:t xml:space="preserve"> is t</w:t>
      </w:r>
      <w:r>
        <w:t xml:space="preserve">o </w:t>
      </w:r>
      <w:r w:rsidR="00F43452">
        <w:t>provide</w:t>
      </w:r>
      <w:r w:rsidR="00793EAB">
        <w:t xml:space="preserve"> deeper</w:t>
      </w:r>
      <w:r>
        <w:t xml:space="preserve"> insight into the implementation done in the context of this thesis. </w:t>
      </w:r>
      <w:r w:rsidR="009914B1">
        <w:t>S</w:t>
      </w:r>
      <w:r>
        <w:t>elected design decisions are shown and discussed.</w:t>
      </w:r>
    </w:p>
    <w:p w14:paraId="4806BF37" w14:textId="7238BD0B" w:rsidR="00B46DBB" w:rsidRDefault="00B46DBB" w:rsidP="00B46DBB">
      <w:pPr>
        <w:pStyle w:val="berschrift3"/>
      </w:pPr>
      <w:bookmarkStart w:id="1065" w:name="_Toc340693009"/>
      <w:r>
        <w:t>Cloudlet</w:t>
      </w:r>
      <w:r w:rsidR="003A3B16">
        <w:t xml:space="preserve"> </w:t>
      </w:r>
      <w:r>
        <w:t>Server</w:t>
      </w:r>
      <w:r w:rsidR="000B0782">
        <w:t xml:space="preserve"> </w:t>
      </w:r>
      <w:r w:rsidR="003C189E">
        <w:t>Code View</w:t>
      </w:r>
      <w:bookmarkEnd w:id="1065"/>
    </w:p>
    <w:p w14:paraId="45E26A43" w14:textId="7647AB32" w:rsidR="00BD4612" w:rsidRPr="00BD4612" w:rsidDel="00407FB2" w:rsidRDefault="00BD4612" w:rsidP="00BD4612">
      <w:pPr>
        <w:rPr>
          <w:del w:id="1066" w:author="Dominik Messinger" w:date="2012-11-14T21:30:00Z"/>
        </w:rPr>
      </w:pPr>
      <w:r>
        <w:t>The cloudlet server</w:t>
      </w:r>
      <w:r w:rsidR="003A3B16">
        <w:t xml:space="preserve"> code</w:t>
      </w:r>
      <w:r>
        <w:t xml:space="preserve"> </w:t>
      </w:r>
      <w:r w:rsidR="003A3B16">
        <w:t xml:space="preserve">turns a </w:t>
      </w:r>
      <w:r w:rsidR="00803452">
        <w:t>VM</w:t>
      </w:r>
      <w:r w:rsidR="003A3B16">
        <w:t xml:space="preserve"> in</w:t>
      </w:r>
      <w:r w:rsidR="00E81A34">
        <w:t>to a</w:t>
      </w:r>
      <w:r w:rsidR="00776DB7">
        <w:t xml:space="preserve"> code</w:t>
      </w:r>
      <w:r w:rsidR="00914549">
        <w:t xml:space="preserve"> offload</w:t>
      </w:r>
      <w:r w:rsidR="003A3B16">
        <w:t xml:space="preserve"> site. It is completely written in Java 7 to ensure execution on </w:t>
      </w:r>
      <w:r w:rsidR="003C189E">
        <w:t xml:space="preserve">different </w:t>
      </w:r>
      <w:r w:rsidR="003A3B16">
        <w:t xml:space="preserve">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w:t>
      </w:r>
      <w:ins w:id="1067" w:author="Dominik Messinger" w:date="2012-11-14T23:04:00Z">
        <w:r w:rsidR="00310B32">
          <w:t xml:space="preserve"> Figure 9</w:t>
        </w:r>
      </w:ins>
      <w:del w:id="1068" w:author="Dominik Messinger" w:date="2012-11-14T22:21:00Z">
        <w:r w:rsidR="00914549" w:rsidDel="00924976">
          <w:delText xml:space="preserve"> </w:delText>
        </w:r>
        <w:r w:rsidR="00914549" w:rsidDel="00924976">
          <w:fldChar w:fldCharType="begin"/>
        </w:r>
        <w:r w:rsidR="00914549" w:rsidDel="00924976">
          <w:delInstrText xml:space="preserve"> REF _Ref337644161 \h </w:delInstrText>
        </w:r>
        <w:r w:rsidR="00914549" w:rsidDel="00924976">
          <w:fldChar w:fldCharType="separate"/>
        </w:r>
      </w:del>
      <w:del w:id="1069" w:author="Dominik Messinger" w:date="2012-11-14T21:57:00Z">
        <w:r w:rsidR="00F9053F" w:rsidDel="00460A20">
          <w:delText xml:space="preserve">Figure </w:delText>
        </w:r>
        <w:r w:rsidR="00F9053F" w:rsidDel="00460A20">
          <w:rPr>
            <w:noProof/>
          </w:rPr>
          <w:delText>9</w:delText>
        </w:r>
      </w:del>
      <w:del w:id="1070" w:author="Dominik Messinger" w:date="2012-11-14T22:21:00Z">
        <w:r w:rsidR="00914549" w:rsidDel="00924976">
          <w:fldChar w:fldCharType="end"/>
        </w:r>
      </w:del>
      <w:r w:rsidR="00914549">
        <w:t>)</w:t>
      </w:r>
      <w:r w:rsidR="003A3B16">
        <w:t>.</w:t>
      </w:r>
      <w:r w:rsidR="0062327B">
        <w:t xml:space="preserve"> </w:t>
      </w:r>
      <w:r w:rsidR="00D72BB2">
        <w:t xml:space="preserve">The </w:t>
      </w:r>
      <w:r w:rsidR="00D72BB2" w:rsidRPr="00005CBF">
        <w:rPr>
          <w:rStyle w:val="Hervorhebung"/>
        </w:rPr>
        <w:t>server</w:t>
      </w:r>
      <w:r w:rsidR="00D72BB2">
        <w:t xml:space="preserve"> package </w:t>
      </w:r>
      <w:r w:rsidR="003C189E">
        <w:t xml:space="preserve">contains </w:t>
      </w:r>
      <w:r w:rsidR="00D72BB2">
        <w:t xml:space="preserve">classes that </w:t>
      </w:r>
      <w:r w:rsidR="003C189E">
        <w:t xml:space="preserve">process </w:t>
      </w:r>
      <w:r w:rsidR="00D72BB2">
        <w:t>requests from the cloudlet client. This functionality is provided by embedding a basic Jetty HTTP server</w:t>
      </w:r>
      <w:r w:rsidR="0065621F">
        <w:t xml:space="preserve"> that maps HTTP requests to c</w:t>
      </w:r>
      <w:r w:rsidR="00F24641">
        <w:t>orresponding HTTP Servlets that</w:t>
      </w:r>
      <w:r w:rsidR="000B02BF">
        <w:t xml:space="preserve"> process client requests</w:t>
      </w:r>
      <w:r w:rsidR="001240F7">
        <w:t>. T</w:t>
      </w:r>
      <w:r w:rsidR="0065621F">
        <w:t xml:space="preserve">he </w:t>
      </w:r>
      <w:proofErr w:type="spellStart"/>
      <w:r w:rsidR="0065621F" w:rsidRPr="00005CBF">
        <w:rPr>
          <w:rStyle w:val="Hervorhebung"/>
        </w:rPr>
        <w:t>jmdns</w:t>
      </w:r>
      <w:proofErr w:type="spellEnd"/>
      <w:r w:rsidR="0065621F">
        <w:t xml:space="preserve"> </w:t>
      </w:r>
      <w:r w:rsidR="0065621F">
        <w:lastRenderedPageBreak/>
        <w:t xml:space="preserve">package </w:t>
      </w:r>
      <w:r w:rsidR="001240F7">
        <w:t xml:space="preserve">enables service discovery by </w:t>
      </w:r>
      <w:r w:rsidR="0065621F">
        <w:t>register</w:t>
      </w:r>
      <w:r w:rsidR="001240F7">
        <w:t>ing</w:t>
      </w:r>
      <w:r w:rsidR="0065621F">
        <w:t xml:space="preserve"> the cloudlet service in the network </w:t>
      </w:r>
      <w:r w:rsidR="003C189E">
        <w:t>using</w:t>
      </w:r>
      <w:r w:rsidR="0065621F">
        <w:t xml:space="preserve">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w:t>
      </w:r>
      <w:r w:rsidR="00005CBF">
        <w:t xml:space="preserve"> The knowledge </w:t>
      </w:r>
      <w:r w:rsidR="003C189E">
        <w:t xml:space="preserve">of </w:t>
      </w:r>
      <w:r w:rsidR="00005CBF">
        <w:t>how to process uploade</w:t>
      </w:r>
      <w:r w:rsidR="001240F7">
        <w:t>d applications is bundled inside</w:t>
      </w:r>
      <w:r w:rsidR="00005CBF">
        <w:t xml:space="preserve"> the </w:t>
      </w:r>
      <w:proofErr w:type="spellStart"/>
      <w:r w:rsidR="00005CBF" w:rsidRPr="00005CBF">
        <w:rPr>
          <w:rStyle w:val="Hervorhebung"/>
        </w:rPr>
        <w:t>packagehandler</w:t>
      </w:r>
      <w:proofErr w:type="spellEnd"/>
      <w:r w:rsidR="00005CBF">
        <w:t xml:space="preserve"> package.</w:t>
      </w:r>
      <w:r w:rsidR="007B7EC9">
        <w:t xml:space="preserve"> This package contains interfaces and abstract classes that have to be implemented </w:t>
      </w:r>
      <w:r w:rsidR="003C189E">
        <w:t xml:space="preserve">for each </w:t>
      </w:r>
      <w:r w:rsidR="00881063">
        <w:t xml:space="preserve">an application </w:t>
      </w:r>
      <w:r w:rsidR="00175833">
        <w:t>file type</w:t>
      </w:r>
      <w:r w:rsidR="00881063">
        <w:t xml:space="preserve"> and required operating system</w:t>
      </w:r>
      <w:r w:rsidR="007B7EC9">
        <w:t>.</w:t>
      </w:r>
      <w:r w:rsidR="00EF4239">
        <w:t xml:space="preserve"> For this thesis, Windows and Linux </w:t>
      </w:r>
      <w:proofErr w:type="spellStart"/>
      <w:r w:rsidR="00EF4239">
        <w:t>packagehandlers</w:t>
      </w:r>
      <w:proofErr w:type="spellEnd"/>
      <w:r w:rsidR="00EF4239">
        <w:t xml:space="preserve"> have been </w:t>
      </w:r>
      <w:r w:rsidR="003C189E">
        <w:t>implemented</w:t>
      </w:r>
      <w:r w:rsidR="00EF4239">
        <w:t>.</w:t>
      </w:r>
      <w:r w:rsidR="00F56091">
        <w:t xml:space="preserve"> The </w:t>
      </w:r>
      <w:r w:rsidR="00F56091" w:rsidRPr="00AC66C1">
        <w:rPr>
          <w:i/>
        </w:rPr>
        <w:t>server</w:t>
      </w:r>
      <w:r w:rsidR="00F56091">
        <w:t xml:space="preserve"> and </w:t>
      </w:r>
      <w:proofErr w:type="spellStart"/>
      <w:r w:rsidR="00F56091" w:rsidRPr="00AC66C1">
        <w:rPr>
          <w:i/>
        </w:rPr>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w:t>
      </w:r>
      <w:r w:rsidR="003C189E">
        <w:t>can</w:t>
      </w:r>
      <w:r w:rsidR="00F56091">
        <w:t xml:space="preserve"> copy and delete files, compute checksums and decompress archive files.</w:t>
      </w:r>
    </w:p>
    <w:p w14:paraId="1A13588B" w14:textId="1D40F7F3" w:rsidR="00972B28" w:rsidRDefault="00C5517D">
      <w:pPr>
        <w:pPrChange w:id="1071" w:author="Dominik Messinger" w:date="2012-11-14T21:30:00Z">
          <w:pPr>
            <w:keepNext/>
          </w:pPr>
        </w:pPrChange>
      </w:pPr>
      <w:del w:id="1072" w:author="Dominik Messinger" w:date="2012-11-14T21:29:00Z">
        <w:r w:rsidDel="00407FB2">
          <w:rPr>
            <w:noProof/>
            <w:lang w:val="de-DE" w:eastAsia="de-DE"/>
          </w:rPr>
          <w:drawing>
            <wp:inline distT="0" distB="0" distL="0" distR="0" wp14:anchorId="29DE7CEB" wp14:editId="6074E79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del>
    </w:p>
    <w:bookmarkStart w:id="1073" w:name="_Ref337644161"/>
    <w:p w14:paraId="26C76123" w14:textId="77777777" w:rsidR="00924976" w:rsidRDefault="00407FB2" w:rsidP="0083284E">
      <w:pPr>
        <w:pStyle w:val="Beschriftung"/>
        <w:keepNext/>
        <w:rPr>
          <w:ins w:id="1074" w:author="Dominik Messinger" w:date="2012-11-14T22:22:00Z"/>
        </w:rPr>
      </w:pPr>
      <w:ins w:id="1075" w:author="Dominik Messinger" w:date="2012-11-14T21:29:00Z">
        <w:r>
          <w:object w:dxaOrig="11555" w:dyaOrig="13673" w14:anchorId="41E54798">
            <v:shape id="_x0000_i1031" type="#_x0000_t75" style="width:452.95pt;height:425.9pt;mso-position-horizontal:absolute" o:ole="">
              <v:imagedata r:id="rId33" o:title="" croptop="13587f"/>
            </v:shape>
            <o:OLEObject Type="Embed" ProgID="Visio.Drawing.11" ShapeID="_x0000_i1031" DrawAspect="Content" ObjectID="_1414439555" r:id="rId34"/>
          </w:object>
        </w:r>
      </w:ins>
    </w:p>
    <w:p w14:paraId="0B3501E5" w14:textId="0DE2F76F" w:rsidR="00924976" w:rsidRDefault="00924976" w:rsidP="0083284E">
      <w:pPr>
        <w:pStyle w:val="Beschriftung"/>
        <w:rPr>
          <w:ins w:id="1076" w:author="Dominik Messinger" w:date="2012-11-14T22:21:00Z"/>
        </w:rPr>
      </w:pPr>
      <w:ins w:id="1077" w:author="Dominik Messinger" w:date="2012-11-14T22:22:00Z">
        <w:r>
          <w:t xml:space="preserve">Figure </w:t>
        </w:r>
        <w:r>
          <w:fldChar w:fldCharType="begin"/>
        </w:r>
        <w:r>
          <w:instrText xml:space="preserve"> SEQ Figure \* ARABIC </w:instrText>
        </w:r>
      </w:ins>
      <w:r>
        <w:fldChar w:fldCharType="separate"/>
      </w:r>
      <w:ins w:id="1078" w:author="Dominik Messinger" w:date="2012-11-14T22:49:00Z">
        <w:r w:rsidR="00BA767A">
          <w:rPr>
            <w:noProof/>
          </w:rPr>
          <w:t>9</w:t>
        </w:r>
      </w:ins>
      <w:ins w:id="1079" w:author="Dominik Messinger" w:date="2012-11-14T22:22:00Z">
        <w:r>
          <w:fldChar w:fldCharType="end"/>
        </w:r>
        <w:r>
          <w:t xml:space="preserve">: </w:t>
        </w:r>
        <w:r w:rsidRPr="001D3024">
          <w:t>Cloudlet Server Package View</w:t>
        </w:r>
      </w:ins>
    </w:p>
    <w:p w14:paraId="73389BEB" w14:textId="6ACBB2B6" w:rsidR="00C5517D" w:rsidRPr="00C5517D" w:rsidDel="00924976" w:rsidRDefault="00972B28" w:rsidP="00972B28">
      <w:pPr>
        <w:pStyle w:val="Beschriftung"/>
        <w:rPr>
          <w:del w:id="1080" w:author="Dominik Messinger" w:date="2012-11-14T22:21:00Z"/>
        </w:rPr>
      </w:pPr>
      <w:del w:id="1081" w:author="Dominik Messinger" w:date="2012-11-14T22:21:00Z">
        <w:r w:rsidDel="00924976">
          <w:delText xml:space="preserve">Figure </w:delText>
        </w:r>
        <w:r w:rsidR="00460A20" w:rsidDel="00924976">
          <w:rPr>
            <w:bCs w:val="0"/>
            <w:i w:val="0"/>
          </w:rPr>
          <w:fldChar w:fldCharType="begin"/>
        </w:r>
        <w:r w:rsidR="00460A20" w:rsidDel="00924976">
          <w:delInstrText xml:space="preserve"> SEQ Figure \* ARABIC </w:delInstrText>
        </w:r>
        <w:r w:rsidR="00460A20" w:rsidDel="00924976">
          <w:rPr>
            <w:bCs w:val="0"/>
            <w:i w:val="0"/>
          </w:rPr>
          <w:fldChar w:fldCharType="separate"/>
        </w:r>
        <w:r w:rsidR="00924976" w:rsidDel="00924976">
          <w:rPr>
            <w:noProof/>
          </w:rPr>
          <w:delText>9</w:delText>
        </w:r>
        <w:r w:rsidR="00460A20" w:rsidDel="00924976">
          <w:rPr>
            <w:bCs w:val="0"/>
            <w:i w:val="0"/>
            <w:noProof/>
          </w:rPr>
          <w:fldChar w:fldCharType="end"/>
        </w:r>
        <w:bookmarkEnd w:id="1073"/>
        <w:r w:rsidDel="00924976">
          <w:delText xml:space="preserve">: Cloudlet Server Package </w:delText>
        </w:r>
        <w:r w:rsidR="003C189E" w:rsidDel="00924976">
          <w:delText>View</w:delText>
        </w:r>
      </w:del>
    </w:p>
    <w:p w14:paraId="5DC274E4" w14:textId="77777777" w:rsidR="00364888" w:rsidRDefault="00F554F4" w:rsidP="005B1075">
      <w:pPr>
        <w:pStyle w:val="berschrift3"/>
      </w:pPr>
      <w:bookmarkStart w:id="1082" w:name="_Ref340061698"/>
      <w:bookmarkStart w:id="1083" w:name="_Ref340062141"/>
      <w:bookmarkStart w:id="1084" w:name="_Toc340693010"/>
      <w:r>
        <w:t xml:space="preserve">Application </w:t>
      </w:r>
      <w:r w:rsidR="00F91B85">
        <w:t>Metadata</w:t>
      </w:r>
      <w:r w:rsidR="000C4FDB">
        <w:t xml:space="preserve"> and Cloudlet Requirements Matching</w:t>
      </w:r>
      <w:bookmarkEnd w:id="1082"/>
      <w:bookmarkEnd w:id="1083"/>
      <w:bookmarkEnd w:id="1084"/>
    </w:p>
    <w:p w14:paraId="080B25AC" w14:textId="7A0CBC37" w:rsidR="00C13196" w:rsidRDefault="00C13196" w:rsidP="00C13196">
      <w:r>
        <w:t>The application metadata</w:t>
      </w:r>
      <w:r w:rsidR="003C189E">
        <w:t xml:space="preserve"> that </w:t>
      </w:r>
      <w:r>
        <w:t xml:space="preserve">accompanies each application package provides </w:t>
      </w:r>
      <w:r w:rsidR="003C189E">
        <w:t xml:space="preserve">the </w:t>
      </w:r>
      <w:r>
        <w:t>information that is necessary for the cyber</w:t>
      </w:r>
      <w:r w:rsidR="003C189E">
        <w:t>-</w:t>
      </w:r>
      <w:r>
        <w:t>foraging process. It is a JSON file whose structure</w:t>
      </w:r>
      <w:r w:rsidR="00E968ED">
        <w:t xml:space="preserve"> </w:t>
      </w:r>
      <w:r>
        <w:t xml:space="preserve">is described by the schema in </w:t>
      </w:r>
      <w:commentRangeStart w:id="1085"/>
      <w:commentRangeStart w:id="1086"/>
      <w:del w:id="1087" w:author="Dominik Messinger" w:date="2012-11-07T15:52:00Z">
        <w:r w:rsidR="00914549" w:rsidDel="008F0981">
          <w:fldChar w:fldCharType="begin"/>
        </w:r>
        <w:r w:rsidR="00914549" w:rsidDel="008F0981">
          <w:delInstrText xml:space="preserve"> REF _Ref337644193 \h </w:delInstrText>
        </w:r>
        <w:r w:rsidR="00914549" w:rsidDel="008F0981">
          <w:fldChar w:fldCharType="separate"/>
        </w:r>
        <w:r w:rsidR="003E5AA2" w:rsidDel="008F0981">
          <w:delText xml:space="preserve">Listing </w:delText>
        </w:r>
        <w:r w:rsidR="003E5AA2" w:rsidDel="008F0981">
          <w:rPr>
            <w:noProof/>
          </w:rPr>
          <w:delText>1</w:delText>
        </w:r>
        <w:r w:rsidR="00914549" w:rsidDel="008F0981">
          <w:fldChar w:fldCharType="end"/>
        </w:r>
      </w:del>
      <w:commentRangeEnd w:id="1085"/>
      <w:r w:rsidR="003C189E">
        <w:rPr>
          <w:rStyle w:val="Kommentarzeichen"/>
        </w:rPr>
        <w:commentReference w:id="1085"/>
      </w:r>
      <w:commentRangeEnd w:id="1086"/>
      <w:r w:rsidR="006E4362">
        <w:rPr>
          <w:rStyle w:val="Kommentarzeichen"/>
        </w:rPr>
        <w:commentReference w:id="1086"/>
      </w:r>
      <w:ins w:id="1088" w:author="Dominik Messinger" w:date="2012-11-07T15:52:00Z">
        <w:r w:rsidR="008F0981">
          <w:fldChar w:fldCharType="begin"/>
        </w:r>
        <w:r w:rsidR="008F0981">
          <w:instrText xml:space="preserve"> REF _Ref340066881 \h </w:instrText>
        </w:r>
      </w:ins>
      <w:r w:rsidR="008F0981">
        <w:fldChar w:fldCharType="separate"/>
      </w:r>
      <w:ins w:id="1089" w:author="Dominik Messinger" w:date="2012-11-14T22:49:00Z">
        <w:r w:rsidR="00BA767A">
          <w:t xml:space="preserve">Figure </w:t>
        </w:r>
        <w:r w:rsidR="00BA767A">
          <w:rPr>
            <w:noProof/>
          </w:rPr>
          <w:t>10</w:t>
        </w:r>
      </w:ins>
      <w:ins w:id="1090" w:author="Dominik Messinger" w:date="2012-11-07T15:52:00Z">
        <w:r w:rsidR="008F0981">
          <w:fldChar w:fldCharType="end"/>
        </w:r>
      </w:ins>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w:t>
      </w:r>
      <w:r w:rsidR="00B8271A">
        <w:t xml:space="preserve">e </w:t>
      </w:r>
      <w:proofErr w:type="spellStart"/>
      <w:r w:rsidR="00B8271A" w:rsidRPr="00B8271A">
        <w:rPr>
          <w:rStyle w:val="Hervorhebung"/>
        </w:rPr>
        <w:t>server_args</w:t>
      </w:r>
      <w:proofErr w:type="spellEnd"/>
      <w:r w:rsidR="0025211B">
        <w:t xml:space="preserve"> string value will be split into command li</w:t>
      </w:r>
      <w:r w:rsidR="00024D33">
        <w:t>ne arguments that will be</w:t>
      </w:r>
      <w:r w:rsidR="0025211B">
        <w:t xml:space="preserve"> used </w:t>
      </w:r>
      <w:r w:rsidR="0025211B">
        <w:lastRenderedPageBreak/>
        <w:t>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45DADA37" w14:textId="77777777" w:rsidR="008F0981" w:rsidRDefault="00893261" w:rsidP="008F0981">
      <w:pPr>
        <w:keepNext/>
        <w:rPr>
          <w:ins w:id="1091" w:author="Dominik Messinger" w:date="2012-11-07T15:51:00Z"/>
        </w:rPr>
      </w:pPr>
      <w:r>
        <w:rPr>
          <w:noProof/>
          <w:lang w:val="de-DE" w:eastAsia="de-DE"/>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04FC26E2" w:rsidR="00E837D5" w:rsidRPr="00757809" w:rsidRDefault="00E837D5"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E837D5" w:rsidRPr="00757809" w:rsidRDefault="00E837D5"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04FC26E2" w:rsidR="00E837D5" w:rsidRPr="00757809" w:rsidRDefault="00E837D5"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E837D5" w:rsidRPr="00757809" w:rsidRDefault="00E837D5"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2EB0FEF8" w14:textId="7C8DE4F9" w:rsidR="00757809" w:rsidRDefault="008F0981" w:rsidP="00336A22">
      <w:pPr>
        <w:pStyle w:val="Beschriftung"/>
      </w:pPr>
      <w:bookmarkStart w:id="1092" w:name="_Ref340066881"/>
      <w:r>
        <w:t xml:space="preserve">Figure </w:t>
      </w:r>
      <w:fldSimple w:instr=" SEQ Figure \* ARABIC ">
        <w:r w:rsidR="00BA767A">
          <w:rPr>
            <w:noProof/>
          </w:rPr>
          <w:t>10</w:t>
        </w:r>
      </w:fldSimple>
      <w:bookmarkEnd w:id="1092"/>
      <w:r>
        <w:t xml:space="preserve">: </w:t>
      </w:r>
      <w:r w:rsidRPr="00A426EF">
        <w:t>JSON Schema for the Application Metadata File</w:t>
      </w:r>
    </w:p>
    <w:p w14:paraId="3B2F16D4" w14:textId="0A27C7BC" w:rsidR="00B551C9" w:rsidRDefault="00625906" w:rsidP="00625906">
      <w:r>
        <w:lastRenderedPageBreak/>
        <w:t xml:space="preserve">While all other fields have basic types, </w:t>
      </w:r>
      <w:r w:rsidRPr="00625906">
        <w:rPr>
          <w:rStyle w:val="Hervorhebung"/>
        </w:rPr>
        <w:t>cloudlet</w:t>
      </w:r>
      <w:r>
        <w:t xml:space="preserve"> is an array of JSON objects. Each of these objects defines </w:t>
      </w:r>
      <w:r w:rsidR="003C189E">
        <w:t xml:space="preserve">the </w:t>
      </w:r>
      <w:r>
        <w:t>set of requirements that need to be satisfied by a cloudlet</w:t>
      </w:r>
      <w:r w:rsidR="003C189E">
        <w:t xml:space="preserve"> in order to execute the application</w:t>
      </w:r>
      <w:r>
        <w: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w:t>
      </w:r>
      <w:r w:rsidR="003C189E">
        <w:t xml:space="preserve">Cloudlet </w:t>
      </w:r>
      <w:r w:rsidR="00B66A34">
        <w:t xml:space="preserve">properties are published via the </w:t>
      </w:r>
      <w:proofErr w:type="spellStart"/>
      <w:r w:rsidR="00B66A34">
        <w:t>JmDNS</w:t>
      </w:r>
      <w:proofErr w:type="spellEnd"/>
      <w:r w:rsidR="00B66A34">
        <w:t xml:space="preserve">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259F">
      <w:pPr>
        <w:pStyle w:val="Listenabsatz"/>
        <w:numPr>
          <w:ilvl w:val="0"/>
          <w:numId w:val="11"/>
        </w:numPr>
      </w:pPr>
      <w:commentRangeStart w:id="1093"/>
      <w:commentRangeStart w:id="1094"/>
      <w:r>
        <w:t>every field in the set can be found in the cloudlet properties with the same value</w:t>
      </w:r>
      <w:r w:rsidR="00777A6F">
        <w:t>, except for:</w:t>
      </w:r>
    </w:p>
    <w:p w14:paraId="40CDBB0E" w14:textId="77777777" w:rsidR="00B551C9" w:rsidRDefault="00B551C9" w:rsidP="00B5259F">
      <w:pPr>
        <w:pStyle w:val="Listenabsatz"/>
        <w:numPr>
          <w:ilvl w:val="0"/>
          <w:numId w:val="11"/>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259F">
      <w:pPr>
        <w:pStyle w:val="Listenabsatz"/>
        <w:numPr>
          <w:ilvl w:val="0"/>
          <w:numId w:val="11"/>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commentRangeEnd w:id="1093"/>
      <w:r w:rsidR="003C189E">
        <w:rPr>
          <w:rStyle w:val="Kommentarzeichen"/>
        </w:rPr>
        <w:commentReference w:id="1093"/>
      </w:r>
      <w:commentRangeEnd w:id="1094"/>
      <w:r w:rsidR="00E175A9">
        <w:rPr>
          <w:rStyle w:val="Kommentarzeichen"/>
        </w:rPr>
        <w:commentReference w:id="1094"/>
      </w:r>
    </w:p>
    <w:p w14:paraId="72744382" w14:textId="53F3C96B" w:rsidR="00B551C9" w:rsidRDefault="000F6381" w:rsidP="00777A6F">
      <w:r>
        <w:t>This</w:t>
      </w:r>
      <w:r w:rsidR="003C773C">
        <w:t xml:space="preserve"> principle is illustrated by the example in</w:t>
      </w:r>
      <w:del w:id="1095" w:author="glewis" w:date="2012-11-02T15:41:00Z">
        <w:r w:rsidR="00046045" w:rsidDel="000D1807">
          <w:delText xml:space="preserve"> </w:delText>
        </w:r>
        <w:r w:rsidR="003C773C" w:rsidDel="000D1807">
          <w:fldChar w:fldCharType="begin"/>
        </w:r>
        <w:r w:rsidR="003C773C" w:rsidDel="000D1807">
          <w:delInstrText xml:space="preserve"> REF _Ref333602705 \h </w:delInstrText>
        </w:r>
        <w:r w:rsidR="003C773C" w:rsidDel="000D1807">
          <w:fldChar w:fldCharType="separate"/>
        </w:r>
        <w:r w:rsidR="002A4246" w:rsidRPr="002A4246" w:rsidDel="000D1807">
          <w:rPr>
            <w:b/>
            <w:bCs/>
          </w:rPr>
          <w:delText>Fehler! Verweisquelle konnte nicht gefunden werden.</w:delText>
        </w:r>
        <w:r w:rsidR="003C773C" w:rsidDel="000D1807">
          <w:fldChar w:fldCharType="end"/>
        </w:r>
      </w:del>
      <w:r w:rsidR="000D1807">
        <w:t xml:space="preserve"> </w:t>
      </w:r>
      <w:r w:rsidR="000D1807">
        <w:rPr>
          <w:rStyle w:val="Kommentarzeichen"/>
        </w:rPr>
        <w:commentReference w:id="1096"/>
      </w:r>
      <w:ins w:id="1097" w:author="Dominik Messinger" w:date="2012-11-07T15:56:00Z">
        <w:r w:rsidR="00FA0737">
          <w:fldChar w:fldCharType="begin"/>
        </w:r>
        <w:r w:rsidR="00FA0737">
          <w:instrText xml:space="preserve"> REF _Ref340067147 \h </w:instrText>
        </w:r>
      </w:ins>
      <w:r w:rsidR="00FA0737">
        <w:fldChar w:fldCharType="separate"/>
      </w:r>
      <w:ins w:id="1098" w:author="Dominik Messinger" w:date="2012-11-14T22:49:00Z">
        <w:r w:rsidR="00BA767A">
          <w:t xml:space="preserve">Figure </w:t>
        </w:r>
        <w:r w:rsidR="00BA767A">
          <w:rPr>
            <w:noProof/>
          </w:rPr>
          <w:t>11</w:t>
        </w:r>
      </w:ins>
      <w:ins w:id="1099" w:author="Dominik Messinger" w:date="2012-11-07T15:56:00Z">
        <w:r w:rsidR="00FA0737">
          <w:fldChar w:fldCharType="end"/>
        </w:r>
      </w:ins>
      <w:r>
        <w:t xml:space="preserve">. </w:t>
      </w:r>
      <w:r w:rsidR="000D1807">
        <w:t>In this example, t</w:t>
      </w:r>
      <w:r>
        <w:t xml:space="preserve">he </w:t>
      </w:r>
      <w:del w:id="1100" w:author="Dominik Messinger" w:date="2012-11-07T15:58:00Z">
        <w:r w:rsidDel="00FA0737">
          <w:delText xml:space="preserve">cloudlet </w:delText>
        </w:r>
      </w:del>
      <w:r w:rsidR="00ED5520">
        <w:t>properties</w:t>
      </w:r>
      <w:ins w:id="1101" w:author="Dominik Messinger" w:date="2012-11-07T15:58:00Z">
        <w:r w:rsidR="00FA0737">
          <w:t xml:space="preserve"> of Cloudlet 1</w:t>
        </w:r>
      </w:ins>
      <w:r w:rsidR="00ED5520">
        <w:t xml:space="preserve"> </w:t>
      </w:r>
      <w:r w:rsidR="000D1807">
        <w:t xml:space="preserve">(Windows 7 OS, x86-64 architecture and 8 cores) </w:t>
      </w:r>
      <w:r>
        <w:t>matc</w:t>
      </w:r>
      <w:r w:rsidR="00ED5520">
        <w:t>h</w:t>
      </w:r>
      <w:r>
        <w:t xml:space="preserve"> the second set of </w:t>
      </w:r>
      <w:r w:rsidR="000D1807">
        <w:t xml:space="preserve">cloudlet </w:t>
      </w:r>
      <w:r>
        <w:t>requirements</w:t>
      </w:r>
      <w:r w:rsidR="000D1807">
        <w:t xml:space="preserve"> (Windows 7 OS, x-86-64 architecture, and a minimum of 4 cores), which means that the cloudlet </w:t>
      </w:r>
      <w:r w:rsidR="00914549">
        <w:t xml:space="preserve">is </w:t>
      </w:r>
      <w:r w:rsidR="000D1807">
        <w:t xml:space="preserve">a valid </w:t>
      </w:r>
      <w:r w:rsidR="00914549">
        <w:t>offload</w:t>
      </w:r>
      <w:r>
        <w:t xml:space="preserve"> site</w:t>
      </w:r>
      <w:r w:rsidR="00376CE1">
        <w:t xml:space="preserve"> for the application server</w:t>
      </w:r>
      <w:r>
        <w:t>.</w:t>
      </w:r>
    </w:p>
    <w:p w14:paraId="3F37C197" w14:textId="15AA68C4" w:rsidR="00FA0737" w:rsidRDefault="00FA0737" w:rsidP="00FA0737">
      <w:pPr>
        <w:keepNext/>
        <w:rPr>
          <w:ins w:id="1102" w:author="Dominik Messinger" w:date="2012-11-07T15:56:00Z"/>
        </w:rPr>
      </w:pPr>
      <w:ins w:id="1103" w:author="Dominik Messinger" w:date="2012-11-07T16:04:00Z">
        <w:r>
          <w:rPr>
            <w:noProof/>
            <w:lang w:val="de-DE" w:eastAsia="de-DE"/>
          </w:rPr>
          <mc:AlternateContent>
            <mc:Choice Requires="wps">
              <w:drawing>
                <wp:anchor distT="0" distB="0" distL="114300" distR="114300" simplePos="0" relativeHeight="251671552" behindDoc="0" locked="0" layoutInCell="1" allowOverlap="1" wp14:anchorId="4581EFA9" wp14:editId="7490A7A6">
                  <wp:simplePos x="0" y="0"/>
                  <wp:positionH relativeFrom="column">
                    <wp:posOffset>2896870</wp:posOffset>
                  </wp:positionH>
                  <wp:positionV relativeFrom="paragraph">
                    <wp:posOffset>1225995</wp:posOffset>
                  </wp:positionV>
                  <wp:extent cx="2781300" cy="0"/>
                  <wp:effectExtent l="0" t="0" r="19050" b="19050"/>
                  <wp:wrapNone/>
                  <wp:docPr id="3" name="Gerade Verbindung 3"/>
                  <wp:cNvGraphicFramePr/>
                  <a:graphic xmlns:a="http://schemas.openxmlformats.org/drawingml/2006/main">
                    <a:graphicData uri="http://schemas.microsoft.com/office/word/2010/wordprocessingShape">
                      <wps:wsp>
                        <wps:cNvCnPr/>
                        <wps:spPr>
                          <a:xfrm>
                            <a:off x="0" y="0"/>
                            <a:ext cx="2781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8.1pt,96.55pt" to="447.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" strokecolor="black [3213]"/>
              </w:pict>
            </mc:Fallback>
          </mc:AlternateContent>
        </w:r>
      </w:ins>
      <w:r w:rsidR="000B2C1B">
        <w:rPr>
          <w:noProof/>
          <w:lang w:val="de-DE" w:eastAsia="de-DE"/>
        </w:rPr>
        <mc:AlternateContent>
          <mc:Choice Requires="wps">
            <w:drawing>
              <wp:inline distT="0" distB="0" distL="0" distR="0" wp14:anchorId="451B6CA4" wp14:editId="28AD5B30">
                <wp:extent cx="5747657" cy="2375065"/>
                <wp:effectExtent l="0" t="0" r="24765" b="2540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75065"/>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E837D5" w14:paraId="59BE0DE5" w14:textId="77777777" w:rsidTr="000C4FDB">
                              <w:tc>
                                <w:tcPr>
                                  <w:tcW w:w="4382" w:type="dxa"/>
                                  <w:tcBorders>
                                    <w:right w:val="dashed" w:sz="4" w:space="0" w:color="auto"/>
                                  </w:tcBorders>
                                </w:tcPr>
                                <w:p w14:paraId="22A1A940"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E837D5" w:rsidDel="00270716" w:rsidRDefault="00E837D5">
                                  <w:pPr>
                                    <w:autoSpaceDE w:val="0"/>
                                    <w:autoSpaceDN w:val="0"/>
                                    <w:adjustRightInd w:val="0"/>
                                    <w:spacing w:line="288" w:lineRule="auto"/>
                                    <w:jc w:val="left"/>
                                    <w:rPr>
                                      <w:del w:id="1104" w:author="Dominik Messinger" w:date="2012-11-07T15:59:00Z"/>
                                      <w:rFonts w:ascii="Courier New" w:hAnsi="Courier New" w:cs="Courier New"/>
                                      <w:b/>
                                      <w:bCs/>
                                      <w:color w:val="000000"/>
                                      <w:sz w:val="20"/>
                                      <w:szCs w:val="20"/>
                                      <w:lang w:val="de-DE"/>
                                    </w:rPr>
                                    <w:pPrChange w:id="1105" w:author="Dominik Messinger" w:date="2012-11-07T15:59:00Z">
                                      <w:pPr>
                                        <w:spacing w:after="200" w:line="276" w:lineRule="auto"/>
                                      </w:pPr>
                                    </w:pPrChange>
                                  </w:pPr>
                                  <w:r w:rsidRPr="000B2C1B">
                                    <w:rPr>
                                      <w:rFonts w:ascii="Courier New" w:hAnsi="Courier New" w:cs="Courier New"/>
                                      <w:color w:val="000000"/>
                                      <w:sz w:val="20"/>
                                      <w:szCs w:val="20"/>
                                      <w:lang w:val="de-DE"/>
                                    </w:rPr>
                                    <w:t>]</w:t>
                                  </w:r>
                                </w:p>
                                <w:p w14:paraId="11676DB5" w14:textId="77777777" w:rsidR="00E837D5" w:rsidRDefault="00E837D5" w:rsidP="00FA0737">
                                  <w:pPr>
                                    <w:autoSpaceDE w:val="0"/>
                                    <w:autoSpaceDN w:val="0"/>
                                    <w:adjustRightInd w:val="0"/>
                                    <w:spacing w:line="288" w:lineRule="auto"/>
                                    <w:jc w:val="left"/>
                                    <w:rPr>
                                      <w:ins w:id="1106" w:author="Dominik Messinger" w:date="2012-11-12T18:51:00Z"/>
                                      <w:rFonts w:ascii="Courier New" w:hAnsi="Courier New" w:cs="Courier New"/>
                                      <w:color w:val="000000"/>
                                      <w:sz w:val="20"/>
                                      <w:szCs w:val="20"/>
                                      <w:lang w:val="de-DE"/>
                                    </w:rPr>
                                  </w:pPr>
                                </w:p>
                                <w:p w14:paraId="38A93FEC" w14:textId="77777777" w:rsidR="00E837D5" w:rsidRPr="00FB61D6" w:rsidRDefault="00E837D5">
                                  <w:pPr>
                                    <w:autoSpaceDE w:val="0"/>
                                    <w:autoSpaceDN w:val="0"/>
                                    <w:adjustRightInd w:val="0"/>
                                    <w:spacing w:line="288" w:lineRule="auto"/>
                                    <w:jc w:val="left"/>
                                    <w:rPr>
                                      <w:ins w:id="1107" w:author="Dominik Messinger" w:date="2012-11-07T16:05:00Z"/>
                                      <w:rFonts w:ascii="Calibri" w:hAnsi="Calibri" w:cs="Calibri"/>
                                      <w:sz w:val="24"/>
                                      <w:szCs w:val="24"/>
                                      <w:lang w:val="de-DE"/>
                                      <w:rPrChange w:id="1108" w:author="Dominik Messinger" w:date="2012-11-12T18:50:00Z">
                                        <w:rPr>
                                          <w:ins w:id="1109" w:author="Dominik Messinger" w:date="2012-11-07T16:05:00Z"/>
                                          <w:rFonts w:ascii="Calibri" w:hAnsi="Calibri" w:cs="Calibri"/>
                                          <w:lang w:val="de-DE"/>
                                        </w:rPr>
                                      </w:rPrChange>
                                    </w:rPr>
                                    <w:pPrChange w:id="1110" w:author="Dominik Messinger" w:date="2012-11-07T15:59:00Z">
                                      <w:pPr>
                                        <w:spacing w:after="200" w:line="276" w:lineRule="auto"/>
                                      </w:pPr>
                                    </w:pPrChange>
                                  </w:pPr>
                                </w:p>
                                <w:p w14:paraId="6060F2CD" w14:textId="56AB2450" w:rsidR="00E837D5" w:rsidRDefault="00E837D5">
                                  <w:pPr>
                                    <w:autoSpaceDE w:val="0"/>
                                    <w:autoSpaceDN w:val="0"/>
                                    <w:adjustRightInd w:val="0"/>
                                    <w:spacing w:line="288" w:lineRule="auto"/>
                                    <w:jc w:val="left"/>
                                    <w:rPr>
                                      <w:lang w:val="de-DE"/>
                                    </w:rPr>
                                    <w:pPrChange w:id="1111" w:author="Dominik Messinger" w:date="2012-11-07T15:59:00Z">
                                      <w:pPr>
                                        <w:spacing w:after="200" w:line="276" w:lineRule="auto"/>
                                      </w:pPr>
                                    </w:pPrChange>
                                  </w:pPr>
                                  <w:ins w:id="1112" w:author="Dominik Messinger" w:date="2012-11-07T15:59:00Z">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ins>
                                  <w:proofErr w:type="spellEnd"/>
                                </w:p>
                              </w:tc>
                              <w:tc>
                                <w:tcPr>
                                  <w:tcW w:w="4382" w:type="dxa"/>
                                  <w:tcBorders>
                                    <w:left w:val="dashed" w:sz="4" w:space="0" w:color="auto"/>
                                  </w:tcBorders>
                                </w:tcPr>
                                <w:p w14:paraId="024F9558"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E837D5" w:rsidRPr="00341BEF" w:rsidRDefault="00E837D5">
                                  <w:pPr>
                                    <w:autoSpaceDE w:val="0"/>
                                    <w:autoSpaceDN w:val="0"/>
                                    <w:adjustRightInd w:val="0"/>
                                    <w:spacing w:after="200"/>
                                    <w:jc w:val="left"/>
                                    <w:rPr>
                                      <w:rFonts w:ascii="Courier New" w:hAnsi="Courier New" w:cs="Courier New"/>
                                      <w:color w:val="000000"/>
                                      <w:sz w:val="20"/>
                                      <w:szCs w:val="20"/>
                                      <w:rPrChange w:id="1113" w:author="Dominik Messinger" w:date="2012-11-09T13:26:00Z">
                                        <w:rPr>
                                          <w:rFonts w:ascii="Courier New" w:hAnsi="Courier New" w:cs="Courier New"/>
                                          <w:color w:val="000000"/>
                                          <w:sz w:val="20"/>
                                          <w:szCs w:val="20"/>
                                          <w:lang w:val="de-DE"/>
                                        </w:rPr>
                                      </w:rPrChange>
                                    </w:rPr>
                                    <w:pPrChange w:id="1114" w:author="Dominik Messinger" w:date="2012-11-12T18:50:00Z">
                                      <w:pPr>
                                        <w:autoSpaceDE w:val="0"/>
                                        <w:autoSpaceDN w:val="0"/>
                                        <w:adjustRightInd w:val="0"/>
                                        <w:spacing w:after="200" w:line="288" w:lineRule="auto"/>
                                        <w:jc w:val="left"/>
                                      </w:pPr>
                                    </w:pPrChange>
                                  </w:pPr>
                                  <w:r w:rsidRPr="00341BEF">
                                    <w:rPr>
                                      <w:rFonts w:ascii="Courier New" w:hAnsi="Courier New" w:cs="Courier New"/>
                                      <w:color w:val="000000"/>
                                      <w:sz w:val="20"/>
                                      <w:szCs w:val="20"/>
                                      <w:rPrChange w:id="1115" w:author="Dominik Messinger" w:date="2012-11-09T13:26:00Z">
                                        <w:rPr>
                                          <w:rFonts w:ascii="Courier New" w:hAnsi="Courier New" w:cs="Courier New"/>
                                          <w:color w:val="000000"/>
                                          <w:sz w:val="20"/>
                                          <w:szCs w:val="20"/>
                                          <w:lang w:val="de-DE"/>
                                        </w:rPr>
                                      </w:rPrChange>
                                    </w:rPr>
                                    <w:t>}</w:t>
                                  </w:r>
                                </w:p>
                                <w:p w14:paraId="0FD84B74" w14:textId="35F1018B" w:rsidR="00E837D5" w:rsidRPr="00FB61D6" w:rsidRDefault="00E837D5">
                                  <w:pPr>
                                    <w:spacing w:after="200"/>
                                    <w:rPr>
                                      <w:ins w:id="1116" w:author="Dominik Messinger" w:date="2012-11-07T15:59:00Z"/>
                                      <w:rFonts w:ascii="Calibri" w:hAnsi="Calibri" w:cs="Calibri"/>
                                      <w:rPrChange w:id="1117" w:author="Dominik Messinger" w:date="2012-11-12T18:50:00Z">
                                        <w:rPr>
                                          <w:ins w:id="1118" w:author="Dominik Messinger" w:date="2012-11-07T15:59:00Z"/>
                                          <w:rFonts w:ascii="Courier New" w:hAnsi="Courier New" w:cs="Courier New"/>
                                          <w:color w:val="000000"/>
                                          <w:sz w:val="20"/>
                                          <w:szCs w:val="20"/>
                                        </w:rPr>
                                      </w:rPrChange>
                                    </w:rPr>
                                    <w:pPrChange w:id="1119" w:author="Dominik Messinger" w:date="2012-11-12T18:50:00Z">
                                      <w:pPr>
                                        <w:autoSpaceDE w:val="0"/>
                                        <w:autoSpaceDN w:val="0"/>
                                        <w:adjustRightInd w:val="0"/>
                                        <w:spacing w:after="200" w:line="288" w:lineRule="auto"/>
                                        <w:jc w:val="left"/>
                                      </w:pPr>
                                    </w:pPrChange>
                                  </w:pPr>
                                  <w:ins w:id="1120" w:author="Dominik Messinger" w:date="2012-11-07T15:58:00Z">
                                    <w:r w:rsidRPr="00341BEF">
                                      <w:rPr>
                                        <w:rFonts w:ascii="Calibri" w:hAnsi="Calibri" w:cs="Calibri"/>
                                        <w:rPrChange w:id="1121" w:author="Dominik Messinger" w:date="2012-11-09T13:26:00Z">
                                          <w:rPr>
                                            <w:rFonts w:ascii="Calibri" w:hAnsi="Calibri" w:cs="Calibri"/>
                                            <w:lang w:val="de-DE"/>
                                          </w:rPr>
                                        </w:rPrChange>
                                      </w:rPr>
                                      <w:t>Properties Cloudlet 1</w:t>
                                    </w:r>
                                  </w:ins>
                                </w:p>
                                <w:p w14:paraId="026B8993" w14:textId="77777777" w:rsidR="00E837D5" w:rsidRPr="000B2C1B" w:rsidRDefault="00E837D5" w:rsidP="00FA0737">
                                  <w:pPr>
                                    <w:autoSpaceDE w:val="0"/>
                                    <w:autoSpaceDN w:val="0"/>
                                    <w:adjustRightInd w:val="0"/>
                                    <w:spacing w:line="288" w:lineRule="auto"/>
                                    <w:jc w:val="left"/>
                                    <w:rPr>
                                      <w:ins w:id="1122" w:author="Dominik Messinger" w:date="2012-11-07T15:58:00Z"/>
                                      <w:rFonts w:ascii="Courier New" w:hAnsi="Courier New" w:cs="Courier New"/>
                                      <w:color w:val="000000"/>
                                      <w:sz w:val="20"/>
                                      <w:szCs w:val="20"/>
                                    </w:rPr>
                                  </w:pPr>
                                  <w:ins w:id="1123" w:author="Dominik Messinger" w:date="2012-11-07T15:58:00Z">
                                    <w:r w:rsidRPr="000B2C1B">
                                      <w:rPr>
                                        <w:rFonts w:ascii="Courier New" w:hAnsi="Courier New" w:cs="Courier New"/>
                                        <w:color w:val="000000"/>
                                        <w:sz w:val="20"/>
                                        <w:szCs w:val="20"/>
                                      </w:rPr>
                                      <w:t>{</w:t>
                                    </w:r>
                                  </w:ins>
                                </w:p>
                                <w:p w14:paraId="72897B28" w14:textId="08159493" w:rsidR="00E837D5" w:rsidRPr="000B2C1B" w:rsidRDefault="00E837D5" w:rsidP="00FA0737">
                                  <w:pPr>
                                    <w:autoSpaceDE w:val="0"/>
                                    <w:autoSpaceDN w:val="0"/>
                                    <w:adjustRightInd w:val="0"/>
                                    <w:spacing w:line="288" w:lineRule="auto"/>
                                    <w:jc w:val="left"/>
                                    <w:rPr>
                                      <w:ins w:id="1124" w:author="Dominik Messinger" w:date="2012-11-07T15:58:00Z"/>
                                      <w:rFonts w:ascii="Courier New" w:hAnsi="Courier New" w:cs="Courier New"/>
                                      <w:color w:val="000000"/>
                                      <w:sz w:val="20"/>
                                      <w:szCs w:val="20"/>
                                    </w:rPr>
                                  </w:pPr>
                                  <w:ins w:id="1125" w:author="Dominik Messinger" w:date="2012-11-07T15:58:00Z">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ins>
                                  <w:ins w:id="1126" w:author="Dominik Messinger" w:date="2012-11-07T16:03:00Z">
                                    <w:r>
                                      <w:rPr>
                                        <w:rFonts w:ascii="Courier New" w:hAnsi="Courier New" w:cs="Courier New"/>
                                        <w:color w:val="000000"/>
                                        <w:sz w:val="20"/>
                                        <w:szCs w:val="20"/>
                                      </w:rPr>
                                      <w:t>fedora 16</w:t>
                                    </w:r>
                                  </w:ins>
                                  <w:ins w:id="1127" w:author="Dominik Messinger" w:date="2012-11-07T15:58:00Z">
                                    <w:r w:rsidRPr="000B2C1B">
                                      <w:rPr>
                                        <w:rFonts w:ascii="Courier New" w:hAnsi="Courier New" w:cs="Courier New"/>
                                        <w:color w:val="000000"/>
                                        <w:sz w:val="20"/>
                                        <w:szCs w:val="20"/>
                                      </w:rPr>
                                      <w:t>",</w:t>
                                    </w:r>
                                  </w:ins>
                                </w:p>
                                <w:p w14:paraId="1F469490" w14:textId="77777777" w:rsidR="00E837D5" w:rsidRPr="000B2C1B" w:rsidRDefault="00E837D5" w:rsidP="00FA0737">
                                  <w:pPr>
                                    <w:autoSpaceDE w:val="0"/>
                                    <w:autoSpaceDN w:val="0"/>
                                    <w:adjustRightInd w:val="0"/>
                                    <w:spacing w:line="288" w:lineRule="auto"/>
                                    <w:jc w:val="left"/>
                                    <w:rPr>
                                      <w:ins w:id="1128" w:author="Dominik Messinger" w:date="2012-11-07T15:58:00Z"/>
                                      <w:rFonts w:ascii="Courier New" w:hAnsi="Courier New" w:cs="Courier New"/>
                                      <w:color w:val="000000"/>
                                      <w:sz w:val="20"/>
                                      <w:szCs w:val="20"/>
                                    </w:rPr>
                                  </w:pPr>
                                  <w:ins w:id="1129" w:author="Dominik Messinger" w:date="2012-11-07T15:58:00Z">
                                    <w:r w:rsidRPr="000B2C1B">
                                      <w:rPr>
                                        <w:rFonts w:ascii="Courier New" w:hAnsi="Courier New" w:cs="Courier New"/>
                                        <w:color w:val="000000"/>
                                        <w:sz w:val="20"/>
                                        <w:szCs w:val="20"/>
                                      </w:rPr>
                                      <w:t xml:space="preserve">    "architecture": "x86-64",</w:t>
                                    </w:r>
                                  </w:ins>
                                </w:p>
                                <w:p w14:paraId="71BE196C" w14:textId="6B843265" w:rsidR="00E837D5" w:rsidRPr="000B2C1B" w:rsidRDefault="00E837D5" w:rsidP="00FA0737">
                                  <w:pPr>
                                    <w:autoSpaceDE w:val="0"/>
                                    <w:autoSpaceDN w:val="0"/>
                                    <w:adjustRightInd w:val="0"/>
                                    <w:spacing w:line="288" w:lineRule="auto"/>
                                    <w:jc w:val="left"/>
                                    <w:rPr>
                                      <w:ins w:id="1130" w:author="Dominik Messinger" w:date="2012-11-07T15:58:00Z"/>
                                      <w:rFonts w:ascii="Courier New" w:hAnsi="Courier New" w:cs="Courier New"/>
                                      <w:color w:val="000000"/>
                                      <w:sz w:val="20"/>
                                      <w:szCs w:val="20"/>
                                    </w:rPr>
                                  </w:pPr>
                                  <w:ins w:id="1131" w:author="Dominik Messinger" w:date="2012-11-07T15:58:00Z">
                                    <w:r>
                                      <w:rPr>
                                        <w:rFonts w:ascii="Courier New" w:hAnsi="Courier New" w:cs="Courier New"/>
                                        <w:color w:val="000000"/>
                                        <w:sz w:val="20"/>
                                        <w:szCs w:val="20"/>
                                      </w:rPr>
                                      <w:t xml:space="preserve">    "cores": </w:t>
                                    </w:r>
                                  </w:ins>
                                  <w:ins w:id="1132" w:author="Dominik Messinger" w:date="2012-11-07T16:03:00Z">
                                    <w:r>
                                      <w:rPr>
                                        <w:rFonts w:ascii="Courier New" w:hAnsi="Courier New" w:cs="Courier New"/>
                                        <w:color w:val="000000"/>
                                        <w:sz w:val="20"/>
                                        <w:szCs w:val="20"/>
                                      </w:rPr>
                                      <w:t>4</w:t>
                                    </w:r>
                                  </w:ins>
                                </w:p>
                                <w:p w14:paraId="24E23E85" w14:textId="77777777" w:rsidR="00E837D5" w:rsidRPr="000B2C1B" w:rsidRDefault="00E837D5" w:rsidP="00FA0737">
                                  <w:pPr>
                                    <w:autoSpaceDE w:val="0"/>
                                    <w:autoSpaceDN w:val="0"/>
                                    <w:adjustRightInd w:val="0"/>
                                    <w:spacing w:line="288" w:lineRule="auto"/>
                                    <w:jc w:val="left"/>
                                    <w:rPr>
                                      <w:ins w:id="1133" w:author="Dominik Messinger" w:date="2012-11-07T15:58:00Z"/>
                                      <w:rFonts w:ascii="Courier New" w:hAnsi="Courier New" w:cs="Courier New"/>
                                      <w:color w:val="000000"/>
                                      <w:sz w:val="20"/>
                                      <w:szCs w:val="20"/>
                                      <w:lang w:val="de-DE"/>
                                    </w:rPr>
                                  </w:pPr>
                                  <w:ins w:id="1134" w:author="Dominik Messinger" w:date="2012-11-07T15:58:00Z">
                                    <w:r w:rsidRPr="000B2C1B">
                                      <w:rPr>
                                        <w:rFonts w:ascii="Courier New" w:hAnsi="Courier New" w:cs="Courier New"/>
                                        <w:color w:val="000000"/>
                                        <w:sz w:val="20"/>
                                        <w:szCs w:val="20"/>
                                        <w:lang w:val="de-DE"/>
                                      </w:rPr>
                                      <w:t>}</w:t>
                                    </w:r>
                                  </w:ins>
                                </w:p>
                                <w:p w14:paraId="62791240" w14:textId="71E6CD6C" w:rsidR="00E837D5" w:rsidRDefault="00E837D5" w:rsidP="00FA0737">
                                  <w:pPr>
                                    <w:rPr>
                                      <w:lang w:val="de-DE"/>
                                    </w:rPr>
                                  </w:pPr>
                                  <w:ins w:id="1135"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w:t>
                                    </w:r>
                                  </w:ins>
                                  <w:ins w:id="1136" w:author="Dominik Messinger" w:date="2012-11-07T16:03:00Z">
                                    <w:r>
                                      <w:rPr>
                                        <w:rFonts w:ascii="Calibri" w:hAnsi="Calibri" w:cs="Calibri"/>
                                        <w:lang w:val="de-DE"/>
                                      </w:rPr>
                                      <w:t>2</w:t>
                                    </w:r>
                                  </w:ins>
                                </w:p>
                              </w:tc>
                            </w:tr>
                            <w:tr w:rsidR="00E837D5" w:rsidDel="00FA0737" w14:paraId="46D4BDF2" w14:textId="3159B7FD" w:rsidTr="000C4FDB">
                              <w:trPr>
                                <w:del w:id="1137" w:author="Dominik Messinger" w:date="2012-11-07T16:00:00Z"/>
                              </w:trPr>
                              <w:tc>
                                <w:tcPr>
                                  <w:tcW w:w="4382" w:type="dxa"/>
                                  <w:tcBorders>
                                    <w:right w:val="single" w:sz="4" w:space="0" w:color="auto"/>
                                  </w:tcBorders>
                                </w:tcPr>
                                <w:p w14:paraId="6B27F290" w14:textId="284CD9A0" w:rsidR="00E837D5" w:rsidRPr="000C4FDB" w:rsidDel="00FA0737" w:rsidRDefault="00E837D5">
                                  <w:pPr>
                                    <w:rPr>
                                      <w:del w:id="1138" w:author="Dominik Messinger" w:date="2012-11-07T16:00:00Z"/>
                                      <w:rFonts w:ascii="Calibri" w:hAnsi="Calibri" w:cs="Calibri"/>
                                      <w:lang w:val="de-DE"/>
                                    </w:rPr>
                                  </w:pPr>
                                  <w:del w:id="1139"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E837D5" w:rsidRPr="000C4FDB" w:rsidDel="00FA0737" w:rsidRDefault="00E837D5">
                                  <w:pPr>
                                    <w:rPr>
                                      <w:del w:id="1140" w:author="Dominik Messinger" w:date="2012-11-07T16:00:00Z"/>
                                      <w:rFonts w:ascii="Calibri" w:hAnsi="Calibri" w:cs="Calibri"/>
                                      <w:lang w:val="de-DE"/>
                                    </w:rPr>
                                  </w:pPr>
                                  <w:del w:id="1141" w:author="Dominik Messinger" w:date="2012-11-07T15:59:00Z">
                                    <w:r w:rsidRPr="000C4FDB" w:rsidDel="00FA0737">
                                      <w:rPr>
                                        <w:rFonts w:ascii="Calibri" w:hAnsi="Calibri" w:cs="Calibri"/>
                                        <w:lang w:val="de-DE"/>
                                      </w:rPr>
                                      <w:delText>Cloudlet pro</w:delText>
                                    </w:r>
                                  </w:del>
                                  <w:del w:id="1142" w:author="Dominik Messinger" w:date="2012-11-07T15:58:00Z">
                                    <w:r w:rsidRPr="000C4FDB" w:rsidDel="00FA0737">
                                      <w:rPr>
                                        <w:rFonts w:ascii="Calibri" w:hAnsi="Calibri" w:cs="Calibri"/>
                                        <w:lang w:val="de-DE"/>
                                      </w:rPr>
                                      <w:delText>perties</w:delText>
                                    </w:r>
                                  </w:del>
                                </w:p>
                              </w:tc>
                            </w:tr>
                          </w:tbl>
                          <w:p w14:paraId="6A87B72A" w14:textId="77777777" w:rsidR="00E837D5" w:rsidRPr="000B2C1B" w:rsidRDefault="00E837D5">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E837D5" w14:paraId="59BE0DE5" w14:textId="77777777" w:rsidTr="000C4FDB">
                        <w:tc>
                          <w:tcPr>
                            <w:tcW w:w="4382" w:type="dxa"/>
                            <w:tcBorders>
                              <w:right w:val="dashed" w:sz="4" w:space="0" w:color="auto"/>
                            </w:tcBorders>
                          </w:tcPr>
                          <w:p w14:paraId="22A1A940"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E837D5" w:rsidDel="00270716" w:rsidRDefault="00E837D5">
                            <w:pPr>
                              <w:autoSpaceDE w:val="0"/>
                              <w:autoSpaceDN w:val="0"/>
                              <w:adjustRightInd w:val="0"/>
                              <w:spacing w:line="288" w:lineRule="auto"/>
                              <w:jc w:val="left"/>
                              <w:rPr>
                                <w:del w:id="1143" w:author="Dominik Messinger" w:date="2012-11-07T15:59:00Z"/>
                                <w:rFonts w:ascii="Courier New" w:hAnsi="Courier New" w:cs="Courier New"/>
                                <w:b/>
                                <w:bCs/>
                                <w:color w:val="000000"/>
                                <w:sz w:val="20"/>
                                <w:szCs w:val="20"/>
                                <w:lang w:val="de-DE"/>
                              </w:rPr>
                              <w:pPrChange w:id="1144" w:author="Dominik Messinger" w:date="2012-11-07T15:59:00Z">
                                <w:pPr>
                                  <w:spacing w:after="200" w:line="276" w:lineRule="auto"/>
                                </w:pPr>
                              </w:pPrChange>
                            </w:pPr>
                            <w:r w:rsidRPr="000B2C1B">
                              <w:rPr>
                                <w:rFonts w:ascii="Courier New" w:hAnsi="Courier New" w:cs="Courier New"/>
                                <w:color w:val="000000"/>
                                <w:sz w:val="20"/>
                                <w:szCs w:val="20"/>
                                <w:lang w:val="de-DE"/>
                              </w:rPr>
                              <w:t>]</w:t>
                            </w:r>
                          </w:p>
                          <w:p w14:paraId="11676DB5" w14:textId="77777777" w:rsidR="00E837D5" w:rsidRDefault="00E837D5" w:rsidP="00FA0737">
                            <w:pPr>
                              <w:autoSpaceDE w:val="0"/>
                              <w:autoSpaceDN w:val="0"/>
                              <w:adjustRightInd w:val="0"/>
                              <w:spacing w:line="288" w:lineRule="auto"/>
                              <w:jc w:val="left"/>
                              <w:rPr>
                                <w:ins w:id="1145" w:author="Dominik Messinger" w:date="2012-11-12T18:51:00Z"/>
                                <w:rFonts w:ascii="Courier New" w:hAnsi="Courier New" w:cs="Courier New"/>
                                <w:color w:val="000000"/>
                                <w:sz w:val="20"/>
                                <w:szCs w:val="20"/>
                                <w:lang w:val="de-DE"/>
                              </w:rPr>
                            </w:pPr>
                          </w:p>
                          <w:p w14:paraId="38A93FEC" w14:textId="77777777" w:rsidR="00E837D5" w:rsidRPr="00FB61D6" w:rsidRDefault="00E837D5">
                            <w:pPr>
                              <w:autoSpaceDE w:val="0"/>
                              <w:autoSpaceDN w:val="0"/>
                              <w:adjustRightInd w:val="0"/>
                              <w:spacing w:line="288" w:lineRule="auto"/>
                              <w:jc w:val="left"/>
                              <w:rPr>
                                <w:ins w:id="1146" w:author="Dominik Messinger" w:date="2012-11-07T16:05:00Z"/>
                                <w:rFonts w:ascii="Calibri" w:hAnsi="Calibri" w:cs="Calibri"/>
                                <w:sz w:val="24"/>
                                <w:szCs w:val="24"/>
                                <w:lang w:val="de-DE"/>
                                <w:rPrChange w:id="1147" w:author="Dominik Messinger" w:date="2012-11-12T18:50:00Z">
                                  <w:rPr>
                                    <w:ins w:id="1148" w:author="Dominik Messinger" w:date="2012-11-07T16:05:00Z"/>
                                    <w:rFonts w:ascii="Calibri" w:hAnsi="Calibri" w:cs="Calibri"/>
                                    <w:lang w:val="de-DE"/>
                                  </w:rPr>
                                </w:rPrChange>
                              </w:rPr>
                              <w:pPrChange w:id="1149" w:author="Dominik Messinger" w:date="2012-11-07T15:59:00Z">
                                <w:pPr>
                                  <w:spacing w:after="200" w:line="276" w:lineRule="auto"/>
                                </w:pPr>
                              </w:pPrChange>
                            </w:pPr>
                          </w:p>
                          <w:p w14:paraId="6060F2CD" w14:textId="56AB2450" w:rsidR="00E837D5" w:rsidRDefault="00E837D5">
                            <w:pPr>
                              <w:autoSpaceDE w:val="0"/>
                              <w:autoSpaceDN w:val="0"/>
                              <w:adjustRightInd w:val="0"/>
                              <w:spacing w:line="288" w:lineRule="auto"/>
                              <w:jc w:val="left"/>
                              <w:rPr>
                                <w:lang w:val="de-DE"/>
                              </w:rPr>
                              <w:pPrChange w:id="1150" w:author="Dominik Messinger" w:date="2012-11-07T15:59:00Z">
                                <w:pPr>
                                  <w:spacing w:after="200" w:line="276" w:lineRule="auto"/>
                                </w:pPr>
                              </w:pPrChange>
                            </w:pPr>
                            <w:ins w:id="1151" w:author="Dominik Messinger" w:date="2012-11-07T15:59:00Z">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ins>
                            <w:proofErr w:type="spellEnd"/>
                          </w:p>
                        </w:tc>
                        <w:tc>
                          <w:tcPr>
                            <w:tcW w:w="4382" w:type="dxa"/>
                            <w:tcBorders>
                              <w:left w:val="dashed" w:sz="4" w:space="0" w:color="auto"/>
                            </w:tcBorders>
                          </w:tcPr>
                          <w:p w14:paraId="024F9558"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E837D5" w:rsidRPr="00341BEF" w:rsidRDefault="00E837D5">
                            <w:pPr>
                              <w:autoSpaceDE w:val="0"/>
                              <w:autoSpaceDN w:val="0"/>
                              <w:adjustRightInd w:val="0"/>
                              <w:spacing w:after="200"/>
                              <w:jc w:val="left"/>
                              <w:rPr>
                                <w:rFonts w:ascii="Courier New" w:hAnsi="Courier New" w:cs="Courier New"/>
                                <w:color w:val="000000"/>
                                <w:sz w:val="20"/>
                                <w:szCs w:val="20"/>
                                <w:rPrChange w:id="1152" w:author="Dominik Messinger" w:date="2012-11-09T13:26:00Z">
                                  <w:rPr>
                                    <w:rFonts w:ascii="Courier New" w:hAnsi="Courier New" w:cs="Courier New"/>
                                    <w:color w:val="000000"/>
                                    <w:sz w:val="20"/>
                                    <w:szCs w:val="20"/>
                                    <w:lang w:val="de-DE"/>
                                  </w:rPr>
                                </w:rPrChange>
                              </w:rPr>
                              <w:pPrChange w:id="1153" w:author="Dominik Messinger" w:date="2012-11-12T18:50:00Z">
                                <w:pPr>
                                  <w:autoSpaceDE w:val="0"/>
                                  <w:autoSpaceDN w:val="0"/>
                                  <w:adjustRightInd w:val="0"/>
                                  <w:spacing w:after="200" w:line="288" w:lineRule="auto"/>
                                  <w:jc w:val="left"/>
                                </w:pPr>
                              </w:pPrChange>
                            </w:pPr>
                            <w:r w:rsidRPr="00341BEF">
                              <w:rPr>
                                <w:rFonts w:ascii="Courier New" w:hAnsi="Courier New" w:cs="Courier New"/>
                                <w:color w:val="000000"/>
                                <w:sz w:val="20"/>
                                <w:szCs w:val="20"/>
                                <w:rPrChange w:id="1154" w:author="Dominik Messinger" w:date="2012-11-09T13:26:00Z">
                                  <w:rPr>
                                    <w:rFonts w:ascii="Courier New" w:hAnsi="Courier New" w:cs="Courier New"/>
                                    <w:color w:val="000000"/>
                                    <w:sz w:val="20"/>
                                    <w:szCs w:val="20"/>
                                    <w:lang w:val="de-DE"/>
                                  </w:rPr>
                                </w:rPrChange>
                              </w:rPr>
                              <w:t>}</w:t>
                            </w:r>
                          </w:p>
                          <w:p w14:paraId="0FD84B74" w14:textId="35F1018B" w:rsidR="00E837D5" w:rsidRPr="00FB61D6" w:rsidRDefault="00E837D5">
                            <w:pPr>
                              <w:spacing w:after="200"/>
                              <w:rPr>
                                <w:ins w:id="1155" w:author="Dominik Messinger" w:date="2012-11-07T15:59:00Z"/>
                                <w:rFonts w:ascii="Calibri" w:hAnsi="Calibri" w:cs="Calibri"/>
                                <w:rPrChange w:id="1156" w:author="Dominik Messinger" w:date="2012-11-12T18:50:00Z">
                                  <w:rPr>
                                    <w:ins w:id="1157" w:author="Dominik Messinger" w:date="2012-11-07T15:59:00Z"/>
                                    <w:rFonts w:ascii="Courier New" w:hAnsi="Courier New" w:cs="Courier New"/>
                                    <w:color w:val="000000"/>
                                    <w:sz w:val="20"/>
                                    <w:szCs w:val="20"/>
                                  </w:rPr>
                                </w:rPrChange>
                              </w:rPr>
                              <w:pPrChange w:id="1158" w:author="Dominik Messinger" w:date="2012-11-12T18:50:00Z">
                                <w:pPr>
                                  <w:autoSpaceDE w:val="0"/>
                                  <w:autoSpaceDN w:val="0"/>
                                  <w:adjustRightInd w:val="0"/>
                                  <w:spacing w:after="200" w:line="288" w:lineRule="auto"/>
                                  <w:jc w:val="left"/>
                                </w:pPr>
                              </w:pPrChange>
                            </w:pPr>
                            <w:ins w:id="1159" w:author="Dominik Messinger" w:date="2012-11-07T15:58:00Z">
                              <w:r w:rsidRPr="00341BEF">
                                <w:rPr>
                                  <w:rFonts w:ascii="Calibri" w:hAnsi="Calibri" w:cs="Calibri"/>
                                  <w:rPrChange w:id="1160" w:author="Dominik Messinger" w:date="2012-11-09T13:26:00Z">
                                    <w:rPr>
                                      <w:rFonts w:ascii="Calibri" w:hAnsi="Calibri" w:cs="Calibri"/>
                                      <w:lang w:val="de-DE"/>
                                    </w:rPr>
                                  </w:rPrChange>
                                </w:rPr>
                                <w:t>Properties Cloudlet 1</w:t>
                              </w:r>
                            </w:ins>
                          </w:p>
                          <w:p w14:paraId="026B8993" w14:textId="77777777" w:rsidR="00E837D5" w:rsidRPr="000B2C1B" w:rsidRDefault="00E837D5" w:rsidP="00FA0737">
                            <w:pPr>
                              <w:autoSpaceDE w:val="0"/>
                              <w:autoSpaceDN w:val="0"/>
                              <w:adjustRightInd w:val="0"/>
                              <w:spacing w:line="288" w:lineRule="auto"/>
                              <w:jc w:val="left"/>
                              <w:rPr>
                                <w:ins w:id="1161" w:author="Dominik Messinger" w:date="2012-11-07T15:58:00Z"/>
                                <w:rFonts w:ascii="Courier New" w:hAnsi="Courier New" w:cs="Courier New"/>
                                <w:color w:val="000000"/>
                                <w:sz w:val="20"/>
                                <w:szCs w:val="20"/>
                              </w:rPr>
                            </w:pPr>
                            <w:ins w:id="1162" w:author="Dominik Messinger" w:date="2012-11-07T15:58:00Z">
                              <w:r w:rsidRPr="000B2C1B">
                                <w:rPr>
                                  <w:rFonts w:ascii="Courier New" w:hAnsi="Courier New" w:cs="Courier New"/>
                                  <w:color w:val="000000"/>
                                  <w:sz w:val="20"/>
                                  <w:szCs w:val="20"/>
                                </w:rPr>
                                <w:t>{</w:t>
                              </w:r>
                            </w:ins>
                          </w:p>
                          <w:p w14:paraId="72897B28" w14:textId="08159493" w:rsidR="00E837D5" w:rsidRPr="000B2C1B" w:rsidRDefault="00E837D5" w:rsidP="00FA0737">
                            <w:pPr>
                              <w:autoSpaceDE w:val="0"/>
                              <w:autoSpaceDN w:val="0"/>
                              <w:adjustRightInd w:val="0"/>
                              <w:spacing w:line="288" w:lineRule="auto"/>
                              <w:jc w:val="left"/>
                              <w:rPr>
                                <w:ins w:id="1163" w:author="Dominik Messinger" w:date="2012-11-07T15:58:00Z"/>
                                <w:rFonts w:ascii="Courier New" w:hAnsi="Courier New" w:cs="Courier New"/>
                                <w:color w:val="000000"/>
                                <w:sz w:val="20"/>
                                <w:szCs w:val="20"/>
                              </w:rPr>
                            </w:pPr>
                            <w:ins w:id="1164" w:author="Dominik Messinger" w:date="2012-11-07T15:58:00Z">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ins>
                            <w:ins w:id="1165" w:author="Dominik Messinger" w:date="2012-11-07T16:03:00Z">
                              <w:r>
                                <w:rPr>
                                  <w:rFonts w:ascii="Courier New" w:hAnsi="Courier New" w:cs="Courier New"/>
                                  <w:color w:val="000000"/>
                                  <w:sz w:val="20"/>
                                  <w:szCs w:val="20"/>
                                </w:rPr>
                                <w:t>fedora 16</w:t>
                              </w:r>
                            </w:ins>
                            <w:ins w:id="1166" w:author="Dominik Messinger" w:date="2012-11-07T15:58:00Z">
                              <w:r w:rsidRPr="000B2C1B">
                                <w:rPr>
                                  <w:rFonts w:ascii="Courier New" w:hAnsi="Courier New" w:cs="Courier New"/>
                                  <w:color w:val="000000"/>
                                  <w:sz w:val="20"/>
                                  <w:szCs w:val="20"/>
                                </w:rPr>
                                <w:t>",</w:t>
                              </w:r>
                            </w:ins>
                          </w:p>
                          <w:p w14:paraId="1F469490" w14:textId="77777777" w:rsidR="00E837D5" w:rsidRPr="000B2C1B" w:rsidRDefault="00E837D5" w:rsidP="00FA0737">
                            <w:pPr>
                              <w:autoSpaceDE w:val="0"/>
                              <w:autoSpaceDN w:val="0"/>
                              <w:adjustRightInd w:val="0"/>
                              <w:spacing w:line="288" w:lineRule="auto"/>
                              <w:jc w:val="left"/>
                              <w:rPr>
                                <w:ins w:id="1167" w:author="Dominik Messinger" w:date="2012-11-07T15:58:00Z"/>
                                <w:rFonts w:ascii="Courier New" w:hAnsi="Courier New" w:cs="Courier New"/>
                                <w:color w:val="000000"/>
                                <w:sz w:val="20"/>
                                <w:szCs w:val="20"/>
                              </w:rPr>
                            </w:pPr>
                            <w:ins w:id="1168" w:author="Dominik Messinger" w:date="2012-11-07T15:58:00Z">
                              <w:r w:rsidRPr="000B2C1B">
                                <w:rPr>
                                  <w:rFonts w:ascii="Courier New" w:hAnsi="Courier New" w:cs="Courier New"/>
                                  <w:color w:val="000000"/>
                                  <w:sz w:val="20"/>
                                  <w:szCs w:val="20"/>
                                </w:rPr>
                                <w:t xml:space="preserve">    "architecture": "x86-64",</w:t>
                              </w:r>
                            </w:ins>
                          </w:p>
                          <w:p w14:paraId="71BE196C" w14:textId="6B843265" w:rsidR="00E837D5" w:rsidRPr="000B2C1B" w:rsidRDefault="00E837D5" w:rsidP="00FA0737">
                            <w:pPr>
                              <w:autoSpaceDE w:val="0"/>
                              <w:autoSpaceDN w:val="0"/>
                              <w:adjustRightInd w:val="0"/>
                              <w:spacing w:line="288" w:lineRule="auto"/>
                              <w:jc w:val="left"/>
                              <w:rPr>
                                <w:ins w:id="1169" w:author="Dominik Messinger" w:date="2012-11-07T15:58:00Z"/>
                                <w:rFonts w:ascii="Courier New" w:hAnsi="Courier New" w:cs="Courier New"/>
                                <w:color w:val="000000"/>
                                <w:sz w:val="20"/>
                                <w:szCs w:val="20"/>
                              </w:rPr>
                            </w:pPr>
                            <w:ins w:id="1170" w:author="Dominik Messinger" w:date="2012-11-07T15:58:00Z">
                              <w:r>
                                <w:rPr>
                                  <w:rFonts w:ascii="Courier New" w:hAnsi="Courier New" w:cs="Courier New"/>
                                  <w:color w:val="000000"/>
                                  <w:sz w:val="20"/>
                                  <w:szCs w:val="20"/>
                                </w:rPr>
                                <w:t xml:space="preserve">    "cores": </w:t>
                              </w:r>
                            </w:ins>
                            <w:ins w:id="1171" w:author="Dominik Messinger" w:date="2012-11-07T16:03:00Z">
                              <w:r>
                                <w:rPr>
                                  <w:rFonts w:ascii="Courier New" w:hAnsi="Courier New" w:cs="Courier New"/>
                                  <w:color w:val="000000"/>
                                  <w:sz w:val="20"/>
                                  <w:szCs w:val="20"/>
                                </w:rPr>
                                <w:t>4</w:t>
                              </w:r>
                            </w:ins>
                          </w:p>
                          <w:p w14:paraId="24E23E85" w14:textId="77777777" w:rsidR="00E837D5" w:rsidRPr="000B2C1B" w:rsidRDefault="00E837D5" w:rsidP="00FA0737">
                            <w:pPr>
                              <w:autoSpaceDE w:val="0"/>
                              <w:autoSpaceDN w:val="0"/>
                              <w:adjustRightInd w:val="0"/>
                              <w:spacing w:line="288" w:lineRule="auto"/>
                              <w:jc w:val="left"/>
                              <w:rPr>
                                <w:ins w:id="1172" w:author="Dominik Messinger" w:date="2012-11-07T15:58:00Z"/>
                                <w:rFonts w:ascii="Courier New" w:hAnsi="Courier New" w:cs="Courier New"/>
                                <w:color w:val="000000"/>
                                <w:sz w:val="20"/>
                                <w:szCs w:val="20"/>
                                <w:lang w:val="de-DE"/>
                              </w:rPr>
                            </w:pPr>
                            <w:ins w:id="1173" w:author="Dominik Messinger" w:date="2012-11-07T15:58:00Z">
                              <w:r w:rsidRPr="000B2C1B">
                                <w:rPr>
                                  <w:rFonts w:ascii="Courier New" w:hAnsi="Courier New" w:cs="Courier New"/>
                                  <w:color w:val="000000"/>
                                  <w:sz w:val="20"/>
                                  <w:szCs w:val="20"/>
                                  <w:lang w:val="de-DE"/>
                                </w:rPr>
                                <w:t>}</w:t>
                              </w:r>
                            </w:ins>
                          </w:p>
                          <w:p w14:paraId="62791240" w14:textId="71E6CD6C" w:rsidR="00E837D5" w:rsidRDefault="00E837D5" w:rsidP="00FA0737">
                            <w:pPr>
                              <w:rPr>
                                <w:lang w:val="de-DE"/>
                              </w:rPr>
                            </w:pPr>
                            <w:ins w:id="1174"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w:t>
                              </w:r>
                            </w:ins>
                            <w:ins w:id="1175" w:author="Dominik Messinger" w:date="2012-11-07T16:03:00Z">
                              <w:r>
                                <w:rPr>
                                  <w:rFonts w:ascii="Calibri" w:hAnsi="Calibri" w:cs="Calibri"/>
                                  <w:lang w:val="de-DE"/>
                                </w:rPr>
                                <w:t>2</w:t>
                              </w:r>
                            </w:ins>
                          </w:p>
                        </w:tc>
                      </w:tr>
                      <w:tr w:rsidR="00E837D5" w:rsidDel="00FA0737" w14:paraId="46D4BDF2" w14:textId="3159B7FD" w:rsidTr="000C4FDB">
                        <w:trPr>
                          <w:del w:id="1176" w:author="Dominik Messinger" w:date="2012-11-07T16:00:00Z"/>
                        </w:trPr>
                        <w:tc>
                          <w:tcPr>
                            <w:tcW w:w="4382" w:type="dxa"/>
                            <w:tcBorders>
                              <w:right w:val="single" w:sz="4" w:space="0" w:color="auto"/>
                            </w:tcBorders>
                          </w:tcPr>
                          <w:p w14:paraId="6B27F290" w14:textId="284CD9A0" w:rsidR="00E837D5" w:rsidRPr="000C4FDB" w:rsidDel="00FA0737" w:rsidRDefault="00E837D5">
                            <w:pPr>
                              <w:rPr>
                                <w:del w:id="1177" w:author="Dominik Messinger" w:date="2012-11-07T16:00:00Z"/>
                                <w:rFonts w:ascii="Calibri" w:hAnsi="Calibri" w:cs="Calibri"/>
                                <w:lang w:val="de-DE"/>
                              </w:rPr>
                            </w:pPr>
                            <w:del w:id="1178"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E837D5" w:rsidRPr="000C4FDB" w:rsidDel="00FA0737" w:rsidRDefault="00E837D5">
                            <w:pPr>
                              <w:rPr>
                                <w:del w:id="1179" w:author="Dominik Messinger" w:date="2012-11-07T16:00:00Z"/>
                                <w:rFonts w:ascii="Calibri" w:hAnsi="Calibri" w:cs="Calibri"/>
                                <w:lang w:val="de-DE"/>
                              </w:rPr>
                            </w:pPr>
                            <w:del w:id="1180" w:author="Dominik Messinger" w:date="2012-11-07T15:59:00Z">
                              <w:r w:rsidRPr="000C4FDB" w:rsidDel="00FA0737">
                                <w:rPr>
                                  <w:rFonts w:ascii="Calibri" w:hAnsi="Calibri" w:cs="Calibri"/>
                                  <w:lang w:val="de-DE"/>
                                </w:rPr>
                                <w:delText>Cloudlet pro</w:delText>
                              </w:r>
                            </w:del>
                            <w:del w:id="1181" w:author="Dominik Messinger" w:date="2012-11-07T15:58:00Z">
                              <w:r w:rsidRPr="000C4FDB" w:rsidDel="00FA0737">
                                <w:rPr>
                                  <w:rFonts w:ascii="Calibri" w:hAnsi="Calibri" w:cs="Calibri"/>
                                  <w:lang w:val="de-DE"/>
                                </w:rPr>
                                <w:delText>perties</w:delText>
                              </w:r>
                            </w:del>
                          </w:p>
                        </w:tc>
                      </w:tr>
                    </w:tbl>
                    <w:p w14:paraId="6A87B72A" w14:textId="77777777" w:rsidR="00E837D5" w:rsidRPr="000B2C1B" w:rsidRDefault="00E837D5">
                      <w:pPr>
                        <w:rPr>
                          <w:lang w:val="de-DE"/>
                        </w:rPr>
                      </w:pPr>
                    </w:p>
                  </w:txbxContent>
                </v:textbox>
                <w10:anchorlock/>
              </v:shape>
            </w:pict>
          </mc:Fallback>
        </mc:AlternateContent>
      </w:r>
    </w:p>
    <w:p w14:paraId="714EB80D" w14:textId="57C18920" w:rsidR="000C4FDB" w:rsidRDefault="008F0981" w:rsidP="00FA0737">
      <w:pPr>
        <w:pStyle w:val="Beschriftung"/>
      </w:pPr>
      <w:bookmarkStart w:id="1182" w:name="_Ref340067147"/>
      <w:bookmarkStart w:id="1183" w:name="_Ref340067120"/>
      <w:r>
        <w:t xml:space="preserve">Figure </w:t>
      </w:r>
      <w:fldSimple w:instr=" SEQ Figure \* ARABIC ">
        <w:ins w:id="1184" w:author="Dominik Messinger" w:date="2012-11-14T22:49:00Z">
          <w:r w:rsidR="00BA767A">
            <w:rPr>
              <w:noProof/>
            </w:rPr>
            <w:t>11</w:t>
          </w:r>
        </w:ins>
        <w:del w:id="1185" w:author="Dominik Messinger" w:date="2012-11-07T15:56:00Z">
          <w:r w:rsidDel="00FA0737">
            <w:rPr>
              <w:noProof/>
            </w:rPr>
            <w:delText>11</w:delText>
          </w:r>
        </w:del>
      </w:fldSimple>
      <w:bookmarkEnd w:id="1182"/>
      <w:r>
        <w:t>: Cloudlet Requirements Matching</w:t>
      </w:r>
      <w:bookmarkEnd w:id="1183"/>
    </w:p>
    <w:p w14:paraId="73F7C53A" w14:textId="219B3CBB" w:rsidR="00B551C9" w:rsidRPr="00625906" w:rsidRDefault="00F33890" w:rsidP="000C4FDB">
      <w:pPr>
        <w:pStyle w:val="Beschriftung"/>
      </w:pPr>
      <w:r>
        <w:rPr>
          <w:rStyle w:val="Kommentarzeichen"/>
          <w:rFonts w:asciiTheme="minorHAnsi" w:hAnsiTheme="minorHAnsi"/>
          <w:bCs w:val="0"/>
          <w:i w:val="0"/>
        </w:rPr>
        <w:commentReference w:id="1186"/>
      </w:r>
    </w:p>
    <w:p w14:paraId="035641AD" w14:textId="77777777" w:rsidR="00E03697" w:rsidRDefault="00E03697" w:rsidP="00C13196">
      <w:pPr>
        <w:pStyle w:val="berschrift3"/>
      </w:pPr>
      <w:bookmarkStart w:id="1187" w:name="_Toc340693011"/>
      <w:proofErr w:type="spellStart"/>
      <w:r>
        <w:t>RESTful</w:t>
      </w:r>
      <w:proofErr w:type="spellEnd"/>
      <w:r>
        <w:t xml:space="preserve"> Architecture</w:t>
      </w:r>
      <w:bookmarkEnd w:id="1187"/>
    </w:p>
    <w:p w14:paraId="1F224A37" w14:textId="499729E8" w:rsidR="00A378F3" w:rsidRDefault="00A378F3" w:rsidP="00971B7F">
      <w:r w:rsidRPr="00A378F3">
        <w:rPr>
          <w:rStyle w:val="Hervorhebung"/>
        </w:rPr>
        <w:t>Representational State Transfer</w:t>
      </w:r>
      <w:r>
        <w:t xml:space="preserve">, also known as </w:t>
      </w:r>
      <w:commentRangeStart w:id="1188"/>
      <w:commentRangeStart w:id="1189"/>
      <w:r w:rsidRPr="00A378F3">
        <w:rPr>
          <w:rStyle w:val="Hervorhebung"/>
        </w:rPr>
        <w:t>REST</w:t>
      </w:r>
      <w:commentRangeEnd w:id="1188"/>
      <w:r w:rsidR="000D1807">
        <w:rPr>
          <w:rStyle w:val="Kommentarzeichen"/>
        </w:rPr>
        <w:commentReference w:id="1188"/>
      </w:r>
      <w:commentRangeEnd w:id="1189"/>
      <w:r w:rsidR="00F33890">
        <w:rPr>
          <w:rStyle w:val="Kommentarzeichen"/>
        </w:rPr>
        <w:commentReference w:id="1189"/>
      </w:r>
      <w:ins w:id="1190" w:author="Dominik Messinger" w:date="2012-11-09T16:29:00Z">
        <w:r w:rsidR="00781C06">
          <w:rPr>
            <w:rStyle w:val="Hervorhebung"/>
          </w:rPr>
          <w:t xml:space="preserve"> </w:t>
        </w:r>
      </w:ins>
      <w:customXmlInsRangeStart w:id="1191" w:author="Dominik Messinger" w:date="2012-11-09T16:29:00Z"/>
      <w:sdt>
        <w:sdtPr>
          <w:rPr>
            <w:rStyle w:val="Hervorhebung"/>
          </w:rPr>
          <w:id w:val="258332636"/>
          <w:citation/>
        </w:sdtPr>
        <w:sdtEndPr>
          <w:rPr>
            <w:rStyle w:val="Hervorhebung"/>
          </w:rPr>
        </w:sdtEndPr>
        <w:sdtContent>
          <w:customXmlInsRangeEnd w:id="1191"/>
          <w:ins w:id="1192" w:author="Dominik Messinger" w:date="2012-11-09T16:29:00Z">
            <w:r w:rsidR="00781C06">
              <w:rPr>
                <w:rStyle w:val="Hervorhebung"/>
              </w:rPr>
              <w:fldChar w:fldCharType="begin"/>
            </w:r>
            <w:r w:rsidR="00781C06" w:rsidRPr="00781C06">
              <w:rPr>
                <w:rStyle w:val="Hervorhebung"/>
                <w:rPrChange w:id="1193" w:author="Dominik Messinger" w:date="2012-11-09T16:30:00Z">
                  <w:rPr>
                    <w:rStyle w:val="Hervorhebung"/>
                    <w:lang w:val="de-DE"/>
                  </w:rPr>
                </w:rPrChange>
              </w:rPr>
              <w:instrText xml:space="preserve"> CITATION Fie00 \l 1031 </w:instrText>
            </w:r>
          </w:ins>
          <w:r w:rsidR="00781C06">
            <w:rPr>
              <w:rStyle w:val="Hervorhebung"/>
            </w:rPr>
            <w:fldChar w:fldCharType="separate"/>
          </w:r>
          <w:r w:rsidR="003520F5" w:rsidRPr="003520F5">
            <w:rPr>
              <w:noProof/>
            </w:rPr>
            <w:t>[34]</w:t>
          </w:r>
          <w:ins w:id="1194" w:author="Dominik Messinger" w:date="2012-11-09T16:29:00Z">
            <w:r w:rsidR="00781C06">
              <w:rPr>
                <w:rStyle w:val="Hervorhebung"/>
              </w:rPr>
              <w:fldChar w:fldCharType="end"/>
            </w:r>
          </w:ins>
          <w:customXmlInsRangeStart w:id="1195" w:author="Dominik Messinger" w:date="2012-11-09T16:29:00Z"/>
        </w:sdtContent>
      </w:sdt>
      <w:customXmlInsRangeEnd w:id="1195"/>
      <w:r w:rsidRPr="00971B7F">
        <w:t>,</w:t>
      </w:r>
      <w:r>
        <w:t xml:space="preserve"> is a web service design architecture that is centered on the concept of </w:t>
      </w:r>
      <w:r w:rsidRPr="00A378F3">
        <w:rPr>
          <w:rStyle w:val="Hervorhebung"/>
        </w:rPr>
        <w:t>resources</w:t>
      </w:r>
      <w:r>
        <w:t xml:space="preserve">. A client can access and modify these resources </w:t>
      </w:r>
      <w:r>
        <w:lastRenderedPageBreak/>
        <w:t xml:space="preserve">through a uniform interface provided by the server. This interface </w:t>
      </w:r>
      <w:r w:rsidR="000D1807">
        <w:t xml:space="preserve">uses </w:t>
      </w:r>
      <w:r>
        <w:t>the HTTP methods GET, PUT, POST and DELETE.</w:t>
      </w:r>
      <w:r w:rsidR="004A0DBD">
        <w:t xml:space="preserve"> </w:t>
      </w:r>
    </w:p>
    <w:p w14:paraId="0185D496" w14:textId="07FE864A" w:rsidR="00D26CBE" w:rsidRDefault="000D1807" w:rsidP="00D26CBE">
      <w:r>
        <w:t xml:space="preserve">The </w:t>
      </w:r>
      <w:r w:rsidR="00AD205E">
        <w:t>cloudlet implementation takes advantage of the REST principles to provide an eas</w:t>
      </w:r>
      <w:r>
        <w:t>ily</w:t>
      </w:r>
      <w:r w:rsidR="00AD205E">
        <w:t xml:space="preserve"> understandable pattern for application management on the cloudlet. </w:t>
      </w:r>
      <w:r>
        <w:t>In this case</w:t>
      </w:r>
      <w:r w:rsidR="003D03CD">
        <w:t xml:space="preserve">, the resources </w:t>
      </w:r>
      <w:r w:rsidR="00AD205E">
        <w:t>are the application servers</w:t>
      </w:r>
      <w:r>
        <w:t xml:space="preserve"> that are </w:t>
      </w:r>
      <w:r w:rsidR="00AD205E">
        <w:t xml:space="preserve">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w:t>
      </w:r>
      <w:r>
        <w:t xml:space="preserve">a </w:t>
      </w:r>
      <w:r w:rsidR="00BA2AD0">
        <w:t xml:space="preserve">resource is </w:t>
      </w:r>
      <w:proofErr w:type="gramStart"/>
      <w:r w:rsidR="00BA2AD0" w:rsidRPr="00BA2AD0">
        <w:rPr>
          <w:rFonts w:ascii="Consolas" w:hAnsi="Consolas" w:cs="Consolas"/>
        </w:rPr>
        <w:t>http:</w:t>
      </w:r>
      <w:proofErr w:type="gramEnd"/>
      <w:r w:rsidR="00BA2AD0" w:rsidRPr="00BA2AD0">
        <w:rPr>
          <w:rFonts w:ascii="Consolas" w:hAnsi="Consolas" w:cs="Consolas"/>
        </w:rPr>
        <w:t>//&lt;address&gt;:&lt;port&gt;/apps/&lt;checksum&gt;</w:t>
      </w:r>
      <w:r w:rsidR="00BA2AD0">
        <w:t xml:space="preserve">. </w:t>
      </w:r>
      <w:r w:rsidR="00AD205E">
        <w:t>This address scheme should provide each resource with a unique identifier</w:t>
      </w:r>
      <w:r>
        <w:rPr>
          <w:rStyle w:val="Funotenzeichen"/>
        </w:rPr>
        <w:footnoteReference w:id="2"/>
      </w:r>
      <w:r>
        <w:t xml:space="preserve">. </w:t>
      </w:r>
      <w:commentRangeStart w:id="1202"/>
      <w:commentRangeStart w:id="1203"/>
      <w:r w:rsidR="00914549">
        <w:fldChar w:fldCharType="begin"/>
      </w:r>
      <w:r w:rsidR="00914549">
        <w:instrText xml:space="preserve"> REF _Ref337644248 \h </w:instrText>
      </w:r>
      <w:r w:rsidR="00914549">
        <w:fldChar w:fldCharType="separate"/>
      </w:r>
      <w:r w:rsidR="00BA767A">
        <w:t xml:space="preserve">Table </w:t>
      </w:r>
      <w:r w:rsidR="00BA767A">
        <w:rPr>
          <w:noProof/>
        </w:rPr>
        <w:t>1</w:t>
      </w:r>
      <w:r w:rsidR="00914549">
        <w:fldChar w:fldCharType="end"/>
      </w:r>
      <w:commentRangeEnd w:id="1202"/>
      <w:r w:rsidR="00514F28">
        <w:rPr>
          <w:rStyle w:val="Kommentarzeichen"/>
        </w:rPr>
        <w:commentReference w:id="1202"/>
      </w:r>
      <w:commentRangeEnd w:id="1203"/>
      <w:r w:rsidR="00D70CD4">
        <w:rPr>
          <w:rStyle w:val="Kommentarzeichen"/>
        </w:rPr>
        <w:commentReference w:id="1203"/>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12"/>
        <w:gridCol w:w="2312"/>
        <w:gridCol w:w="2341"/>
        <w:gridCol w:w="2315"/>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4A726FD1" w:rsidR="00BA2AD0" w:rsidRDefault="00F30228" w:rsidP="00514F28">
            <w:pPr>
              <w:jc w:val="left"/>
            </w:pPr>
            <w:r>
              <w:t xml:space="preserve">Get a message </w:t>
            </w:r>
            <w:r w:rsidR="00514F28">
              <w:t xml:space="preserve">with </w:t>
            </w:r>
            <w:r>
              <w:t>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1FAC0C29" w:rsidR="00BA2AD0" w:rsidRDefault="00D70CD4" w:rsidP="002D7B6F">
            <w:pPr>
              <w:jc w:val="left"/>
            </w:pPr>
            <w:ins w:id="1204" w:author="Dominik Messinger" w:date="2012-11-07T16:32:00Z">
              <w:r>
                <w:t>Store, decompress and execute</w:t>
              </w:r>
            </w:ins>
            <w:ins w:id="1205" w:author="Dominik Messinger" w:date="2012-11-07T16:30:00Z">
              <w:r>
                <w:t xml:space="preserve"> the transmitted application package</w:t>
              </w:r>
            </w:ins>
            <w:ins w:id="1206" w:author="Dominik Messinger" w:date="2012-11-07T16:33:00Z">
              <w:r>
                <w:t xml:space="preserve">. </w:t>
              </w:r>
            </w:ins>
            <w:ins w:id="1207" w:author="Dominik Messinger" w:date="2012-11-07T16:38:00Z">
              <w:r w:rsidR="002D7B6F">
                <w:t xml:space="preserve">Depending on the cloudlet configuration, </w:t>
              </w:r>
            </w:ins>
            <w:ins w:id="1208" w:author="Dominik Messinger" w:date="2012-11-07T16:30:00Z">
              <w:r>
                <w:t xml:space="preserve">replace </w:t>
              </w:r>
            </w:ins>
            <w:ins w:id="1209" w:author="Dominik Messinger" w:date="2012-11-07T16:31:00Z">
              <w:r>
                <w:t xml:space="preserve">any </w:t>
              </w:r>
            </w:ins>
            <w:ins w:id="1210" w:author="Dominik Messinger" w:date="2012-11-07T16:30:00Z">
              <w:r>
                <w:t>representation</w:t>
              </w:r>
            </w:ins>
            <w:ins w:id="1211" w:author="Dominik Messinger" w:date="2012-11-07T16:31:00Z">
              <w:r>
                <w:t xml:space="preserve"> of the same application if exists</w:t>
              </w:r>
            </w:ins>
            <w:ins w:id="1212" w:author="Dominik Messinger" w:date="2012-11-07T16:33:00Z">
              <w:r>
                <w:t>.</w:t>
              </w:r>
            </w:ins>
            <w:del w:id="1213" w:author="Dominik Messinger" w:date="2012-11-07T16:32:00Z">
              <w:r w:rsidR="00980EF8" w:rsidDel="00D70CD4">
                <w:delText xml:space="preserve">Replace the current representation of the application with the transmitted application package or </w:delText>
              </w:r>
              <w:commentRangeStart w:id="1214"/>
              <w:commentRangeStart w:id="1215"/>
              <w:r w:rsidR="00980EF8" w:rsidDel="00D70CD4">
                <w:delText>create it, respectively.</w:delText>
              </w:r>
              <w:commentRangeEnd w:id="1214"/>
              <w:r w:rsidR="00514F28" w:rsidDel="00D70CD4">
                <w:rPr>
                  <w:rStyle w:val="Kommentarzeichen"/>
                </w:rPr>
                <w:commentReference w:id="1214"/>
              </w:r>
            </w:del>
            <w:commentRangeEnd w:id="1215"/>
            <w:r w:rsidR="002D7B6F">
              <w:rPr>
                <w:rStyle w:val="Kommentarzeichen"/>
              </w:rPr>
              <w:commentReference w:id="1215"/>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1216" w:name="_Ref337644248"/>
      <w:r>
        <w:t xml:space="preserve">Table </w:t>
      </w:r>
      <w:fldSimple w:instr=" SEQ Table \* ARABIC ">
        <w:r w:rsidR="00BA767A">
          <w:rPr>
            <w:noProof/>
          </w:rPr>
          <w:t>1</w:t>
        </w:r>
      </w:fldSimple>
      <w:bookmarkEnd w:id="1216"/>
      <w:r w:rsidRPr="00BA6FCF">
        <w:t xml:space="preserve">: </w:t>
      </w:r>
      <w:proofErr w:type="spellStart"/>
      <w:r w:rsidRPr="00BA6FCF">
        <w:t>RESTful</w:t>
      </w:r>
      <w:proofErr w:type="spellEnd"/>
      <w:r w:rsidRPr="00BA6FCF">
        <w:t xml:space="preserve"> Service Interface for </w:t>
      </w:r>
      <w:r w:rsidR="00465802">
        <w:t xml:space="preserve">Application Management on the </w:t>
      </w:r>
      <w:commentRangeStart w:id="1217"/>
      <w:r w:rsidR="00465802">
        <w:t>Cloudlet</w:t>
      </w:r>
      <w:commentRangeEnd w:id="1217"/>
      <w:r w:rsidR="00514F28">
        <w:rPr>
          <w:rStyle w:val="Kommentarzeichen"/>
          <w:rFonts w:asciiTheme="minorHAnsi" w:hAnsiTheme="minorHAnsi"/>
          <w:bCs w:val="0"/>
          <w:i w:val="0"/>
        </w:rPr>
        <w:commentReference w:id="1217"/>
      </w:r>
    </w:p>
    <w:p w14:paraId="1FF41006" w14:textId="77777777" w:rsidR="006057F5" w:rsidRDefault="006057F5" w:rsidP="006057F5">
      <w:pPr>
        <w:pStyle w:val="berschrift3"/>
      </w:pPr>
      <w:bookmarkStart w:id="1218" w:name="_Toc337667995"/>
      <w:bookmarkStart w:id="1219" w:name="_Toc340693012"/>
      <w:r>
        <w:t>Long Polling</w:t>
      </w:r>
      <w:bookmarkEnd w:id="1218"/>
      <w:bookmarkEnd w:id="1219"/>
    </w:p>
    <w:p w14:paraId="71177C3C" w14:textId="77777777" w:rsidR="006057F5" w:rsidRDefault="006057F5" w:rsidP="006057F5">
      <w:r>
        <w:t xml:space="preserve">Using HTTP between a client and a server enforces a strict request-response protocol in which all communication is initiated by the client. There is no persistent connection between client and server; once the request has been answered (i.e., the server sends the corresponding response to the request), the HTTP connection terminates. As a consequence, the server can only communicate with the client in the context of a response to a client </w:t>
      </w:r>
      <w:r>
        <w:lastRenderedPageBreak/>
        <w:t>request. However, in some cases it is useful to let the server push messages to the client, instead of waiting for the client to pull information via HTTP requests.</w:t>
      </w:r>
    </w:p>
    <w:p w14:paraId="2D0603A2" w14:textId="77777777" w:rsidR="006057F5" w:rsidRDefault="006057F5" w:rsidP="006057F5">
      <w:r>
        <w:t xml:space="preserve">One technique to allow the server to send messages to a client is </w:t>
      </w:r>
      <w:r w:rsidRPr="002376D4">
        <w:rPr>
          <w:rStyle w:val="Hervorhebung"/>
        </w:rPr>
        <w:t>long</w:t>
      </w:r>
      <w:r>
        <w:t xml:space="preserve"> </w:t>
      </w:r>
      <w:r w:rsidRPr="002376D4">
        <w:rPr>
          <w:rStyle w:val="Hervorhebung"/>
        </w:rPr>
        <w:t>polling</w:t>
      </w:r>
      <w:r>
        <w:t xml:space="preserve">. In our cloudlet implementation, the server sends messages to the client about application deployment progress using this technique. Long polling emulates a server push mechanism: an HTTP request is not served immediately but “held back” by the server. When the server needs to send a message to the client, it responds to this held-back request. As soon as the client receives the response it immediately initiates a new request that is then held back again by the server until it decides to respond. </w:t>
      </w:r>
    </w:p>
    <w:p w14:paraId="5AC61EAA" w14:textId="5E1F90AC" w:rsidR="006057F5" w:rsidRDefault="006057F5" w:rsidP="006057F5">
      <w:r>
        <w:t>The cloudlet client starts to activate long polling immediately after transmitting the application package to the cloudlet server. The cloudlet server sends progress status notifications to the cloudlet client, indicating the server action to be performed next</w:t>
      </w:r>
      <w:ins w:id="1220" w:author="Dominik Messinger" w:date="2012-11-14T13:54:00Z">
        <w:r w:rsidR="003E5870">
          <w:t xml:space="preserve">. The stages </w:t>
        </w:r>
      </w:ins>
      <w:ins w:id="1221" w:author="Dominik Messinger" w:date="2012-11-14T13:55:00Z">
        <w:r w:rsidR="003E5870">
          <w:t xml:space="preserve">on the server side are </w:t>
        </w:r>
      </w:ins>
      <w:ins w:id="1222" w:author="Dominik Messinger" w:date="2012-11-14T13:56:00Z">
        <w:r w:rsidR="003E5870">
          <w:t>validatio</w:t>
        </w:r>
        <w:r w:rsidR="00050292">
          <w:t>n</w:t>
        </w:r>
      </w:ins>
      <w:ins w:id="1223" w:author="Dominik Messinger" w:date="2012-11-14T13:57:00Z">
        <w:r w:rsidR="00050292">
          <w:t xml:space="preserve"> (integrity check)</w:t>
        </w:r>
      </w:ins>
      <w:ins w:id="1224" w:author="Dominik Messinger" w:date="2012-11-14T13:56:00Z">
        <w:r w:rsidR="003E5870">
          <w:t>, decompression and execution</w:t>
        </w:r>
      </w:ins>
      <w:ins w:id="1225" w:author="Dominik Messinger" w:date="2012-11-14T13:57:00Z">
        <w:r w:rsidR="00050292">
          <w:t xml:space="preserve"> of the </w:t>
        </w:r>
      </w:ins>
      <w:ins w:id="1226" w:author="Dominik Messinger" w:date="2012-11-14T13:58:00Z">
        <w:r w:rsidR="00050292">
          <w:t xml:space="preserve">offloaded </w:t>
        </w:r>
      </w:ins>
      <w:ins w:id="1227" w:author="Dominik Messinger" w:date="2012-11-14T13:57:00Z">
        <w:r w:rsidR="00050292">
          <w:t>appl</w:t>
        </w:r>
      </w:ins>
      <w:ins w:id="1228" w:author="Dominik Messinger" w:date="2012-11-14T13:58:00Z">
        <w:r w:rsidR="00050292">
          <w:t>ication.</w:t>
        </w:r>
      </w:ins>
      <w:commentRangeStart w:id="1229"/>
      <w:commentRangeStart w:id="1230"/>
      <w:del w:id="1231" w:author="Dominik Messinger" w:date="2012-11-14T13:54:00Z">
        <w:r w:rsidDel="003E5870">
          <w:delText>,</w:delText>
        </w:r>
      </w:del>
      <w:del w:id="1232" w:author="Dominik Messinger" w:date="2012-11-14T13:58:00Z">
        <w:r w:rsidDel="00050292">
          <w:delText xml:space="preserve"> such as decompression</w:delText>
        </w:r>
      </w:del>
      <w:r>
        <w:rPr>
          <w:rStyle w:val="Kommentarzeichen"/>
        </w:rPr>
        <w:commentReference w:id="1233"/>
      </w:r>
      <w:del w:id="1234" w:author="Dominik Messinger" w:date="2012-11-14T13:58:00Z">
        <w:r w:rsidDel="00050292">
          <w:delText>.</w:delText>
        </w:r>
      </w:del>
      <w:commentRangeEnd w:id="1229"/>
      <w:r>
        <w:rPr>
          <w:rStyle w:val="Kommentarzeichen"/>
        </w:rPr>
        <w:commentReference w:id="1229"/>
      </w:r>
      <w:commentRangeEnd w:id="1230"/>
      <w:r w:rsidR="00050292">
        <w:rPr>
          <w:rStyle w:val="Kommentarzeichen"/>
        </w:rPr>
        <w:commentReference w:id="1230"/>
      </w:r>
      <w:r>
        <w:t xml:space="preserve"> The user of the mobile device can therefore track the status of application deployment, which otherwise would not be possible</w:t>
      </w:r>
    </w:p>
    <w:p w14:paraId="7D933E2A" w14:textId="77777777" w:rsidR="006057F5" w:rsidRDefault="006057F5" w:rsidP="006057F5">
      <w:r>
        <w:t xml:space="preserve">The Jetty HTTP framework supports long polling through a concept called </w:t>
      </w:r>
      <w:r w:rsidRPr="006E7D3F">
        <w:rPr>
          <w:rStyle w:val="Hervorhebung"/>
        </w:rPr>
        <w:t>Continuations</w:t>
      </w:r>
      <w:r>
        <w:t>. A continuation encapsulates an HTTP request and suspends it. When the corresponding response is sent then the continuation is considered completed.</w:t>
      </w:r>
    </w:p>
    <w:p w14:paraId="14C4CC5E" w14:textId="3E51C028" w:rsidR="006057F5" w:rsidRPr="00050292" w:rsidRDefault="006057F5" w:rsidP="006057F5">
      <w:pPr>
        <w:rPr>
          <w:rPrChange w:id="1235" w:author="Dominik Messinger" w:date="2012-11-14T13:59:00Z">
            <w:rPr>
              <w:lang w:val="de-DE"/>
            </w:rPr>
          </w:rPrChange>
        </w:rPr>
      </w:pPr>
      <w:r>
        <w:t xml:space="preserve">In our implementation the long polling client is the </w:t>
      </w:r>
      <w:proofErr w:type="spellStart"/>
      <w:r w:rsidRPr="001E743D">
        <w:rPr>
          <w:rStyle w:val="Hervorhebung"/>
        </w:rPr>
        <w:t>EventListener</w:t>
      </w:r>
      <w:proofErr w:type="spellEnd"/>
      <w:r>
        <w:t xml:space="preserve"> class, which is a subclass of </w:t>
      </w:r>
      <w:r w:rsidRPr="001E743D">
        <w:rPr>
          <w:rStyle w:val="Hervorhebung"/>
        </w:rPr>
        <w:t>Thread</w:t>
      </w:r>
      <w:r>
        <w:t xml:space="preserve">. The status code of an HTTP response determines how the response is handled. </w:t>
      </w:r>
      <w:commentRangeStart w:id="1236"/>
      <w:commentRangeStart w:id="1237"/>
      <w:r>
        <w:t>A status that is n</w:t>
      </w:r>
      <w:del w:id="1238" w:author="Dominik Messinger" w:date="2012-11-14T13:59:00Z">
        <w:r w:rsidDel="00050292">
          <w:delText>ot in the</w:delText>
        </w:r>
      </w:del>
      <w:ins w:id="1239" w:author="Dominik Messinger" w:date="2012-11-14T13:59:00Z">
        <w:r w:rsidR="00050292">
          <w:t>either</w:t>
        </w:r>
      </w:ins>
      <w:r>
        <w:t xml:space="preserve"> 400</w:t>
      </w:r>
      <w:ins w:id="1240" w:author="Dominik Messinger" w:date="2012-11-14T14:00:00Z">
        <w:r w:rsidR="00050292">
          <w:t xml:space="preserve"> (“ERROR” status</w:t>
        </w:r>
      </w:ins>
      <w:ins w:id="1241" w:author="Dominik Messinger" w:date="2012-11-14T14:04:00Z">
        <w:r w:rsidR="00050292">
          <w:t xml:space="preserve"> in </w:t>
        </w:r>
      </w:ins>
      <w:ins w:id="1242" w:author="Dominik Messinger" w:date="2012-11-14T14:05:00Z">
        <w:r w:rsidR="00050292">
          <w:fldChar w:fldCharType="begin"/>
        </w:r>
        <w:r w:rsidR="00050292">
          <w:instrText xml:space="preserve"> REF _Ref340664202 \h </w:instrText>
        </w:r>
      </w:ins>
      <w:r w:rsidR="00050292">
        <w:fldChar w:fldCharType="separate"/>
      </w:r>
      <w:ins w:id="1243" w:author="Dominik Messinger" w:date="2012-11-14T22:49:00Z">
        <w:r w:rsidR="00BA767A">
          <w:t xml:space="preserve">Listing </w:t>
        </w:r>
        <w:r w:rsidR="00BA767A">
          <w:rPr>
            <w:noProof/>
          </w:rPr>
          <w:t>1</w:t>
        </w:r>
      </w:ins>
      <w:ins w:id="1244" w:author="Dominik Messinger" w:date="2012-11-14T14:05:00Z">
        <w:r w:rsidR="00050292">
          <w:fldChar w:fldCharType="end"/>
        </w:r>
      </w:ins>
      <w:ins w:id="1245" w:author="Dominik Messinger" w:date="2012-11-14T14:00:00Z">
        <w:r w:rsidR="00050292">
          <w:t>)</w:t>
        </w:r>
      </w:ins>
      <w:r>
        <w:t xml:space="preserve"> </w:t>
      </w:r>
      <w:ins w:id="1246" w:author="Dominik Messinger" w:date="2012-11-14T14:00:00Z">
        <w:r w:rsidR="00050292">
          <w:t>nor</w:t>
        </w:r>
      </w:ins>
      <w:del w:id="1247" w:author="Dominik Messinger" w:date="2012-11-14T14:00:00Z">
        <w:r w:rsidDel="00050292">
          <w:delText>to</w:delText>
        </w:r>
      </w:del>
      <w:r>
        <w:t xml:space="preserve"> 410</w:t>
      </w:r>
      <w:ins w:id="1248" w:author="Dominik Messinger" w:date="2012-11-14T14:00:00Z">
        <w:r w:rsidR="00050292">
          <w:t xml:space="preserve"> (“FINISH” status)</w:t>
        </w:r>
      </w:ins>
      <w:r>
        <w:t xml:space="preserve"> </w:t>
      </w:r>
      <w:del w:id="1249" w:author="Dominik Messinger" w:date="2012-11-14T14:00:00Z">
        <w:r w:rsidDel="00050292">
          <w:delText>range</w:delText>
        </w:r>
      </w:del>
      <w:commentRangeEnd w:id="1236"/>
      <w:r>
        <w:rPr>
          <w:rStyle w:val="Kommentarzeichen"/>
        </w:rPr>
        <w:commentReference w:id="1236"/>
      </w:r>
      <w:commentRangeEnd w:id="1237"/>
      <w:r w:rsidR="00050292">
        <w:rPr>
          <w:rStyle w:val="Kommentarzeichen"/>
        </w:rPr>
        <w:commentReference w:id="1237"/>
      </w:r>
      <w:r>
        <w:t xml:space="preserve"> causes the </w:t>
      </w:r>
      <w:proofErr w:type="spellStart"/>
      <w:r>
        <w:t>EventListener</w:t>
      </w:r>
      <w:proofErr w:type="spellEnd"/>
      <w:r>
        <w:t xml:space="preserve"> to issue a new GET request. </w:t>
      </w:r>
      <w:ins w:id="1250" w:author="Dominik Messinger" w:date="2012-11-14T14:16:00Z">
        <w:r w:rsidR="00336A22">
          <w:fldChar w:fldCharType="begin"/>
        </w:r>
        <w:r w:rsidR="00336A22">
          <w:instrText xml:space="preserve"> REF _Ref340664202 \h </w:instrText>
        </w:r>
      </w:ins>
      <w:r w:rsidR="00336A22">
        <w:fldChar w:fldCharType="separate"/>
      </w:r>
      <w:ins w:id="1251" w:author="Dominik Messinger" w:date="2012-11-14T22:49:00Z">
        <w:r w:rsidR="00BA767A">
          <w:t xml:space="preserve">Listing </w:t>
        </w:r>
        <w:r w:rsidR="00BA767A">
          <w:rPr>
            <w:noProof/>
          </w:rPr>
          <w:t>1</w:t>
        </w:r>
      </w:ins>
      <w:ins w:id="1252" w:author="Dominik Messinger" w:date="2012-11-14T14:16:00Z">
        <w:r w:rsidR="00336A22">
          <w:fldChar w:fldCharType="end"/>
        </w:r>
        <w:r w:rsidR="00336A22">
          <w:t xml:space="preserve"> </w:t>
        </w:r>
      </w:ins>
      <w:del w:id="1253" w:author="Dominik Messinger" w:date="2012-11-14T14:16:00Z">
        <w:r w:rsidDel="00336A22">
          <w:fldChar w:fldCharType="begin"/>
        </w:r>
        <w:r w:rsidDel="00336A22">
          <w:delInstrText xml:space="preserve"> REF _Ref337644297 \h </w:delInstrText>
        </w:r>
        <w:r w:rsidDel="00336A22">
          <w:fldChar w:fldCharType="separate"/>
        </w:r>
      </w:del>
      <w:del w:id="1254" w:author="Dominik Messinger" w:date="2012-11-14T13:42:00Z">
        <w:r w:rsidDel="006057F5">
          <w:delText xml:space="preserve">Listing </w:delText>
        </w:r>
        <w:r w:rsidDel="006057F5">
          <w:rPr>
            <w:noProof/>
          </w:rPr>
          <w:delText>3</w:delText>
        </w:r>
      </w:del>
      <w:del w:id="1255" w:author="Dominik Messinger" w:date="2012-11-14T14:16:00Z">
        <w:r w:rsidDel="00336A22">
          <w:fldChar w:fldCharType="end"/>
        </w:r>
      </w:del>
      <w:del w:id="1256" w:author="Dominik Messinger" w:date="2012-11-14T13:47:00Z">
        <w:r w:rsidDel="006057F5">
          <w:delText xml:space="preserve"> </w:delText>
        </w:r>
      </w:del>
      <w:r w:rsidRPr="00050292">
        <w:rPr>
          <w:rPrChange w:id="1257" w:author="Dominik Messinger" w:date="2012-11-14T13:59:00Z">
            <w:rPr>
              <w:lang w:val="de-DE"/>
            </w:rPr>
          </w:rPrChange>
        </w:rPr>
        <w:t xml:space="preserve">shows an excerpt of the </w:t>
      </w:r>
      <w:proofErr w:type="spellStart"/>
      <w:r w:rsidRPr="00050292">
        <w:rPr>
          <w:i/>
          <w:rPrChange w:id="1258" w:author="Dominik Messinger" w:date="2012-11-14T13:59:00Z">
            <w:rPr>
              <w:i/>
              <w:lang w:val="de-DE"/>
            </w:rPr>
          </w:rPrChange>
        </w:rPr>
        <w:t>EventListener</w:t>
      </w:r>
      <w:proofErr w:type="spellEnd"/>
      <w:r w:rsidRPr="00050292">
        <w:rPr>
          <w:i/>
          <w:rPrChange w:id="1259" w:author="Dominik Messinger" w:date="2012-11-14T13:59:00Z">
            <w:rPr>
              <w:i/>
              <w:lang w:val="de-DE"/>
            </w:rPr>
          </w:rPrChange>
        </w:rPr>
        <w:t xml:space="preserve"> </w:t>
      </w:r>
      <w:r w:rsidRPr="00050292">
        <w:rPr>
          <w:rPrChange w:id="1260" w:author="Dominik Messinger" w:date="2012-11-14T13:59:00Z">
            <w:rPr>
              <w:lang w:val="de-DE"/>
            </w:rPr>
          </w:rPrChange>
        </w:rPr>
        <w:t>source code.</w:t>
      </w:r>
    </w:p>
    <w:p w14:paraId="0E4337AC" w14:textId="77777777" w:rsidR="006057F5" w:rsidRDefault="006057F5" w:rsidP="006057F5">
      <w:pPr>
        <w:keepNext/>
        <w:rPr>
          <w:ins w:id="1261" w:author="Dominik Messinger" w:date="2012-11-14T13:43:00Z"/>
        </w:rPr>
      </w:pPr>
      <w:r>
        <w:rPr>
          <w:noProof/>
          <w:lang w:val="de-DE" w:eastAsia="de-DE"/>
        </w:rPr>
        <w:lastRenderedPageBreak/>
        <mc:AlternateContent>
          <mc:Choice Requires="wps">
            <w:drawing>
              <wp:inline distT="0" distB="0" distL="0" distR="0" wp14:anchorId="08E4E459" wp14:editId="5018CE86">
                <wp:extent cx="5943600" cy="1403985"/>
                <wp:effectExtent l="0" t="0" r="19050" b="27940"/>
                <wp:docPr id="4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52C77BC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49E3A48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3D2BD43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55782D0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E64151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608B2D3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5652607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14C562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891FF9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740733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534F81B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2C2FA5E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FBEAF4"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6D71654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24788C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7D56D2F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6E75E8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752298B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489FDB"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3C29816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1F572FE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6ED4993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6D05A71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CE829B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419473B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729374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33BB22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242D9380" w14:textId="77777777" w:rsidR="00E837D5" w:rsidRPr="00592A6E" w:rsidRDefault="00E837D5" w:rsidP="006057F5">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" fillcolor="white [3201]" strokecolor="black [3200]">
                <v:textbox style="mso-fit-shape-to-text:t">
                  <w:txbxContent>
                    <w:p w14:paraId="52C77BC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49E3A48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3D2BD43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55782D0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E64151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608B2D3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5652607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14C562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891FF9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740733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534F81B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2C2FA5E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FBEAF4"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6D71654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24788C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7D56D2F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6E75E8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752298B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489FDB"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3C29816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1F572FE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6ED4993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6D05A71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CE829B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419473B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729374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33BB22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242D9380" w14:textId="77777777" w:rsidR="00E837D5" w:rsidRPr="00592A6E" w:rsidRDefault="00E837D5" w:rsidP="006057F5">
                      <w:pPr>
                        <w:rPr>
                          <w:lang w:val="de-DE"/>
                        </w:rPr>
                      </w:pPr>
                      <w:r>
                        <w:rPr>
                          <w:rFonts w:ascii="Courier New" w:hAnsi="Courier New" w:cs="Courier New"/>
                          <w:color w:val="000000"/>
                          <w:sz w:val="20"/>
                          <w:szCs w:val="20"/>
                        </w:rPr>
                        <w:t>}</w:t>
                      </w:r>
                    </w:p>
                  </w:txbxContent>
                </v:textbox>
                <w10:anchorlock/>
              </v:shape>
            </w:pict>
          </mc:Fallback>
        </mc:AlternateContent>
      </w:r>
    </w:p>
    <w:p w14:paraId="5CE0F668" w14:textId="2E129E00" w:rsidR="006057F5" w:rsidRDefault="006057F5" w:rsidP="00336A22">
      <w:pPr>
        <w:pStyle w:val="Beschriftung"/>
      </w:pPr>
      <w:bookmarkStart w:id="1262" w:name="_Ref340664202"/>
      <w:r>
        <w:t xml:space="preserve">Listing </w:t>
      </w:r>
      <w:fldSimple w:instr=" SEQ Listing \* ARABIC ">
        <w:r w:rsidR="00BA767A">
          <w:rPr>
            <w:noProof/>
          </w:rPr>
          <w:t>1</w:t>
        </w:r>
      </w:fldSimple>
      <w:bookmarkEnd w:id="1262"/>
      <w:r>
        <w:t xml:space="preserve">: </w:t>
      </w:r>
      <w:r w:rsidRPr="00566F07">
        <w:t>Client Long Polling - EventListener.java</w:t>
      </w:r>
    </w:p>
    <w:p w14:paraId="3BEC9F02" w14:textId="77777777" w:rsidR="006057F5" w:rsidRDefault="006057F5" w:rsidP="006057F5">
      <w:pPr>
        <w:autoSpaceDE w:val="0"/>
        <w:autoSpaceDN w:val="0"/>
        <w:adjustRightInd w:val="0"/>
        <w:spacing w:after="0" w:line="240" w:lineRule="auto"/>
        <w:jc w:val="left"/>
        <w:rPr>
          <w:rFonts w:ascii="Courier New" w:hAnsi="Courier New" w:cs="Courier New"/>
          <w:color w:val="646464"/>
          <w:sz w:val="20"/>
          <w:szCs w:val="20"/>
        </w:rPr>
      </w:pPr>
    </w:p>
    <w:p w14:paraId="7F9CE524" w14:textId="50929F5E" w:rsidR="006057F5" w:rsidRPr="00924976" w:rsidRDefault="006057F5" w:rsidP="006057F5">
      <w:r>
        <w:t xml:space="preserve">The server counterparts are the </w:t>
      </w:r>
      <w:proofErr w:type="spellStart"/>
      <w:r w:rsidRPr="00B078CA">
        <w:rPr>
          <w:rStyle w:val="Hervorhebung"/>
        </w:rPr>
        <w:t>RESTservlet</w:t>
      </w:r>
      <w:proofErr w:type="spellEnd"/>
      <w:r>
        <w:t xml:space="preserve"> and </w:t>
      </w:r>
      <w:proofErr w:type="spellStart"/>
      <w:r w:rsidRPr="00B078CA">
        <w:rPr>
          <w:rStyle w:val="Hervorhebung"/>
        </w:rPr>
        <w:t>PushHandler</w:t>
      </w:r>
      <w:proofErr w:type="spellEnd"/>
      <w:r>
        <w:t xml:space="preserve"> classes</w:t>
      </w:r>
      <w:del w:id="1263" w:author="Dominik Messinger" w:date="2012-11-14T14:09:00Z">
        <w:r w:rsidDel="00C12CF5">
          <w:delText>,</w:delText>
        </w:r>
      </w:del>
      <w:ins w:id="1264" w:author="Dominik Messinger" w:date="2012-11-14T14:09:00Z">
        <w:r w:rsidR="00C12CF5">
          <w:t xml:space="preserve">. The </w:t>
        </w:r>
        <w:proofErr w:type="spellStart"/>
        <w:r w:rsidR="00C12CF5" w:rsidRPr="00C12CF5">
          <w:rPr>
            <w:rStyle w:val="Hervorhebung"/>
            <w:rPrChange w:id="1265" w:author="Dominik Messinger" w:date="2012-11-14T14:13:00Z">
              <w:rPr/>
            </w:rPrChange>
          </w:rPr>
          <w:t>RESTservlet</w:t>
        </w:r>
        <w:proofErr w:type="spellEnd"/>
        <w:r w:rsidR="00C12CF5">
          <w:t xml:space="preserve"> encapsulates</w:t>
        </w:r>
      </w:ins>
      <w:ins w:id="1266" w:author="Dominik Messinger" w:date="2012-11-14T14:10:00Z">
        <w:r w:rsidR="00C12CF5">
          <w:t xml:space="preserve"> a request into a </w:t>
        </w:r>
        <w:r w:rsidR="00C12CF5" w:rsidRPr="00C12CF5">
          <w:rPr>
            <w:rStyle w:val="Hervorhebung"/>
            <w:rPrChange w:id="1267" w:author="Dominik Messinger" w:date="2012-11-14T14:13:00Z">
              <w:rPr/>
            </w:rPrChange>
          </w:rPr>
          <w:t>Continuation</w:t>
        </w:r>
        <w:r w:rsidR="00C12CF5">
          <w:t xml:space="preserve"> and suspends it. This </w:t>
        </w:r>
        <w:r w:rsidR="00C12CF5" w:rsidRPr="00C12CF5">
          <w:rPr>
            <w:rStyle w:val="Hervorhebung"/>
            <w:rPrChange w:id="1268" w:author="Dominik Messinger" w:date="2012-11-14T14:13:00Z">
              <w:rPr/>
            </w:rPrChange>
          </w:rPr>
          <w:t>Continuation</w:t>
        </w:r>
        <w:r w:rsidR="00C12CF5">
          <w:t xml:space="preserve"> is then passed to the </w:t>
        </w:r>
        <w:proofErr w:type="spellStart"/>
        <w:r w:rsidR="00C12CF5" w:rsidRPr="00C12CF5">
          <w:rPr>
            <w:rStyle w:val="Hervorhebung"/>
            <w:rPrChange w:id="1269" w:author="Dominik Messinger" w:date="2012-11-14T14:13:00Z">
              <w:rPr/>
            </w:rPrChange>
          </w:rPr>
          <w:t>Push</w:t>
        </w:r>
      </w:ins>
      <w:ins w:id="1270" w:author="Dominik Messinger" w:date="2012-11-14T14:12:00Z">
        <w:r w:rsidR="00C12CF5" w:rsidRPr="00C12CF5">
          <w:rPr>
            <w:rStyle w:val="Hervorhebung"/>
            <w:rPrChange w:id="1271" w:author="Dominik Messinger" w:date="2012-11-14T14:13:00Z">
              <w:rPr/>
            </w:rPrChange>
          </w:rPr>
          <w:t>H</w:t>
        </w:r>
      </w:ins>
      <w:ins w:id="1272" w:author="Dominik Messinger" w:date="2012-11-14T14:10:00Z">
        <w:r w:rsidR="00C12CF5" w:rsidRPr="00C12CF5">
          <w:rPr>
            <w:rStyle w:val="Hervorhebung"/>
            <w:rPrChange w:id="1273" w:author="Dominik Messinger" w:date="2012-11-14T14:13:00Z">
              <w:rPr/>
            </w:rPrChange>
          </w:rPr>
          <w:t>andler</w:t>
        </w:r>
        <w:proofErr w:type="spellEnd"/>
        <w:r w:rsidR="00C12CF5">
          <w:t xml:space="preserve"> that completes it </w:t>
        </w:r>
      </w:ins>
      <w:ins w:id="1274" w:author="Dominik Messinger" w:date="2012-11-14T14:12:00Z">
        <w:r w:rsidR="00C12CF5">
          <w:t>when a message should be pushed to the client.</w:t>
        </w:r>
      </w:ins>
      <w:r>
        <w:t xml:space="preserve"> </w:t>
      </w:r>
      <w:commentRangeStart w:id="1275"/>
      <w:commentRangeStart w:id="1276"/>
      <w:del w:id="1277" w:author="Dominik Messinger" w:date="2012-11-14T14:13:00Z">
        <w:r w:rsidDel="00C12CF5">
          <w:delText>which encapsulate the request and suspend or continue it</w:delText>
        </w:r>
        <w:commentRangeEnd w:id="1275"/>
        <w:r w:rsidDel="00C12CF5">
          <w:rPr>
            <w:rStyle w:val="Kommentarzeichen"/>
          </w:rPr>
          <w:commentReference w:id="1275"/>
        </w:r>
      </w:del>
      <w:commentRangeEnd w:id="1276"/>
      <w:r w:rsidR="00336A22">
        <w:rPr>
          <w:rStyle w:val="Kommentarzeichen"/>
        </w:rPr>
        <w:commentReference w:id="1276"/>
      </w:r>
      <w:del w:id="1278" w:author="Dominik Messinger" w:date="2012-11-14T14:13:00Z">
        <w:r w:rsidDel="00C12CF5">
          <w:delText xml:space="preserve">, respectively. </w:delText>
        </w:r>
      </w:del>
      <w:r>
        <w:t>The main functionality of these classes is presented in</w:t>
      </w:r>
      <w:ins w:id="1279" w:author="Dominik Messinger" w:date="2012-11-14T13:48:00Z">
        <w:r>
          <w:t xml:space="preserve"> </w:t>
        </w:r>
      </w:ins>
      <w:ins w:id="1280" w:author="Dominik Messinger" w:date="2012-11-14T14:16:00Z">
        <w:r w:rsidR="00336A22">
          <w:fldChar w:fldCharType="begin"/>
        </w:r>
        <w:r w:rsidR="00336A22">
          <w:instrText xml:space="preserve"> REF _Ref340665928 \h </w:instrText>
        </w:r>
      </w:ins>
      <w:r w:rsidR="00336A22">
        <w:fldChar w:fldCharType="separate"/>
      </w:r>
      <w:ins w:id="1281" w:author="Dominik Messinger" w:date="2012-11-14T22:49:00Z">
        <w:r w:rsidR="00BA767A">
          <w:t xml:space="preserve">Listing </w:t>
        </w:r>
        <w:r w:rsidR="00BA767A">
          <w:rPr>
            <w:noProof/>
          </w:rPr>
          <w:t>2</w:t>
        </w:r>
      </w:ins>
      <w:ins w:id="1282" w:author="Dominik Messinger" w:date="2012-11-14T14:16:00Z">
        <w:r w:rsidR="00336A22">
          <w:fldChar w:fldCharType="end"/>
        </w:r>
        <w:r w:rsidR="00336A22">
          <w:t xml:space="preserve"> </w:t>
        </w:r>
      </w:ins>
      <w:del w:id="1283" w:author="Dominik Messinger" w:date="2012-11-14T13:48:00Z">
        <w:r w:rsidDel="006057F5">
          <w:delText xml:space="preserve"> </w:delText>
        </w:r>
      </w:del>
      <w:del w:id="1284" w:author="Dominik Messinger" w:date="2012-11-14T14:05:00Z">
        <w:r w:rsidDel="00050292">
          <w:fldChar w:fldCharType="begin"/>
        </w:r>
        <w:r w:rsidDel="00050292">
          <w:delInstrText xml:space="preserve"> REF _Ref337644399 \h </w:delInstrText>
        </w:r>
        <w:r w:rsidDel="00050292">
          <w:fldChar w:fldCharType="separate"/>
        </w:r>
      </w:del>
      <w:del w:id="1285" w:author="Dominik Messinger" w:date="2012-11-14T13:42:00Z">
        <w:r w:rsidRPr="003E5870" w:rsidDel="006057F5">
          <w:delText xml:space="preserve">Listing </w:delText>
        </w:r>
        <w:r w:rsidRPr="003E5870" w:rsidDel="006057F5">
          <w:rPr>
            <w:noProof/>
          </w:rPr>
          <w:delText>4</w:delText>
        </w:r>
      </w:del>
      <w:del w:id="1286" w:author="Dominik Messinger" w:date="2012-11-14T14:05:00Z">
        <w:r w:rsidDel="00050292">
          <w:fldChar w:fldCharType="end"/>
        </w:r>
        <w:r w:rsidRPr="003E5870" w:rsidDel="00050292">
          <w:delText xml:space="preserve"> </w:delText>
        </w:r>
      </w:del>
      <w:r w:rsidRPr="003E5870">
        <w:t>and</w:t>
      </w:r>
      <w:ins w:id="1287" w:author="Dominik Messinger" w:date="2012-11-14T14:16:00Z">
        <w:r w:rsidR="00336A22">
          <w:t xml:space="preserve"> </w:t>
        </w:r>
        <w:r w:rsidR="00336A22">
          <w:fldChar w:fldCharType="begin"/>
        </w:r>
        <w:r w:rsidR="00336A22">
          <w:instrText xml:space="preserve"> REF _Ref340665936 \h </w:instrText>
        </w:r>
      </w:ins>
      <w:r w:rsidR="00336A22">
        <w:fldChar w:fldCharType="separate"/>
      </w:r>
      <w:ins w:id="1288" w:author="Dominik Messinger" w:date="2012-11-14T22:49:00Z">
        <w:r w:rsidR="00BA767A">
          <w:t xml:space="preserve">Listing </w:t>
        </w:r>
        <w:r w:rsidR="00BA767A">
          <w:rPr>
            <w:noProof/>
          </w:rPr>
          <w:t>3</w:t>
        </w:r>
      </w:ins>
      <w:ins w:id="1289" w:author="Dominik Messinger" w:date="2012-11-14T14:16:00Z">
        <w:r w:rsidR="00336A22">
          <w:fldChar w:fldCharType="end"/>
        </w:r>
      </w:ins>
      <w:del w:id="1290" w:author="Dominik Messinger" w:date="2012-11-14T22:04:00Z">
        <w:r w:rsidRPr="00924976" w:rsidDel="000267A5">
          <w:delText xml:space="preserve"> </w:delText>
        </w:r>
      </w:del>
      <w:del w:id="1291" w:author="Dominik Messinger" w:date="2012-11-14T14:06:00Z">
        <w:r w:rsidDel="00050292">
          <w:fldChar w:fldCharType="begin"/>
        </w:r>
        <w:r w:rsidRPr="000267A5" w:rsidDel="00050292">
          <w:delInstrText xml:space="preserve"> REF _Ref337644410 \h </w:delInstrText>
        </w:r>
        <w:r w:rsidDel="00050292">
          <w:fldChar w:fldCharType="separate"/>
        </w:r>
      </w:del>
      <w:del w:id="1292" w:author="Dominik Messinger" w:date="2012-11-14T13:44:00Z">
        <w:r w:rsidRPr="00924976" w:rsidDel="006057F5">
          <w:delText xml:space="preserve">Listing </w:delText>
        </w:r>
        <w:r w:rsidRPr="0083284E" w:rsidDel="006057F5">
          <w:rPr>
            <w:noProof/>
          </w:rPr>
          <w:delText>5</w:delText>
        </w:r>
      </w:del>
      <w:del w:id="1293" w:author="Dominik Messinger" w:date="2012-11-14T14:06:00Z">
        <w:r w:rsidDel="00050292">
          <w:fldChar w:fldCharType="end"/>
        </w:r>
      </w:del>
      <w:r w:rsidRPr="00924976">
        <w:t>.</w:t>
      </w:r>
    </w:p>
    <w:p w14:paraId="58C2EB29" w14:textId="77777777" w:rsidR="006057F5" w:rsidRDefault="006057F5" w:rsidP="003E5870">
      <w:pPr>
        <w:keepNext/>
        <w:rPr>
          <w:ins w:id="1294" w:author="Dominik Messinger" w:date="2012-11-14T13:45:00Z"/>
        </w:rPr>
      </w:pPr>
      <w:r w:rsidRPr="00592A6E">
        <w:rPr>
          <w:rFonts w:ascii="Courier New" w:hAnsi="Courier New" w:cs="Courier New"/>
          <w:noProof/>
          <w:color w:val="000000"/>
          <w:sz w:val="20"/>
          <w:szCs w:val="20"/>
          <w:lang w:val="de-DE" w:eastAsia="de-DE"/>
        </w:rPr>
        <mc:AlternateContent>
          <mc:Choice Requires="wps">
            <w:drawing>
              <wp:inline distT="0" distB="0" distL="0" distR="0" wp14:anchorId="62B7BA40" wp14:editId="3D7125B5">
                <wp:extent cx="5652654" cy="1403985"/>
                <wp:effectExtent l="0" t="0" r="24765" b="16510"/>
                <wp:docPr id="4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6F9B780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3A58B15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7797EF6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1AC8475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1065B74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29354DD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7CF77D7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3D95ABC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1EADD5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1A39038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1848439B" w14:textId="77777777" w:rsidR="00E837D5" w:rsidRPr="00592A6E" w:rsidRDefault="00E837D5" w:rsidP="006057F5">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" strokecolor="black [3213]">
                <v:textbox style="mso-fit-shape-to-text:t">
                  <w:txbxContent>
                    <w:p w14:paraId="6F9B780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3A58B15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7797EF6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1AC8475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1065B74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29354DD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7CF77D7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3D95ABC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1EADD5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1A39038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1848439B" w14:textId="77777777" w:rsidR="00E837D5" w:rsidRPr="00592A6E" w:rsidRDefault="00E837D5" w:rsidP="006057F5">
                      <w:pPr>
                        <w:rPr>
                          <w:lang w:val="de-DE"/>
                        </w:rPr>
                      </w:pPr>
                      <w:r>
                        <w:rPr>
                          <w:rFonts w:ascii="Courier New" w:hAnsi="Courier New" w:cs="Courier New"/>
                          <w:color w:val="000000"/>
                          <w:sz w:val="20"/>
                          <w:szCs w:val="20"/>
                        </w:rPr>
                        <w:t>}</w:t>
                      </w:r>
                    </w:p>
                  </w:txbxContent>
                </v:textbox>
                <w10:anchorlock/>
              </v:shape>
            </w:pict>
          </mc:Fallback>
        </mc:AlternateContent>
      </w:r>
    </w:p>
    <w:p w14:paraId="410F98FA" w14:textId="6F8056FD" w:rsidR="006057F5" w:rsidRDefault="006057F5" w:rsidP="00336A22">
      <w:pPr>
        <w:pStyle w:val="Beschriftung"/>
      </w:pPr>
      <w:bookmarkStart w:id="1295" w:name="_Ref340665928"/>
      <w:r>
        <w:t xml:space="preserve">Listing </w:t>
      </w:r>
      <w:fldSimple w:instr=" SEQ Listing \* ARABIC ">
        <w:r w:rsidR="00BA767A">
          <w:rPr>
            <w:noProof/>
          </w:rPr>
          <w:t>2</w:t>
        </w:r>
      </w:fldSimple>
      <w:bookmarkEnd w:id="1295"/>
      <w:r>
        <w:t xml:space="preserve">: </w:t>
      </w:r>
      <w:r w:rsidRPr="00B24526">
        <w:t>Server Long Polling: RESTservlet.java</w:t>
      </w:r>
    </w:p>
    <w:p w14:paraId="73ED6106" w14:textId="77777777" w:rsidR="006057F5" w:rsidRDefault="006057F5" w:rsidP="003E5870">
      <w:pPr>
        <w:keepNext/>
        <w:rPr>
          <w:ins w:id="1296" w:author="Dominik Messinger" w:date="2012-11-14T13:45:00Z"/>
        </w:rPr>
      </w:pPr>
      <w:r w:rsidRPr="00592A6E">
        <w:rPr>
          <w:rFonts w:ascii="Courier New" w:hAnsi="Courier New" w:cs="Courier New"/>
          <w:noProof/>
          <w:color w:val="000000"/>
          <w:sz w:val="20"/>
          <w:szCs w:val="20"/>
          <w:lang w:val="de-DE" w:eastAsia="de-DE"/>
        </w:rPr>
        <w:lastRenderedPageBreak/>
        <mc:AlternateContent>
          <mc:Choice Requires="wps">
            <w:drawing>
              <wp:inline distT="0" distB="0" distL="0" distR="0" wp14:anchorId="38C05F48" wp14:editId="47140E6B">
                <wp:extent cx="5652135" cy="1403985"/>
                <wp:effectExtent l="0" t="0" r="24765" b="20955"/>
                <wp:docPr id="4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37A1964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D0E727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3E49145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49D5B4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73C312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DA9875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BB9584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607CE04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31B4017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1AA1D7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5639E84D"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91AC0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1D81BBD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151040D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2B95074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F44C99F" w14:textId="77777777" w:rsidR="00E837D5" w:rsidRPr="00B078CA" w:rsidRDefault="00E837D5" w:rsidP="006057F5">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zfLwIAAE0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" strokecolor="black [3213]">
                <v:textbox style="mso-fit-shape-to-text:t">
                  <w:txbxContent>
                    <w:p w14:paraId="37A1964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D0E727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3E49145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49D5B4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73C312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DA9875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BB9584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607CE04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31B4017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1AA1D7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5639E84D"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91AC0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1D81BBD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151040D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2B95074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F44C99F" w14:textId="77777777" w:rsidR="00E837D5" w:rsidRPr="00B078CA" w:rsidRDefault="00E837D5" w:rsidP="006057F5">
                      <w:r>
                        <w:rPr>
                          <w:rFonts w:ascii="Courier New" w:hAnsi="Courier New" w:cs="Courier New"/>
                          <w:color w:val="000000"/>
                          <w:sz w:val="20"/>
                          <w:szCs w:val="20"/>
                        </w:rPr>
                        <w:t>}</w:t>
                      </w:r>
                    </w:p>
                  </w:txbxContent>
                </v:textbox>
                <w10:anchorlock/>
              </v:shape>
            </w:pict>
          </mc:Fallback>
        </mc:AlternateContent>
      </w:r>
    </w:p>
    <w:p w14:paraId="76A67756" w14:textId="281E6419" w:rsidR="006057F5" w:rsidRDefault="006057F5" w:rsidP="00336A22">
      <w:pPr>
        <w:pStyle w:val="Beschriftung"/>
      </w:pPr>
      <w:bookmarkStart w:id="1297" w:name="_Ref340665936"/>
      <w:r>
        <w:t xml:space="preserve">Listing </w:t>
      </w:r>
      <w:fldSimple w:instr=" SEQ Listing \* ARABIC ">
        <w:r w:rsidR="00BA767A">
          <w:rPr>
            <w:noProof/>
          </w:rPr>
          <w:t>3</w:t>
        </w:r>
      </w:fldSimple>
      <w:bookmarkEnd w:id="1297"/>
      <w:r>
        <w:t xml:space="preserve">: </w:t>
      </w:r>
      <w:r w:rsidRPr="00494CA4">
        <w:t>Server Long Polling - PushHandler.java</w:t>
      </w:r>
    </w:p>
    <w:p w14:paraId="226F910B" w14:textId="77777777" w:rsidR="006057F5" w:rsidRDefault="006057F5" w:rsidP="006057F5">
      <w:pPr>
        <w:pStyle w:val="berschrift3"/>
      </w:pPr>
      <w:bookmarkStart w:id="1298" w:name="_Toc337667996"/>
      <w:bookmarkStart w:id="1299" w:name="_Toc340693013"/>
      <w:r>
        <w:t>Bridge Pattern for OS Decoupling</w:t>
      </w:r>
      <w:bookmarkEnd w:id="1298"/>
      <w:bookmarkEnd w:id="1299"/>
    </w:p>
    <w:p w14:paraId="2D1C159C" w14:textId="77777777" w:rsidR="006057F5" w:rsidRDefault="006057F5" w:rsidP="006057F5">
      <w:r>
        <w:t xml:space="preserve">A goal of the cloudlet server design is to be portable across a variety of operating systems. While the HTTP server and </w:t>
      </w:r>
      <w:proofErr w:type="spellStart"/>
      <w:r>
        <w:t>JmDNS</w:t>
      </w:r>
      <w:proofErr w:type="spellEnd"/>
      <w:r>
        <w:t xml:space="preserve"> service functionality is independent of the OS and the application, the handling of application packages relies on OS- and application-type-specific behavior. In order to support extensibility to more cloudlet environments, a good practice is to separate the OS- and application-specific code from the portable part of the program.</w:t>
      </w:r>
    </w:p>
    <w:p w14:paraId="2975C782" w14:textId="77777777" w:rsidR="006057F5" w:rsidRDefault="006057F5" w:rsidP="006057F5">
      <w:r>
        <w:t xml:space="preserve">In our implementation this is accomplished through the Bridge </w:t>
      </w:r>
      <w:sdt>
        <w:sdtPr>
          <w:id w:val="1302113144"/>
          <w:citation/>
        </w:sdtPr>
        <w:sdtEndPr/>
        <w:sdtContent>
          <w:r>
            <w:fldChar w:fldCharType="begin"/>
          </w:r>
          <w:r w:rsidRPr="009B3ABF">
            <w:instrText xml:space="preserve"> CITATION Gam95 \l 1031 </w:instrText>
          </w:r>
          <w:r>
            <w:fldChar w:fldCharType="separate"/>
          </w:r>
          <w:r w:rsidR="003520F5" w:rsidRPr="003520F5">
            <w:rPr>
              <w:noProof/>
            </w:rPr>
            <w:t>[35]</w:t>
          </w:r>
          <w:r>
            <w:fldChar w:fldCharType="end"/>
          </w:r>
        </w:sdtContent>
      </w:sdt>
      <w:r>
        <w:t xml:space="preserve"> design pattern. The Bridge pattern decouples abstraction from implementation, thus facilitating changes to the implementation without having to change the code that binds to the abstraction.</w:t>
      </w:r>
    </w:p>
    <w:p w14:paraId="267384CB" w14:textId="5A18952C" w:rsidR="006057F5" w:rsidRDefault="006057F5" w:rsidP="006057F5">
      <w:r>
        <w:t xml:space="preserve">The </w:t>
      </w:r>
      <w:proofErr w:type="spellStart"/>
      <w:r w:rsidRPr="001B0D5B">
        <w:rPr>
          <w:rStyle w:val="Hervorhebung"/>
        </w:rPr>
        <w:t>PackageHandler</w:t>
      </w:r>
      <w:proofErr w:type="spellEnd"/>
      <w:r>
        <w:t xml:space="preserve"> class serves as the abstraction part of the pattern. It has an instance of an implementation of the </w:t>
      </w:r>
      <w:proofErr w:type="spellStart"/>
      <w:r w:rsidRPr="001B0D5B">
        <w:rPr>
          <w:rStyle w:val="Hervorhebung"/>
        </w:rPr>
        <w:t>PackageHandlerImpl</w:t>
      </w:r>
      <w:proofErr w:type="spellEnd"/>
      <w:r>
        <w:t xml:space="preserve"> interface, which encapsulates all OS- and application-specific code. Calls to the </w:t>
      </w:r>
      <w:proofErr w:type="spellStart"/>
      <w:r w:rsidRPr="001E18A8">
        <w:rPr>
          <w:rStyle w:val="Hervorhebung"/>
        </w:rPr>
        <w:t>PackageHandler</w:t>
      </w:r>
      <w:proofErr w:type="spellEnd"/>
      <w:r>
        <w:t xml:space="preserve"> </w:t>
      </w:r>
      <w:r w:rsidRPr="00C502C3">
        <w:rPr>
          <w:rStyle w:val="Hervorhebung"/>
        </w:rPr>
        <w:t>decompress</w:t>
      </w:r>
      <w:r>
        <w:t xml:space="preserve"> and </w:t>
      </w:r>
      <w:r w:rsidRPr="00C502C3">
        <w:rPr>
          <w:rStyle w:val="Hervorhebung"/>
        </w:rPr>
        <w:t>execute</w:t>
      </w:r>
      <w:r>
        <w:t xml:space="preserve"> methods get delegated to the concrete </w:t>
      </w:r>
      <w:proofErr w:type="spellStart"/>
      <w:r w:rsidRPr="001E18A8">
        <w:rPr>
          <w:rStyle w:val="Hervorhebung"/>
        </w:rPr>
        <w:t>PackageHandlerImpl</w:t>
      </w:r>
      <w:proofErr w:type="spellEnd"/>
      <w:r>
        <w:t xml:space="preserve">. </w:t>
      </w:r>
      <w:commentRangeStart w:id="1300"/>
      <w:commentRangeStart w:id="1301"/>
      <w:del w:id="1302" w:author="Dominik Messinger" w:date="2012-11-14T14:18:00Z">
        <w:r w:rsidDel="00336A22">
          <w:delText>Although this aspect was not implemented in the prototype, t</w:delText>
        </w:r>
      </w:del>
      <w:ins w:id="1303" w:author="Dominik Messinger" w:date="2012-11-14T14:18:00Z">
        <w:r w:rsidR="00336A22">
          <w:t>T</w:t>
        </w:r>
      </w:ins>
      <w:r>
        <w:t>he Bridge pattern allows for an abstraction hierarchy that is independent from the hierarchy on the implementation side</w:t>
      </w:r>
      <w:ins w:id="1304" w:author="Dominik Messinger" w:date="2012-11-14T14:30:00Z">
        <w:r w:rsidR="00BE0D66">
          <w:t xml:space="preserve"> and</w:t>
        </w:r>
      </w:ins>
      <w:ins w:id="1305" w:author="Dominik Messinger" w:date="2012-11-14T14:28:00Z">
        <w:r w:rsidR="00BE0D66">
          <w:t xml:space="preserve"> provid</w:t>
        </w:r>
      </w:ins>
      <w:ins w:id="1306" w:author="Dominik Messinger" w:date="2012-11-14T14:30:00Z">
        <w:r w:rsidR="00BE0D66">
          <w:t>es</w:t>
        </w:r>
      </w:ins>
      <w:ins w:id="1307" w:author="Dominik Messinger" w:date="2012-11-14T14:28:00Z">
        <w:r w:rsidR="00BE0D66">
          <w:t xml:space="preserve"> extension points for both</w:t>
        </w:r>
      </w:ins>
      <w:r>
        <w:t xml:space="preserve">. </w:t>
      </w:r>
      <w:del w:id="1308" w:author="Dominik Messinger" w:date="2012-11-14T14:26:00Z">
        <w:r w:rsidDel="00BE0D66">
          <w:delText xml:space="preserve">For example, a </w:delText>
        </w:r>
        <w:r w:rsidRPr="001E18A8" w:rsidDel="00BE0D66">
          <w:rPr>
            <w:rStyle w:val="Hervorhebung"/>
          </w:rPr>
          <w:delText>PackageHandler</w:delText>
        </w:r>
        <w:r w:rsidDel="00BE0D66">
          <w:delText xml:space="preserve"> subclass could examine if the application package complies with particular security requirements before calling the </w:delText>
        </w:r>
        <w:r w:rsidRPr="0074219D" w:rsidDel="00BE0D66">
          <w:rPr>
            <w:rStyle w:val="Hervorhebung"/>
          </w:rPr>
          <w:delText>execute</w:delText>
        </w:r>
        <w:r w:rsidDel="00BE0D66">
          <w:delText xml:space="preserve"> function.</w:delText>
        </w:r>
        <w:commentRangeEnd w:id="1300"/>
        <w:r w:rsidDel="00BE0D66">
          <w:rPr>
            <w:rStyle w:val="Kommentarzeichen"/>
          </w:rPr>
          <w:commentReference w:id="1300"/>
        </w:r>
      </w:del>
      <w:commentRangeEnd w:id="1301"/>
      <w:r w:rsidR="00BE0D66">
        <w:rPr>
          <w:rStyle w:val="Kommentarzeichen"/>
        </w:rPr>
        <w:commentReference w:id="1301"/>
      </w:r>
    </w:p>
    <w:p w14:paraId="38BA2CEC" w14:textId="30F336B3" w:rsidR="006057F5" w:rsidRPr="000267A5" w:rsidDel="00407FB2" w:rsidRDefault="006057F5" w:rsidP="006057F5">
      <w:pPr>
        <w:rPr>
          <w:del w:id="1309" w:author="Dominik Messinger" w:date="2012-11-14T21:32:00Z"/>
        </w:rPr>
      </w:pPr>
      <w:r>
        <w:t xml:space="preserve">Each operating system family that is to be supported by the cloudlet server needs to implement the </w:t>
      </w:r>
      <w:proofErr w:type="spellStart"/>
      <w:r w:rsidRPr="00C801A6">
        <w:rPr>
          <w:rStyle w:val="Hervorhebung"/>
        </w:rPr>
        <w:t>PackageHandlerImpl</w:t>
      </w:r>
      <w:proofErr w:type="spellEnd"/>
      <w:r>
        <w:t xml:space="preserve"> interface and provide the OS- and application-specific code. The implemented cloudlet server includes the </w:t>
      </w:r>
      <w:proofErr w:type="spellStart"/>
      <w:r w:rsidRPr="00926753">
        <w:rPr>
          <w:rStyle w:val="Hervorhebung"/>
        </w:rPr>
        <w:t>LinuxPackageHandler</w:t>
      </w:r>
      <w:proofErr w:type="spellEnd"/>
      <w:r>
        <w:t xml:space="preserve"> and the </w:t>
      </w:r>
      <w:proofErr w:type="spellStart"/>
      <w:r w:rsidRPr="00926753">
        <w:rPr>
          <w:rStyle w:val="Hervorhebung"/>
        </w:rPr>
        <w:t>WindowsPackageHandler</w:t>
      </w:r>
      <w:proofErr w:type="spellEnd"/>
      <w:r>
        <w:rPr>
          <w:rStyle w:val="Hervorhebung"/>
        </w:rPr>
        <w:t xml:space="preserve"> </w:t>
      </w:r>
      <w:r>
        <w:rPr>
          <w:rStyle w:val="Hervorhebung"/>
          <w:i w:val="0"/>
        </w:rPr>
        <w:t>for Linux- and Windows-based applications</w:t>
      </w:r>
      <w:r>
        <w:t xml:space="preserve">, respectively. The application-specific classes inherit from the abstract </w:t>
      </w:r>
      <w:r w:rsidRPr="00926753">
        <w:rPr>
          <w:rStyle w:val="Hervorhebung"/>
        </w:rPr>
        <w:t>Executor</w:t>
      </w:r>
      <w:r>
        <w:t xml:space="preserve"> class that is responsible for </w:t>
      </w:r>
      <w:r>
        <w:lastRenderedPageBreak/>
        <w:t xml:space="preserve">starting an application with provided arguments. For example, the </w:t>
      </w:r>
      <w:proofErr w:type="spellStart"/>
      <w:r w:rsidRPr="00926753">
        <w:rPr>
          <w:rStyle w:val="Hervorhebung"/>
        </w:rPr>
        <w:t>LinuxPackageHandler</w:t>
      </w:r>
      <w:proofErr w:type="spellEnd"/>
      <w:r>
        <w:t xml:space="preserve"> uses the </w:t>
      </w:r>
      <w:proofErr w:type="spellStart"/>
      <w:r w:rsidRPr="00926753">
        <w:rPr>
          <w:rStyle w:val="Hervorhebung"/>
        </w:rPr>
        <w:t>CDEExecutor</w:t>
      </w:r>
      <w:proofErr w:type="spellEnd"/>
      <w:r>
        <w:t xml:space="preserve"> and </w:t>
      </w:r>
      <w:proofErr w:type="spellStart"/>
      <w:r w:rsidRPr="00926753">
        <w:rPr>
          <w:rStyle w:val="Hervorhebung"/>
        </w:rPr>
        <w:t>JARExecutor</w:t>
      </w:r>
      <w:proofErr w:type="spellEnd"/>
      <w:r>
        <w:t xml:space="preserve"> classes, which encapsulate knowledge on how to handle CDE or JAR packages, respectively. </w:t>
      </w:r>
      <w:commentRangeStart w:id="1310"/>
      <w:commentRangeStart w:id="1311"/>
      <w:del w:id="1312" w:author="Dominik Messinger" w:date="2012-11-14T14:31:00Z">
        <w:r w:rsidDel="00BE0D66">
          <w:delText>Additionally, their direct superclass, the</w:delText>
        </w:r>
      </w:del>
      <w:ins w:id="1313" w:author="Dominik Messinger" w:date="2012-11-14T14:31:00Z">
        <w:r w:rsidR="00BE0D66">
          <w:t>Both classes extend the</w:t>
        </w:r>
      </w:ins>
      <w:r>
        <w:t xml:space="preserve"> </w:t>
      </w:r>
      <w:proofErr w:type="spellStart"/>
      <w:r w:rsidRPr="00926753">
        <w:rPr>
          <w:rStyle w:val="Hervorhebung"/>
        </w:rPr>
        <w:t>LinuxTerminalExecutor</w:t>
      </w:r>
      <w:proofErr w:type="spellEnd"/>
      <w:ins w:id="1314" w:author="Dominik Messinger" w:date="2012-11-14T14:34:00Z">
        <w:r w:rsidR="00BE0D66">
          <w:rPr>
            <w:rStyle w:val="Hervorhebung"/>
          </w:rPr>
          <w:t xml:space="preserve"> </w:t>
        </w:r>
      </w:ins>
      <w:del w:id="1315" w:author="Dominik Messinger" w:date="2012-11-14T14:32:00Z">
        <w:r w:rsidDel="00BE0D66">
          <w:rPr>
            <w:rStyle w:val="Hervorhebung"/>
          </w:rPr>
          <w:delText>,</w:delText>
        </w:r>
        <w:r w:rsidDel="00BE0D66">
          <w:delText xml:space="preserve"> embeds</w:delText>
        </w:r>
      </w:del>
      <w:ins w:id="1316" w:author="Dominik Messinger" w:date="2012-11-14T14:32:00Z">
        <w:r w:rsidR="00BE0D66">
          <w:t xml:space="preserve">that </w:t>
        </w:r>
      </w:ins>
      <w:ins w:id="1317" w:author="Dominik Messinger" w:date="2012-11-14T14:33:00Z">
        <w:r w:rsidR="00BE0D66">
          <w:t>starts</w:t>
        </w:r>
      </w:ins>
      <w:ins w:id="1318" w:author="Dominik Messinger" w:date="2012-11-14T14:32:00Z">
        <w:r w:rsidR="00BE0D66">
          <w:t xml:space="preserve"> a </w:t>
        </w:r>
      </w:ins>
      <w:ins w:id="1319" w:author="Dominik Messinger" w:date="2012-11-14T14:33:00Z">
        <w:r w:rsidR="00BE0D66">
          <w:t xml:space="preserve">terminal </w:t>
        </w:r>
      </w:ins>
      <w:ins w:id="1320" w:author="Dominik Messinger" w:date="2012-11-14T14:32:00Z">
        <w:r w:rsidR="00BE0D66">
          <w:t xml:space="preserve">process </w:t>
        </w:r>
      </w:ins>
      <w:ins w:id="1321" w:author="Dominik Messinger" w:date="2012-11-14T14:33:00Z">
        <w:r w:rsidR="00BE0D66">
          <w:t>that runs the CDE or JAR application</w:t>
        </w:r>
      </w:ins>
      <w:del w:id="1322" w:author="Dominik Messinger" w:date="2012-11-14T14:34:00Z">
        <w:r w:rsidDel="00BE0D66">
          <w:delText xml:space="preserve"> </w:delText>
        </w:r>
      </w:del>
      <w:del w:id="1323" w:author="Dominik Messinger" w:date="2012-11-14T14:32:00Z">
        <w:r w:rsidDel="00BE0D66">
          <w:delText>application execution into a system terminal</w:delText>
        </w:r>
      </w:del>
      <w:r>
        <w:t xml:space="preserve">. </w:t>
      </w:r>
      <w:commentRangeEnd w:id="1310"/>
      <w:r>
        <w:rPr>
          <w:rStyle w:val="Kommentarzeichen"/>
        </w:rPr>
        <w:commentReference w:id="1310"/>
      </w:r>
      <w:commentRangeEnd w:id="1311"/>
      <w:ins w:id="1324" w:author="Dominik Messinger" w:date="2012-11-14T22:23:00Z">
        <w:r w:rsidR="0083284E">
          <w:fldChar w:fldCharType="begin"/>
        </w:r>
        <w:r w:rsidR="0083284E">
          <w:instrText xml:space="preserve"> REF _Ref340695165 \h </w:instrText>
        </w:r>
      </w:ins>
      <w:r w:rsidR="0083284E">
        <w:fldChar w:fldCharType="separate"/>
      </w:r>
      <w:ins w:id="1325" w:author="Dominik Messinger" w:date="2012-11-14T22:49:00Z">
        <w:r w:rsidR="00BA767A">
          <w:t xml:space="preserve">Figure </w:t>
        </w:r>
        <w:r w:rsidR="00BA767A">
          <w:rPr>
            <w:noProof/>
          </w:rPr>
          <w:t>12</w:t>
        </w:r>
      </w:ins>
      <w:ins w:id="1326" w:author="Dominik Messinger" w:date="2012-11-14T22:23:00Z">
        <w:r w:rsidR="0083284E">
          <w:fldChar w:fldCharType="end"/>
        </w:r>
      </w:ins>
      <w:r w:rsidR="006D293C">
        <w:rPr>
          <w:rStyle w:val="Kommentarzeichen"/>
        </w:rPr>
        <w:commentReference w:id="1311"/>
      </w:r>
      <w:del w:id="1327" w:author="Dominik Messinger" w:date="2012-11-14T22:05:00Z">
        <w:r w:rsidDel="000267A5">
          <w:fldChar w:fldCharType="begin"/>
        </w:r>
        <w:r w:rsidDel="000267A5">
          <w:delInstrText xml:space="preserve"> REF _Ref333864961 \h </w:delInstrText>
        </w:r>
        <w:r w:rsidDel="000267A5">
          <w:fldChar w:fldCharType="separate"/>
        </w:r>
      </w:del>
      <w:del w:id="1328" w:author="Dominik Messinger" w:date="2012-11-14T21:57:00Z">
        <w:r w:rsidRPr="00924976" w:rsidDel="00460A20">
          <w:delText xml:space="preserve">Figure </w:delText>
        </w:r>
        <w:r w:rsidRPr="0083284E" w:rsidDel="00460A20">
          <w:rPr>
            <w:noProof/>
          </w:rPr>
          <w:delText>10</w:delText>
        </w:r>
      </w:del>
      <w:del w:id="1329" w:author="Dominik Messinger" w:date="2012-11-14T22:05:00Z">
        <w:r w:rsidDel="000267A5">
          <w:fldChar w:fldCharType="end"/>
        </w:r>
      </w:del>
      <w:r w:rsidRPr="00924976">
        <w:t xml:space="preserve"> shows the entire </w:t>
      </w:r>
      <w:proofErr w:type="spellStart"/>
      <w:r w:rsidRPr="0083284E">
        <w:rPr>
          <w:rStyle w:val="Hervorhebung"/>
        </w:rPr>
        <w:t>PackageHandler</w:t>
      </w:r>
      <w:proofErr w:type="spellEnd"/>
      <w:r w:rsidRPr="0083284E">
        <w:t xml:space="preserve"> Bridge implem</w:t>
      </w:r>
      <w:r w:rsidRPr="00BA767A">
        <w:t>entation as a UML class diagram.</w:t>
      </w:r>
    </w:p>
    <w:p w14:paraId="595A3705" w14:textId="1875A731" w:rsidR="006057F5" w:rsidRPr="00924976" w:rsidRDefault="006057F5">
      <w:pPr>
        <w:pPrChange w:id="1330" w:author="Dominik Messinger" w:date="2012-11-14T21:32:00Z">
          <w:pPr>
            <w:keepNext/>
          </w:pPr>
        </w:pPrChange>
      </w:pPr>
      <w:del w:id="1331" w:author="Dominik Messinger" w:date="2012-11-14T21:31:00Z">
        <w:r w:rsidDel="00407FB2">
          <w:rPr>
            <w:noProof/>
            <w:lang w:val="de-DE" w:eastAsia="de-DE"/>
          </w:rPr>
          <w:drawing>
            <wp:inline distT="0" distB="0" distL="0" distR="0" wp14:anchorId="677A00BA" wp14:editId="749BB6B9">
              <wp:extent cx="6072996" cy="5344451"/>
              <wp:effectExtent l="0" t="0" r="4445" b="8890"/>
              <wp:docPr id="458" name="Grafik 458"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del>
    </w:p>
    <w:bookmarkStart w:id="1332" w:name="_Ref340694046"/>
    <w:p w14:paraId="3983BBE8" w14:textId="7D863B0E" w:rsidR="0083284E" w:rsidRDefault="00407FB2">
      <w:pPr>
        <w:pStyle w:val="Beschriftung"/>
        <w:keepNext/>
        <w:rPr>
          <w:ins w:id="1333" w:author="Dominik Messinger" w:date="2012-11-14T22:23:00Z"/>
        </w:rPr>
        <w:pPrChange w:id="1334" w:author="Dominik Messinger" w:date="2012-11-14T22:24:00Z">
          <w:pPr>
            <w:pStyle w:val="Beschriftung"/>
          </w:pPr>
        </w:pPrChange>
      </w:pPr>
      <w:ins w:id="1335" w:author="Dominik Messinger" w:date="2012-11-14T21:31:00Z">
        <w:r>
          <w:object w:dxaOrig="17374" w:dyaOrig="15606" w14:anchorId="35EFBBE1">
            <v:shape id="_x0000_i1032" type="#_x0000_t75" style="width:460.4pt;height:412pt" o:ole="">
              <v:imagedata r:id="rId36" o:title=""/>
            </v:shape>
            <o:OLEObject Type="Embed" ProgID="Visio.Drawing.11" ShapeID="_x0000_i1032" DrawAspect="Content" ObjectID="_1414439556" r:id="rId37"/>
          </w:object>
        </w:r>
      </w:ins>
      <w:bookmarkStart w:id="1336" w:name="_Ref340695165"/>
      <w:ins w:id="1337" w:author="Dominik Messinger" w:date="2012-11-14T22:23:00Z">
        <w:r w:rsidR="0083284E">
          <w:t xml:space="preserve">Figure </w:t>
        </w:r>
        <w:r w:rsidR="0083284E">
          <w:fldChar w:fldCharType="begin"/>
        </w:r>
        <w:r w:rsidR="0083284E">
          <w:instrText xml:space="preserve"> SEQ Figure \* ARABIC </w:instrText>
        </w:r>
      </w:ins>
      <w:r w:rsidR="0083284E">
        <w:fldChar w:fldCharType="separate"/>
      </w:r>
      <w:ins w:id="1338" w:author="Dominik Messinger" w:date="2012-11-14T22:49:00Z">
        <w:r w:rsidR="00BA767A">
          <w:rPr>
            <w:noProof/>
          </w:rPr>
          <w:t>12</w:t>
        </w:r>
      </w:ins>
      <w:ins w:id="1339" w:author="Dominik Messinger" w:date="2012-11-14T22:23:00Z">
        <w:r w:rsidR="0083284E">
          <w:fldChar w:fldCharType="end"/>
        </w:r>
        <w:bookmarkEnd w:id="1336"/>
        <w:r w:rsidR="0083284E">
          <w:t xml:space="preserve">: </w:t>
        </w:r>
        <w:r w:rsidR="0083284E" w:rsidRPr="008A5657">
          <w:t xml:space="preserve">The Bridge Pattern decouples the </w:t>
        </w:r>
        <w:proofErr w:type="spellStart"/>
        <w:r w:rsidR="0083284E" w:rsidRPr="008A5657">
          <w:t>PackageHandler</w:t>
        </w:r>
        <w:proofErr w:type="spellEnd"/>
        <w:r w:rsidR="0083284E" w:rsidRPr="008A5657">
          <w:t xml:space="preserve"> Abstraction from OS-specific Implementations</w:t>
        </w:r>
      </w:ins>
    </w:p>
    <w:p w14:paraId="74FD9A1F" w14:textId="467C2862" w:rsidR="006057F5" w:rsidRPr="00E30D92" w:rsidDel="0083284E" w:rsidRDefault="006057F5" w:rsidP="006057F5">
      <w:pPr>
        <w:pStyle w:val="Beschriftung"/>
        <w:rPr>
          <w:del w:id="1340" w:author="Dominik Messinger" w:date="2012-11-14T22:23:00Z"/>
        </w:rPr>
      </w:pPr>
      <w:del w:id="1341" w:author="Dominik Messinger" w:date="2012-11-14T22:23:00Z">
        <w:r w:rsidDel="0083284E">
          <w:delText xml:space="preserve">Figure </w:delText>
        </w:r>
        <w:r w:rsidR="00460A20" w:rsidDel="0083284E">
          <w:rPr>
            <w:bCs w:val="0"/>
            <w:i w:val="0"/>
          </w:rPr>
          <w:fldChar w:fldCharType="begin"/>
        </w:r>
        <w:r w:rsidR="00460A20" w:rsidDel="0083284E">
          <w:delInstrText xml:space="preserve"> SEQ Figure \* ARABIC </w:delInstrText>
        </w:r>
        <w:r w:rsidR="00460A20" w:rsidDel="0083284E">
          <w:rPr>
            <w:bCs w:val="0"/>
            <w:i w:val="0"/>
          </w:rPr>
          <w:fldChar w:fldCharType="separate"/>
        </w:r>
      </w:del>
      <w:del w:id="1342" w:author="Dominik Messinger" w:date="2012-11-14T13:41:00Z">
        <w:r w:rsidDel="006057F5">
          <w:rPr>
            <w:noProof/>
          </w:rPr>
          <w:delText>10</w:delText>
        </w:r>
      </w:del>
      <w:del w:id="1343" w:author="Dominik Messinger" w:date="2012-11-14T22:23:00Z">
        <w:r w:rsidR="00460A20" w:rsidDel="0083284E">
          <w:rPr>
            <w:bCs w:val="0"/>
            <w:i w:val="0"/>
            <w:noProof/>
          </w:rPr>
          <w:fldChar w:fldCharType="end"/>
        </w:r>
        <w:bookmarkEnd w:id="1332"/>
        <w:r w:rsidDel="0083284E">
          <w:delText>: The Bridge Pattern decouples the PackageHandler</w:delText>
        </w:r>
        <w:r w:rsidDel="0083284E">
          <w:rPr>
            <w:noProof/>
          </w:rPr>
          <w:delText xml:space="preserve"> Abstraction from OS-specific Implementations</w:delText>
        </w:r>
      </w:del>
    </w:p>
    <w:p w14:paraId="400E9943" w14:textId="2A4574A5" w:rsidR="006057F5" w:rsidRPr="00D95A5F" w:rsidRDefault="006057F5" w:rsidP="006057F5">
      <w:pPr>
        <w:pStyle w:val="berschrift1"/>
      </w:pPr>
      <w:bookmarkStart w:id="1344" w:name="_Toc337667997"/>
      <w:bookmarkStart w:id="1345" w:name="_Toc340693014"/>
      <w:r>
        <w:lastRenderedPageBreak/>
        <w:t>Evaluation and Comparison of Application Virtualization and VM Synthesis</w:t>
      </w:r>
      <w:bookmarkEnd w:id="1344"/>
      <w:del w:id="1346" w:author="Dominik Messinger" w:date="2012-11-14T21:33:00Z">
        <w:r w:rsidDel="00407FB2">
          <w:delText xml:space="preserve"> and Cyber-Foraging Strategies</w:delText>
        </w:r>
      </w:del>
      <w:bookmarkEnd w:id="1345"/>
    </w:p>
    <w:p w14:paraId="0B1A7EE1" w14:textId="77777777" w:rsidR="006057F5" w:rsidRDefault="006057F5" w:rsidP="006057F5">
      <w:pPr>
        <w:pStyle w:val="berschrift2"/>
      </w:pPr>
      <w:bookmarkStart w:id="1347" w:name="_Toc337667998"/>
      <w:bookmarkStart w:id="1348" w:name="_Toc340693015"/>
      <w:r>
        <w:t>Functional Requirements</w:t>
      </w:r>
      <w:bookmarkEnd w:id="1347"/>
      <w:bookmarkEnd w:id="1348"/>
    </w:p>
    <w:p w14:paraId="1282218F" w14:textId="77777777" w:rsidR="006057F5" w:rsidRDefault="006057F5" w:rsidP="006057F5">
      <w:r>
        <w:t xml:space="preserve">Based on the functional requirements presented in Section </w:t>
      </w:r>
      <w:r>
        <w:fldChar w:fldCharType="begin"/>
      </w:r>
      <w:r>
        <w:instrText xml:space="preserve"> REF _Ref334288216 \r \h </w:instrText>
      </w:r>
      <w:r>
        <w:fldChar w:fldCharType="separate"/>
      </w:r>
      <w:r w:rsidR="00BA767A">
        <w:t>3.5.1</w:t>
      </w:r>
      <w:r>
        <w:fldChar w:fldCharType="end"/>
      </w:r>
      <w:r>
        <w:t>, both Application Virtualization and VM Synthesis are valid strategies for cyber foraging. They both meet requirements for cloudlet use in hostile environments:</w:t>
      </w:r>
    </w:p>
    <w:p w14:paraId="254E17AF" w14:textId="77777777" w:rsidR="006057F5" w:rsidRDefault="006057F5" w:rsidP="006057F5">
      <w:pPr>
        <w:pStyle w:val="Listenabsatz"/>
        <w:numPr>
          <w:ilvl w:val="0"/>
          <w:numId w:val="13"/>
        </w:numPr>
      </w:pPr>
      <w:r>
        <w:t>Based on stateless servers that do not rely on Internet access for provisioning — both cloudlet implementations receive the application from the mobile client</w:t>
      </w:r>
    </w:p>
    <w:p w14:paraId="3FEF58E9" w14:textId="77777777" w:rsidR="006057F5" w:rsidRDefault="006057F5" w:rsidP="006057F5">
      <w:pPr>
        <w:pStyle w:val="Listenabsatz"/>
        <w:numPr>
          <w:ilvl w:val="0"/>
          <w:numId w:val="13"/>
        </w:numPr>
      </w:pPr>
      <w:r>
        <w:t>Deployment phase is preceded by a cloudlet discovery phase in which the mobile device finds suitable cloudlets by parsing the service information published by the cloudlets</w:t>
      </w:r>
    </w:p>
    <w:p w14:paraId="5C32AF4B" w14:textId="77777777" w:rsidR="006057F5" w:rsidRDefault="006057F5" w:rsidP="006057F5">
      <w:pPr>
        <w:pStyle w:val="Listenabsatz"/>
        <w:numPr>
          <w:ilvl w:val="0"/>
          <w:numId w:val="13"/>
        </w:numPr>
      </w:pPr>
      <w:r>
        <w:t>Correct execution of offloaded application is guaranteed as long as the package or overlay has been created correctly</w:t>
      </w:r>
    </w:p>
    <w:p w14:paraId="1F7BC97B" w14:textId="77777777" w:rsidR="006057F5" w:rsidRDefault="006057F5" w:rsidP="006057F5">
      <w:pPr>
        <w:pStyle w:val="Listenabsatz"/>
        <w:numPr>
          <w:ilvl w:val="0"/>
          <w:numId w:val="13"/>
        </w:numPr>
      </w:pPr>
      <w:r>
        <w:t>Able to return to a state with no traces of an offloaded application, i.e. a complete removal of the application</w:t>
      </w:r>
    </w:p>
    <w:p w14:paraId="6AED4979" w14:textId="77777777" w:rsidR="006057F5" w:rsidRPr="00FC70B3" w:rsidRDefault="006057F5" w:rsidP="006057F5">
      <w:pPr>
        <w:pStyle w:val="Listenabsatz"/>
        <w:numPr>
          <w:ilvl w:val="0"/>
          <w:numId w:val="13"/>
        </w:numPr>
      </w:pPr>
      <w:r>
        <w:t>Can serve multiple clients simultaneously</w:t>
      </w:r>
    </w:p>
    <w:p w14:paraId="2C28A656" w14:textId="77777777" w:rsidR="006057F5" w:rsidRDefault="006057F5" w:rsidP="006057F5">
      <w:pPr>
        <w:pStyle w:val="berschrift2"/>
      </w:pPr>
      <w:bookmarkStart w:id="1349" w:name="_Toc337667999"/>
      <w:bookmarkStart w:id="1350" w:name="_Toc340693016"/>
      <w:r>
        <w:t>Quantitative Analysis</w:t>
      </w:r>
      <w:bookmarkEnd w:id="1349"/>
      <w:bookmarkEnd w:id="1350"/>
    </w:p>
    <w:p w14:paraId="2E8202FE" w14:textId="77777777" w:rsidR="006057F5" w:rsidRDefault="006057F5" w:rsidP="006057F5">
      <w:r>
        <w:t>To understand battery efficiency and performance, the application-virtualization-based cloudlet implementation was evaluated using the following applications.</w:t>
      </w:r>
    </w:p>
    <w:p w14:paraId="4CB98444" w14:textId="77777777" w:rsidR="006057F5" w:rsidRPr="00C46BAE" w:rsidRDefault="006057F5" w:rsidP="006057F5">
      <w:pPr>
        <w:ind w:left="720"/>
        <w:rPr>
          <w:rStyle w:val="IntensiveHervorhebung"/>
        </w:rPr>
      </w:pPr>
      <w:r w:rsidRPr="00C46BAE">
        <w:rPr>
          <w:rStyle w:val="IntensiveHervorhebung"/>
        </w:rPr>
        <w:t>Object Recognition</w:t>
      </w:r>
    </w:p>
    <w:p w14:paraId="0414152D" w14:textId="77777777" w:rsidR="006057F5" w:rsidRDefault="006057F5" w:rsidP="006057F5">
      <w:pPr>
        <w:ind w:left="720"/>
      </w:pPr>
      <w:r>
        <w:t xml:space="preserve">The application server is a Linux C++ program that receives a camera input image from the Android application client and returns a list of objects that could be recognized in the image. The object recognition is based on </w:t>
      </w:r>
      <w:commentRangeStart w:id="1351"/>
      <w:r>
        <w:t>MOPED</w:t>
      </w:r>
      <w:commentRangeEnd w:id="1351"/>
      <w:r>
        <w:rPr>
          <w:rStyle w:val="Kommentarzeichen"/>
        </w:rPr>
        <w:commentReference w:id="1351"/>
      </w:r>
      <w:r>
        <w:t xml:space="preserve"> </w:t>
      </w:r>
      <w:sdt>
        <w:sdtPr>
          <w:id w:val="1648637164"/>
          <w:citation/>
        </w:sdtPr>
        <w:sdtEndPr/>
        <w:sdtContent>
          <w:r>
            <w:fldChar w:fldCharType="begin"/>
          </w:r>
          <w:r w:rsidRPr="006057F5">
            <w:instrText xml:space="preserve"> CITATION Car11 \l 1031 </w:instrText>
          </w:r>
          <w:r>
            <w:fldChar w:fldCharType="separate"/>
          </w:r>
          <w:r w:rsidR="003520F5" w:rsidRPr="003520F5">
            <w:rPr>
              <w:noProof/>
            </w:rPr>
            <w:t>[36]</w:t>
          </w:r>
          <w:r>
            <w:fldChar w:fldCharType="end"/>
          </w:r>
        </w:sdtContent>
      </w:sdt>
      <w:r>
        <w:t>. CDE was used to virtualize the application server.</w:t>
      </w:r>
    </w:p>
    <w:p w14:paraId="117D051D" w14:textId="77777777" w:rsidR="006057F5" w:rsidRPr="00C46BAE" w:rsidRDefault="006057F5" w:rsidP="006057F5">
      <w:pPr>
        <w:ind w:left="720"/>
        <w:rPr>
          <w:rStyle w:val="IntensiveHervorhebung"/>
        </w:rPr>
      </w:pPr>
      <w:r w:rsidRPr="00C46BAE">
        <w:rPr>
          <w:rStyle w:val="IntensiveHervorhebung"/>
        </w:rPr>
        <w:t>Speech Recognition</w:t>
      </w:r>
    </w:p>
    <w:p w14:paraId="0439F1FF" w14:textId="77777777" w:rsidR="006057F5" w:rsidRDefault="006057F5" w:rsidP="006057F5">
      <w:pPr>
        <w:ind w:left="720"/>
      </w:pPr>
      <w:r>
        <w:lastRenderedPageBreak/>
        <w:t xml:space="preserve">Based on </w:t>
      </w:r>
      <w:commentRangeStart w:id="1352"/>
      <w:r>
        <w:t>SPHINX</w:t>
      </w:r>
      <w:commentRangeEnd w:id="1352"/>
      <w:r>
        <w:rPr>
          <w:rStyle w:val="Kommentarzeichen"/>
        </w:rPr>
        <w:commentReference w:id="1352"/>
      </w:r>
      <w:r>
        <w:t xml:space="preserve"> </w:t>
      </w:r>
      <w:sdt>
        <w:sdtPr>
          <w:id w:val="598225443"/>
          <w:citation/>
        </w:sdtPr>
        <w:sdtEndPr/>
        <w:sdtContent>
          <w:r>
            <w:fldChar w:fldCharType="begin"/>
          </w:r>
          <w:r w:rsidRPr="00BF2AA4">
            <w:instrText xml:space="preserve"> CITATION Car12 \l 1031 </w:instrText>
          </w:r>
          <w:r>
            <w:fldChar w:fldCharType="separate"/>
          </w:r>
          <w:r w:rsidR="003520F5" w:rsidRPr="003520F5">
            <w:rPr>
              <w:noProof/>
            </w:rPr>
            <w:t>[37]</w:t>
          </w:r>
          <w:r>
            <w:fldChar w:fldCharType="end"/>
          </w:r>
        </w:sdtContent>
      </w:sdt>
      <w:r>
        <w:t xml:space="preserve">, the speech recognition server is a Java program that was virtualized for Linux environments with CDE and for Windows with </w:t>
      </w:r>
      <w:proofErr w:type="spellStart"/>
      <w:r>
        <w:t>Cameyo</w:t>
      </w:r>
      <w:proofErr w:type="spellEnd"/>
      <w:r>
        <w:t>. It receives a WAV file from the Android application client and returns the recognized input as text.</w:t>
      </w:r>
    </w:p>
    <w:p w14:paraId="3E05698D" w14:textId="77777777" w:rsidR="006057F5" w:rsidRPr="00C46BAE" w:rsidRDefault="006057F5" w:rsidP="006057F5">
      <w:pPr>
        <w:ind w:left="720"/>
        <w:rPr>
          <w:rStyle w:val="IntensiveHervorhebung"/>
        </w:rPr>
      </w:pPr>
      <w:r w:rsidRPr="00C46BAE">
        <w:rPr>
          <w:rStyle w:val="IntensiveHervorhebung"/>
        </w:rPr>
        <w:t>Face Recognition</w:t>
      </w:r>
    </w:p>
    <w:p w14:paraId="70AF1C9D" w14:textId="77777777" w:rsidR="006057F5" w:rsidRDefault="006057F5" w:rsidP="006057F5">
      <w:pPr>
        <w:ind w:left="720"/>
      </w:pPr>
      <w:r>
        <w:t xml:space="preserve">Based on </w:t>
      </w:r>
      <w:commentRangeStart w:id="1353"/>
      <w:proofErr w:type="spellStart"/>
      <w:r>
        <w:t>OpenCV</w:t>
      </w:r>
      <w:commentRangeEnd w:id="1353"/>
      <w:proofErr w:type="spellEnd"/>
      <w:r>
        <w:rPr>
          <w:rStyle w:val="Kommentarzeichen"/>
        </w:rPr>
        <w:commentReference w:id="1353"/>
      </w:r>
      <w:r>
        <w:t xml:space="preserve"> </w:t>
      </w:r>
      <w:sdt>
        <w:sdtPr>
          <w:id w:val="-517315195"/>
          <w:citation/>
        </w:sdtPr>
        <w:sdtEndPr/>
        <w:sdtContent>
          <w:r>
            <w:fldChar w:fldCharType="begin"/>
          </w:r>
          <w:r w:rsidRPr="00BF2AA4">
            <w:instrText xml:space="preserve"> CITATION Its12 \l 1031 </w:instrText>
          </w:r>
          <w:r>
            <w:fldChar w:fldCharType="separate"/>
          </w:r>
          <w:r w:rsidR="003520F5" w:rsidRPr="003520F5">
            <w:rPr>
              <w:noProof/>
            </w:rPr>
            <w:t>[38]</w:t>
          </w:r>
          <w:r>
            <w:fldChar w:fldCharType="end"/>
          </w:r>
        </w:sdtContent>
      </w:sdt>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 find a face where there is a match from the internal database.</w:t>
      </w:r>
    </w:p>
    <w:p w14:paraId="08E99D70" w14:textId="77777777" w:rsidR="006057F5" w:rsidRPr="00BE52E5" w:rsidRDefault="006057F5" w:rsidP="006057F5">
      <w:pPr>
        <w:ind w:left="720"/>
        <w:rPr>
          <w:rStyle w:val="IntensiveHervorhebung"/>
        </w:rPr>
      </w:pPr>
      <w:r w:rsidRPr="00BE52E5">
        <w:rPr>
          <w:rStyle w:val="IntensiveHervorhebung"/>
        </w:rPr>
        <w:t>NULL</w:t>
      </w:r>
    </w:p>
    <w:p w14:paraId="05498278" w14:textId="77777777" w:rsidR="006057F5" w:rsidRDefault="006057F5" w:rsidP="006057F5">
      <w:pPr>
        <w:ind w:left="720"/>
      </w:pPr>
      <w:r>
        <w:t xml:space="preserve">Virtualized with CDE for Linux and with </w:t>
      </w:r>
      <w:proofErr w:type="spellStart"/>
      <w:r>
        <w:t>Cameyo</w:t>
      </w:r>
      <w:proofErr w:type="spellEnd"/>
      <w:r>
        <w:t xml:space="preserve"> for Windows respectively, the NULL application server is a C program that returns immediately after start. There is no Android application client. The NULL application is used to determine the baseline for transmission overhead and battery consumption.</w:t>
      </w:r>
    </w:p>
    <w:p w14:paraId="701EF295" w14:textId="6A86B66F" w:rsidR="006057F5" w:rsidRDefault="006057F5" w:rsidP="006057F5">
      <w:del w:id="1354" w:author="Dominik Messinger" w:date="2012-11-14T22:06:00Z">
        <w:r w:rsidDel="000267A5">
          <w:fldChar w:fldCharType="begin"/>
        </w:r>
        <w:r w:rsidRPr="000267A5" w:rsidDel="000267A5">
          <w:delInstrText xml:space="preserve"> REF _Ref335309236 \h </w:delInstrText>
        </w:r>
        <w:r w:rsidDel="000267A5">
          <w:fldChar w:fldCharType="separate"/>
        </w:r>
      </w:del>
      <w:del w:id="1355" w:author="Dominik Messinger" w:date="2012-11-14T21:57:00Z">
        <w:r w:rsidRPr="00924976" w:rsidDel="00460A20">
          <w:delText xml:space="preserve">Table </w:delText>
        </w:r>
        <w:r w:rsidRPr="0083284E" w:rsidDel="00460A20">
          <w:rPr>
            <w:noProof/>
          </w:rPr>
          <w:delText>2</w:delText>
        </w:r>
      </w:del>
      <w:del w:id="1356" w:author="Dominik Messinger" w:date="2012-11-14T22:06:00Z">
        <w:r w:rsidDel="000267A5">
          <w:fldChar w:fldCharType="end"/>
        </w:r>
        <w:r w:rsidRPr="00924976" w:rsidDel="000267A5">
          <w:delText xml:space="preserve"> </w:delText>
        </w:r>
      </w:del>
      <w:ins w:id="1357" w:author="Dominik Messinger" w:date="2012-11-14T22:06:00Z">
        <w:r w:rsidR="000267A5">
          <w:rPr>
            <w:lang w:val="de-DE"/>
          </w:rPr>
          <w:fldChar w:fldCharType="begin"/>
        </w:r>
        <w:r w:rsidR="000267A5" w:rsidRPr="000267A5">
          <w:rPr>
            <w:rPrChange w:id="1358" w:author="Dominik Messinger" w:date="2012-11-14T22:06:00Z">
              <w:rPr>
                <w:lang w:val="de-DE"/>
              </w:rPr>
            </w:rPrChange>
          </w:rPr>
          <w:instrText xml:space="preserve"> REF _Ref340694129 </w:instrText>
        </w:r>
      </w:ins>
      <w:r w:rsidR="000267A5">
        <w:rPr>
          <w:lang w:val="de-DE"/>
        </w:rPr>
        <w:fldChar w:fldCharType="separate"/>
      </w:r>
      <w:ins w:id="1359" w:author="Dominik Messinger" w:date="2012-11-14T22:49:00Z">
        <w:r w:rsidR="00BA767A">
          <w:t xml:space="preserve">Table </w:t>
        </w:r>
        <w:r w:rsidR="00BA767A">
          <w:rPr>
            <w:noProof/>
          </w:rPr>
          <w:t>2</w:t>
        </w:r>
      </w:ins>
      <w:ins w:id="1360" w:author="Dominik Messinger" w:date="2012-11-14T22:06:00Z">
        <w:r w:rsidR="000267A5">
          <w:rPr>
            <w:lang w:val="de-DE"/>
          </w:rPr>
          <w:fldChar w:fldCharType="end"/>
        </w:r>
        <w:r w:rsidR="000267A5" w:rsidRPr="000267A5">
          <w:rPr>
            <w:rPrChange w:id="1361" w:author="Dominik Messinger" w:date="2012-11-14T22:06:00Z">
              <w:rPr>
                <w:lang w:val="de-DE"/>
              </w:rPr>
            </w:rPrChange>
          </w:rPr>
          <w:t xml:space="preserve"> </w:t>
        </w:r>
      </w:ins>
      <w:r>
        <w:t>shows both the original application size and the size of the compressed virtualized application.</w:t>
      </w:r>
    </w:p>
    <w:p w14:paraId="6E4D38C9" w14:textId="77777777" w:rsidR="006057F5" w:rsidRDefault="006057F5" w:rsidP="006057F5">
      <w:pPr>
        <w:pStyle w:val="Beschriftung"/>
        <w:keepNext/>
      </w:pPr>
      <w:bookmarkStart w:id="1362" w:name="_Ref340694129"/>
      <w:r>
        <w:t xml:space="preserve">Table </w:t>
      </w:r>
      <w:fldSimple w:instr=" SEQ Table \* ARABIC ">
        <w:r w:rsidR="00BA767A">
          <w:rPr>
            <w:noProof/>
          </w:rPr>
          <w:t>2</w:t>
        </w:r>
      </w:fldSimple>
      <w:bookmarkEnd w:id="1362"/>
      <w:r>
        <w:t xml:space="preserve">: File Sizes of Applications and Compressed Application </w:t>
      </w:r>
      <w:commentRangeStart w:id="1363"/>
      <w:commentRangeStart w:id="1364"/>
      <w:r>
        <w:t>Packages</w:t>
      </w:r>
      <w:commentRangeEnd w:id="1363"/>
      <w:r>
        <w:rPr>
          <w:rStyle w:val="Kommentarzeichen"/>
          <w:rFonts w:asciiTheme="minorHAnsi" w:hAnsiTheme="minorHAnsi"/>
          <w:bCs w:val="0"/>
          <w:i w:val="0"/>
        </w:rPr>
        <w:commentReference w:id="1363"/>
      </w:r>
      <w:commentRangeEnd w:id="1364"/>
      <w:r>
        <w:rPr>
          <w:rStyle w:val="Kommentarzeichen"/>
          <w:rFonts w:asciiTheme="minorHAnsi" w:hAnsiTheme="minorHAnsi"/>
          <w:bCs w:val="0"/>
          <w:i w:val="0"/>
        </w:rPr>
        <w:commentReference w:id="1364"/>
      </w:r>
    </w:p>
    <w:tbl>
      <w:tblPr>
        <w:tblStyle w:val="Tabellenraster"/>
        <w:tblW w:w="5000" w:type="pct"/>
        <w:jc w:val="center"/>
        <w:tblLook w:val="04A0" w:firstRow="1" w:lastRow="0" w:firstColumn="1" w:lastColumn="0" w:noHBand="0" w:noVBand="1"/>
      </w:tblPr>
      <w:tblGrid>
        <w:gridCol w:w="2174"/>
        <w:gridCol w:w="2369"/>
        <w:gridCol w:w="2369"/>
        <w:gridCol w:w="2368"/>
      </w:tblGrid>
      <w:tr w:rsidR="006057F5" w14:paraId="35ACDDE2" w14:textId="77777777" w:rsidTr="00336A22">
        <w:trPr>
          <w:trHeight w:val="445"/>
          <w:jc w:val="center"/>
        </w:trPr>
        <w:tc>
          <w:tcPr>
            <w:tcW w:w="1171" w:type="pct"/>
            <w:vMerge w:val="restart"/>
            <w:vAlign w:val="center"/>
          </w:tcPr>
          <w:p w14:paraId="23885E33" w14:textId="77777777" w:rsidR="006057F5" w:rsidRDefault="006057F5" w:rsidP="00336A22"/>
        </w:tc>
        <w:tc>
          <w:tcPr>
            <w:tcW w:w="1276" w:type="pct"/>
            <w:vMerge w:val="restart"/>
            <w:vAlign w:val="center"/>
          </w:tcPr>
          <w:p w14:paraId="419282A6" w14:textId="77777777" w:rsidR="006057F5" w:rsidRPr="004F6CC0" w:rsidRDefault="006057F5" w:rsidP="00336A22">
            <w:pPr>
              <w:jc w:val="center"/>
              <w:rPr>
                <w:b/>
              </w:rPr>
            </w:pPr>
            <w:r>
              <w:rPr>
                <w:b/>
              </w:rPr>
              <w:t>Application Size (MB)</w:t>
            </w:r>
          </w:p>
        </w:tc>
        <w:tc>
          <w:tcPr>
            <w:tcW w:w="2552" w:type="pct"/>
            <w:gridSpan w:val="2"/>
            <w:vAlign w:val="center"/>
          </w:tcPr>
          <w:p w14:paraId="2CAAF605" w14:textId="77777777" w:rsidR="006057F5" w:rsidRPr="004F6CC0" w:rsidRDefault="006057F5" w:rsidP="00336A22">
            <w:pPr>
              <w:jc w:val="center"/>
              <w:rPr>
                <w:b/>
              </w:rPr>
            </w:pPr>
            <w:r>
              <w:rPr>
                <w:b/>
              </w:rPr>
              <w:t>Compressed Package Size (MB)</w:t>
            </w:r>
          </w:p>
        </w:tc>
      </w:tr>
      <w:tr w:rsidR="006057F5" w14:paraId="4722B3B8" w14:textId="77777777" w:rsidTr="00336A22">
        <w:trPr>
          <w:trHeight w:val="422"/>
          <w:jc w:val="center"/>
        </w:trPr>
        <w:tc>
          <w:tcPr>
            <w:tcW w:w="1171" w:type="pct"/>
            <w:vMerge/>
          </w:tcPr>
          <w:p w14:paraId="43C8E631" w14:textId="77777777" w:rsidR="006057F5" w:rsidRDefault="006057F5" w:rsidP="00336A22"/>
        </w:tc>
        <w:tc>
          <w:tcPr>
            <w:tcW w:w="1276" w:type="pct"/>
            <w:vMerge/>
            <w:vAlign w:val="center"/>
          </w:tcPr>
          <w:p w14:paraId="0D33BD65" w14:textId="77777777" w:rsidR="006057F5" w:rsidRDefault="006057F5" w:rsidP="00336A22">
            <w:pPr>
              <w:jc w:val="center"/>
            </w:pPr>
          </w:p>
        </w:tc>
        <w:tc>
          <w:tcPr>
            <w:tcW w:w="1276" w:type="pct"/>
            <w:vAlign w:val="center"/>
          </w:tcPr>
          <w:p w14:paraId="14F58C22" w14:textId="77777777" w:rsidR="006057F5" w:rsidRDefault="006057F5" w:rsidP="00336A22">
            <w:pPr>
              <w:jc w:val="center"/>
            </w:pPr>
            <w:r>
              <w:t>CDE</w:t>
            </w:r>
          </w:p>
        </w:tc>
        <w:tc>
          <w:tcPr>
            <w:tcW w:w="1276" w:type="pct"/>
            <w:vAlign w:val="center"/>
          </w:tcPr>
          <w:p w14:paraId="2B0DAFEC" w14:textId="77777777" w:rsidR="006057F5" w:rsidRDefault="006057F5" w:rsidP="00336A22">
            <w:pPr>
              <w:jc w:val="center"/>
            </w:pPr>
            <w:proofErr w:type="spellStart"/>
            <w:r>
              <w:t>Cameyo</w:t>
            </w:r>
            <w:proofErr w:type="spellEnd"/>
          </w:p>
        </w:tc>
      </w:tr>
      <w:tr w:rsidR="006057F5" w14:paraId="0669C819" w14:textId="77777777" w:rsidTr="00336A22">
        <w:trPr>
          <w:jc w:val="center"/>
        </w:trPr>
        <w:tc>
          <w:tcPr>
            <w:tcW w:w="1171" w:type="pct"/>
          </w:tcPr>
          <w:p w14:paraId="19558285" w14:textId="77777777" w:rsidR="006057F5" w:rsidRDefault="006057F5" w:rsidP="00336A22">
            <w:r>
              <w:t>Object Recognition</w:t>
            </w:r>
          </w:p>
        </w:tc>
        <w:tc>
          <w:tcPr>
            <w:tcW w:w="1276" w:type="pct"/>
            <w:vAlign w:val="center"/>
          </w:tcPr>
          <w:p w14:paraId="007CF8A5" w14:textId="77777777" w:rsidR="006057F5" w:rsidRDefault="006057F5" w:rsidP="00336A22">
            <w:pPr>
              <w:jc w:val="center"/>
            </w:pPr>
            <w:r>
              <w:t>25.340</w:t>
            </w:r>
          </w:p>
        </w:tc>
        <w:tc>
          <w:tcPr>
            <w:tcW w:w="1276" w:type="pct"/>
            <w:vAlign w:val="center"/>
          </w:tcPr>
          <w:p w14:paraId="555B7AA0" w14:textId="77777777" w:rsidR="006057F5" w:rsidRDefault="006057F5" w:rsidP="00336A22">
            <w:pPr>
              <w:jc w:val="center"/>
            </w:pPr>
            <w:r>
              <w:t>28.492</w:t>
            </w:r>
          </w:p>
        </w:tc>
        <w:tc>
          <w:tcPr>
            <w:tcW w:w="1276" w:type="pct"/>
            <w:vAlign w:val="center"/>
          </w:tcPr>
          <w:p w14:paraId="317C3E2B" w14:textId="77777777" w:rsidR="006057F5" w:rsidRDefault="006057F5" w:rsidP="00336A22">
            <w:pPr>
              <w:jc w:val="center"/>
            </w:pPr>
            <w:r>
              <w:t>-</w:t>
            </w:r>
          </w:p>
        </w:tc>
      </w:tr>
      <w:tr w:rsidR="006057F5" w14:paraId="7D6ADBF0" w14:textId="77777777" w:rsidTr="00336A22">
        <w:trPr>
          <w:jc w:val="center"/>
        </w:trPr>
        <w:tc>
          <w:tcPr>
            <w:tcW w:w="1171" w:type="pct"/>
          </w:tcPr>
          <w:p w14:paraId="232E1DB5" w14:textId="77777777" w:rsidR="006057F5" w:rsidRDefault="006057F5" w:rsidP="00336A22">
            <w:r>
              <w:t>Speech Recognition</w:t>
            </w:r>
          </w:p>
        </w:tc>
        <w:tc>
          <w:tcPr>
            <w:tcW w:w="1276" w:type="pct"/>
            <w:vAlign w:val="center"/>
          </w:tcPr>
          <w:p w14:paraId="3B366C31" w14:textId="77777777" w:rsidR="006057F5" w:rsidRDefault="006057F5" w:rsidP="00336A22">
            <w:pPr>
              <w:jc w:val="center"/>
            </w:pPr>
            <w:r>
              <w:t>100.140</w:t>
            </w:r>
          </w:p>
        </w:tc>
        <w:tc>
          <w:tcPr>
            <w:tcW w:w="1276" w:type="pct"/>
            <w:vAlign w:val="center"/>
          </w:tcPr>
          <w:p w14:paraId="31E1598F" w14:textId="77777777" w:rsidR="006057F5" w:rsidRDefault="006057F5" w:rsidP="00336A22">
            <w:pPr>
              <w:jc w:val="center"/>
            </w:pPr>
            <w:r>
              <w:t>67.748</w:t>
            </w:r>
          </w:p>
        </w:tc>
        <w:tc>
          <w:tcPr>
            <w:tcW w:w="1276" w:type="pct"/>
            <w:vAlign w:val="center"/>
          </w:tcPr>
          <w:p w14:paraId="2D35A0E9" w14:textId="77777777" w:rsidR="006057F5" w:rsidRDefault="006057F5" w:rsidP="00336A22">
            <w:pPr>
              <w:jc w:val="center"/>
            </w:pPr>
            <w:r w:rsidRPr="00A7481B">
              <w:t>65</w:t>
            </w:r>
            <w:r>
              <w:t>.</w:t>
            </w:r>
            <w:r w:rsidRPr="00A7481B">
              <w:t>37</w:t>
            </w:r>
            <w:r>
              <w:t>0</w:t>
            </w:r>
          </w:p>
        </w:tc>
      </w:tr>
      <w:tr w:rsidR="006057F5" w14:paraId="03DAD779" w14:textId="77777777" w:rsidTr="00336A22">
        <w:trPr>
          <w:jc w:val="center"/>
        </w:trPr>
        <w:tc>
          <w:tcPr>
            <w:tcW w:w="1171" w:type="pct"/>
          </w:tcPr>
          <w:p w14:paraId="07848977" w14:textId="77777777" w:rsidR="006057F5" w:rsidRDefault="006057F5" w:rsidP="00336A22">
            <w:r>
              <w:t>Face Recognition</w:t>
            </w:r>
          </w:p>
        </w:tc>
        <w:tc>
          <w:tcPr>
            <w:tcW w:w="1276" w:type="pct"/>
            <w:vAlign w:val="center"/>
          </w:tcPr>
          <w:p w14:paraId="029A56B4" w14:textId="77777777" w:rsidR="006057F5" w:rsidRDefault="006057F5" w:rsidP="00336A22">
            <w:pPr>
              <w:jc w:val="center"/>
            </w:pPr>
            <w:r>
              <w:t>34.449</w:t>
            </w:r>
          </w:p>
        </w:tc>
        <w:tc>
          <w:tcPr>
            <w:tcW w:w="1276" w:type="pct"/>
            <w:vAlign w:val="center"/>
          </w:tcPr>
          <w:p w14:paraId="75FCDAE7" w14:textId="77777777" w:rsidR="006057F5" w:rsidRDefault="006057F5" w:rsidP="00336A22">
            <w:pPr>
              <w:jc w:val="center"/>
            </w:pPr>
            <w:r>
              <w:t>-</w:t>
            </w:r>
          </w:p>
        </w:tc>
        <w:tc>
          <w:tcPr>
            <w:tcW w:w="1276" w:type="pct"/>
            <w:vAlign w:val="center"/>
          </w:tcPr>
          <w:p w14:paraId="0066D3E0" w14:textId="77777777" w:rsidR="006057F5" w:rsidRDefault="006057F5" w:rsidP="00336A22">
            <w:pPr>
              <w:jc w:val="center"/>
            </w:pPr>
            <w:r>
              <w:t>13.090</w:t>
            </w:r>
          </w:p>
        </w:tc>
      </w:tr>
      <w:tr w:rsidR="006057F5" w14:paraId="609DF57E" w14:textId="77777777" w:rsidTr="00336A22">
        <w:trPr>
          <w:jc w:val="center"/>
        </w:trPr>
        <w:tc>
          <w:tcPr>
            <w:tcW w:w="1171" w:type="pct"/>
          </w:tcPr>
          <w:p w14:paraId="7D88FF0B" w14:textId="77777777" w:rsidR="006057F5" w:rsidRDefault="006057F5" w:rsidP="00336A22">
            <w:r>
              <w:t>NULL</w:t>
            </w:r>
          </w:p>
        </w:tc>
        <w:tc>
          <w:tcPr>
            <w:tcW w:w="1276" w:type="pct"/>
            <w:vAlign w:val="center"/>
          </w:tcPr>
          <w:p w14:paraId="0BAD3927" w14:textId="77777777" w:rsidR="006057F5" w:rsidRDefault="006057F5" w:rsidP="00336A22">
            <w:pPr>
              <w:jc w:val="center"/>
            </w:pPr>
            <w:r>
              <w:t>0.009</w:t>
            </w:r>
          </w:p>
        </w:tc>
        <w:tc>
          <w:tcPr>
            <w:tcW w:w="1276" w:type="pct"/>
            <w:vAlign w:val="center"/>
          </w:tcPr>
          <w:p w14:paraId="0F764CEF" w14:textId="77777777" w:rsidR="006057F5" w:rsidRDefault="006057F5" w:rsidP="00336A22">
            <w:pPr>
              <w:jc w:val="center"/>
            </w:pPr>
            <w:r>
              <w:t>1.133</w:t>
            </w:r>
          </w:p>
        </w:tc>
        <w:tc>
          <w:tcPr>
            <w:tcW w:w="1276" w:type="pct"/>
            <w:vAlign w:val="center"/>
          </w:tcPr>
          <w:p w14:paraId="48723667" w14:textId="77777777" w:rsidR="006057F5" w:rsidRDefault="006057F5" w:rsidP="00336A22">
            <w:pPr>
              <w:jc w:val="center"/>
            </w:pPr>
            <w:r>
              <w:t>0.940</w:t>
            </w:r>
          </w:p>
        </w:tc>
      </w:tr>
    </w:tbl>
    <w:p w14:paraId="26DFC814" w14:textId="77777777" w:rsidR="006057F5" w:rsidRDefault="006057F5" w:rsidP="006057F5">
      <w:pPr>
        <w:pStyle w:val="berschrift3"/>
      </w:pPr>
      <w:bookmarkStart w:id="1365" w:name="_Toc337668000"/>
      <w:bookmarkStart w:id="1366" w:name="_Toc340693017"/>
      <w:r>
        <w:t>Experiments</w:t>
      </w:r>
      <w:bookmarkEnd w:id="1365"/>
      <w:bookmarkEnd w:id="1366"/>
    </w:p>
    <w:p w14:paraId="720B70EB" w14:textId="32ECE02E" w:rsidR="006057F5" w:rsidRDefault="006057F5" w:rsidP="006057F5">
      <w:r>
        <w:t>The experiments were conducted using a Galaxy Nexus mobile device running Android 4.1.1 and an 8 core, 2.00 GHz Intel Xeon, 32 GB RAM machine that served as a cloudlet host (cf.</w:t>
      </w:r>
      <w:ins w:id="1367" w:author="Dominik Messinger" w:date="2012-11-14T22:08:00Z">
        <w:r w:rsidR="000267A5">
          <w:t xml:space="preserve"> </w:t>
        </w:r>
      </w:ins>
      <w:del w:id="1368" w:author="Dominik Messinger" w:date="2012-11-14T22:07:00Z">
        <w:r w:rsidDel="000267A5">
          <w:delText xml:space="preserve"> </w:delText>
        </w:r>
        <w:r w:rsidDel="000267A5">
          <w:fldChar w:fldCharType="begin"/>
        </w:r>
        <w:r w:rsidDel="000267A5">
          <w:delInstrText xml:space="preserve"> REF _Ref337644549 \h </w:delInstrText>
        </w:r>
        <w:r w:rsidDel="000267A5">
          <w:fldChar w:fldCharType="separate"/>
        </w:r>
      </w:del>
      <w:del w:id="1369" w:author="Dominik Messinger" w:date="2012-11-14T21:57:00Z">
        <w:r w:rsidDel="00460A20">
          <w:delText xml:space="preserve">Figure </w:delText>
        </w:r>
        <w:r w:rsidDel="00460A20">
          <w:rPr>
            <w:noProof/>
          </w:rPr>
          <w:delText>11</w:delText>
        </w:r>
      </w:del>
      <w:del w:id="1370" w:author="Dominik Messinger" w:date="2012-11-14T22:07:00Z">
        <w:r w:rsidDel="000267A5">
          <w:fldChar w:fldCharType="end"/>
        </w:r>
      </w:del>
      <w:ins w:id="1371" w:author="Dominik Messinger" w:date="2012-11-14T22:07:00Z">
        <w:r w:rsidR="000267A5">
          <w:fldChar w:fldCharType="begin"/>
        </w:r>
        <w:r w:rsidR="000267A5">
          <w:instrText xml:space="preserve"> REF _Ref340694207 \h </w:instrText>
        </w:r>
      </w:ins>
      <w:r w:rsidR="000267A5">
        <w:fldChar w:fldCharType="separate"/>
      </w:r>
      <w:ins w:id="1372" w:author="Dominik Messinger" w:date="2012-11-14T22:49:00Z">
        <w:r w:rsidR="00BA767A">
          <w:t xml:space="preserve">Figure </w:t>
        </w:r>
        <w:r w:rsidR="00BA767A">
          <w:rPr>
            <w:noProof/>
          </w:rPr>
          <w:t>13</w:t>
        </w:r>
      </w:ins>
      <w:ins w:id="1373" w:author="Dominik Messinger" w:date="2012-11-14T22:07:00Z">
        <w:r w:rsidR="000267A5">
          <w:fldChar w:fldCharType="end"/>
        </w:r>
      </w:ins>
      <w:r>
        <w:t>). The wireless network was an 802.11n Wi-Fi network at the frequency of 5 GHz. The cloudlet machine hosted two VMs: Ubuntu 10.04 and Windows XP.</w:t>
      </w:r>
    </w:p>
    <w:p w14:paraId="3BF7D66A" w14:textId="77777777" w:rsidR="006057F5" w:rsidRDefault="006057F5" w:rsidP="006057F5">
      <w:r>
        <w:t xml:space="preserve">For measuring the mobile device’s energy consumption we used the Power Tool device and corresponding software from Monsoon Solutions </w:t>
      </w:r>
      <w:sdt>
        <w:sdtPr>
          <w:id w:val="1788004677"/>
          <w:citation/>
        </w:sdtPr>
        <w:sdtEndPr/>
        <w:sdtContent>
          <w:r>
            <w:fldChar w:fldCharType="begin"/>
          </w:r>
          <w:r w:rsidRPr="00845B87">
            <w:instrText xml:space="preserve"> CITATION Mon08 \l 1031 </w:instrText>
          </w:r>
          <w:r>
            <w:fldChar w:fldCharType="separate"/>
          </w:r>
          <w:r w:rsidR="003520F5" w:rsidRPr="003520F5">
            <w:rPr>
              <w:noProof/>
            </w:rPr>
            <w:t>[39]</w:t>
          </w:r>
          <w:r>
            <w:fldChar w:fldCharType="end"/>
          </w:r>
        </w:sdtContent>
      </w:sdt>
      <w:r>
        <w:t>.</w:t>
      </w:r>
    </w:p>
    <w:moveToRangeStart w:id="1374" w:author="Dominik Messinger" w:date="2012-11-14T22:07:00Z" w:name="move340694154"/>
    <w:p w14:paraId="2DE981B1" w14:textId="3DBAF6DD" w:rsidR="006057F5" w:rsidRDefault="000267A5">
      <w:pPr>
        <w:keepNext/>
        <w:jc w:val="left"/>
        <w:pPrChange w:id="1375" w:author="Dominik Messinger" w:date="2012-11-14T22:07:00Z">
          <w:pPr>
            <w:keepNext/>
            <w:jc w:val="center"/>
          </w:pPr>
        </w:pPrChange>
      </w:pPr>
      <w:moveTo w:id="1376" w:author="Dominik Messinger" w:date="2012-11-14T22:07:00Z">
        <w:r>
          <w:object w:dxaOrig="7719" w:dyaOrig="2539" w14:anchorId="47205072">
            <v:shape id="_x0000_i1033" type="#_x0000_t75" style="width:385.95pt;height:126.95pt" o:ole="">
              <v:imagedata r:id="rId38" o:title=""/>
            </v:shape>
            <o:OLEObject Type="Embed" ProgID="Visio.Drawing.11" ShapeID="_x0000_i1033" DrawAspect="Content" ObjectID="_1414439557" r:id="rId39"/>
          </w:object>
        </w:r>
      </w:moveTo>
      <w:moveToRangeEnd w:id="1374"/>
    </w:p>
    <w:moveFromRangeStart w:id="1377" w:author="Dominik Messinger" w:date="2012-11-14T22:07:00Z" w:name="move340694154"/>
    <w:p w14:paraId="72212D54" w14:textId="11C17E8B" w:rsidR="006057F5" w:rsidRDefault="00407FB2" w:rsidP="006057F5">
      <w:pPr>
        <w:pStyle w:val="Beschriftung"/>
      </w:pPr>
      <w:moveFrom w:id="1378" w:author="Dominik Messinger" w:date="2012-11-14T22:07:00Z">
        <w:r w:rsidDel="000267A5">
          <w:object w:dxaOrig="7719" w:dyaOrig="2539" w14:anchorId="792063D5">
            <v:shape id="_x0000_i1034" type="#_x0000_t75" style="width:385.95pt;height:126.95pt" o:ole="">
              <v:imagedata r:id="rId38" o:title=""/>
            </v:shape>
            <o:OLEObject Type="Embed" ProgID="Visio.Drawing.11" ShapeID="_x0000_i1034" DrawAspect="Content" ObjectID="_1414439558" r:id="rId40"/>
          </w:object>
        </w:r>
      </w:moveFrom>
      <w:bookmarkStart w:id="1379" w:name="_Ref340694207"/>
      <w:moveFromRangeEnd w:id="1377"/>
      <w:r w:rsidR="006057F5">
        <w:t xml:space="preserve">Figure </w:t>
      </w:r>
      <w:fldSimple w:instr=" SEQ Figure \* ARABIC ">
        <w:ins w:id="1380" w:author="Dominik Messinger" w:date="2012-11-14T22:49:00Z">
          <w:r w:rsidR="00BA767A">
            <w:rPr>
              <w:noProof/>
            </w:rPr>
            <w:t>13</w:t>
          </w:r>
        </w:ins>
        <w:del w:id="1381" w:author="Dominik Messinger" w:date="2012-11-14T21:57:00Z">
          <w:r w:rsidR="006057F5" w:rsidDel="00460A20">
            <w:rPr>
              <w:noProof/>
            </w:rPr>
            <w:delText>11</w:delText>
          </w:r>
        </w:del>
      </w:fldSimple>
      <w:bookmarkEnd w:id="1379"/>
      <w:r w:rsidR="006057F5">
        <w:t>: Evaluation Experimental Setup</w:t>
      </w:r>
    </w:p>
    <w:p w14:paraId="7DD4DB09" w14:textId="0C5620E6" w:rsidR="006057F5" w:rsidRDefault="006057F5" w:rsidP="006057F5">
      <w:del w:id="1382" w:author="Dominik Messinger" w:date="2012-11-14T22:08:00Z">
        <w:r w:rsidDel="000267A5">
          <w:fldChar w:fldCharType="begin"/>
        </w:r>
        <w:r w:rsidDel="000267A5">
          <w:delInstrText xml:space="preserve"> REF _Ref334459280 \h </w:delInstrText>
        </w:r>
        <w:r w:rsidDel="000267A5">
          <w:fldChar w:fldCharType="separate"/>
        </w:r>
      </w:del>
      <w:del w:id="1383" w:author="Dominik Messinger" w:date="2012-11-14T21:57:00Z">
        <w:r w:rsidRPr="00924976" w:rsidDel="00460A20">
          <w:delText xml:space="preserve">Table </w:delText>
        </w:r>
        <w:r w:rsidRPr="0083284E" w:rsidDel="00460A20">
          <w:rPr>
            <w:noProof/>
          </w:rPr>
          <w:delText>3</w:delText>
        </w:r>
      </w:del>
      <w:del w:id="1384" w:author="Dominik Messinger" w:date="2012-11-14T22:08:00Z">
        <w:r w:rsidDel="000267A5">
          <w:fldChar w:fldCharType="end"/>
        </w:r>
        <w:r w:rsidRPr="00924976" w:rsidDel="000267A5">
          <w:delText xml:space="preserve"> </w:delText>
        </w:r>
      </w:del>
      <w:ins w:id="1385" w:author="Dominik Messinger" w:date="2012-11-14T22:08:00Z">
        <w:r w:rsidR="000267A5">
          <w:rPr>
            <w:lang w:val="de-DE"/>
          </w:rPr>
          <w:fldChar w:fldCharType="begin"/>
        </w:r>
        <w:r w:rsidR="000267A5" w:rsidRPr="000267A5">
          <w:rPr>
            <w:rPrChange w:id="1386" w:author="Dominik Messinger" w:date="2012-11-14T22:08:00Z">
              <w:rPr>
                <w:lang w:val="de-DE"/>
              </w:rPr>
            </w:rPrChange>
          </w:rPr>
          <w:instrText xml:space="preserve"> REF _Ref340694235 \h </w:instrText>
        </w:r>
      </w:ins>
      <w:r w:rsidR="000267A5">
        <w:rPr>
          <w:lang w:val="de-DE"/>
        </w:rPr>
      </w:r>
      <w:r w:rsidR="000267A5">
        <w:rPr>
          <w:lang w:val="de-DE"/>
        </w:rPr>
        <w:fldChar w:fldCharType="separate"/>
      </w:r>
      <w:ins w:id="1387" w:author="Dominik Messinger" w:date="2012-11-14T22:49:00Z">
        <w:r w:rsidR="00BA767A">
          <w:t xml:space="preserve">Table </w:t>
        </w:r>
        <w:r w:rsidR="00BA767A">
          <w:rPr>
            <w:noProof/>
          </w:rPr>
          <w:t>3</w:t>
        </w:r>
      </w:ins>
      <w:ins w:id="1388" w:author="Dominik Messinger" w:date="2012-11-14T22:08:00Z">
        <w:r w:rsidR="000267A5">
          <w:rPr>
            <w:lang w:val="de-DE"/>
          </w:rPr>
          <w:fldChar w:fldCharType="end"/>
        </w:r>
        <w:r w:rsidR="000267A5" w:rsidRPr="000267A5">
          <w:rPr>
            <w:rPrChange w:id="1389" w:author="Dominik Messinger" w:date="2012-11-14T22:08:00Z">
              <w:rPr>
                <w:lang w:val="de-DE"/>
              </w:rPr>
            </w:rPrChange>
          </w:rPr>
          <w:t xml:space="preserve"> </w:t>
        </w:r>
      </w:ins>
      <w:r>
        <w:t xml:space="preserve">and </w:t>
      </w:r>
      <w:del w:id="1390" w:author="Dominik Messinger" w:date="2012-11-14T22:08:00Z">
        <w:r w:rsidDel="000267A5">
          <w:fldChar w:fldCharType="begin"/>
        </w:r>
        <w:r w:rsidDel="000267A5">
          <w:delInstrText xml:space="preserve"> REF _Ref334459056 \h </w:delInstrText>
        </w:r>
        <w:r w:rsidDel="000267A5">
          <w:fldChar w:fldCharType="separate"/>
        </w:r>
      </w:del>
      <w:del w:id="1391" w:author="Dominik Messinger" w:date="2012-11-14T21:57:00Z">
        <w:r w:rsidDel="00460A20">
          <w:delText xml:space="preserve">Figure </w:delText>
        </w:r>
        <w:r w:rsidDel="00460A20">
          <w:rPr>
            <w:noProof/>
          </w:rPr>
          <w:delText>12</w:delText>
        </w:r>
      </w:del>
      <w:del w:id="1392" w:author="Dominik Messinger" w:date="2012-11-14T22:08:00Z">
        <w:r w:rsidDel="000267A5">
          <w:fldChar w:fldCharType="end"/>
        </w:r>
        <w:r w:rsidDel="000267A5">
          <w:delText xml:space="preserve"> </w:delText>
        </w:r>
      </w:del>
      <w:ins w:id="1393" w:author="Dominik Messinger" w:date="2012-11-14T22:08:00Z">
        <w:r w:rsidR="000267A5">
          <w:fldChar w:fldCharType="begin"/>
        </w:r>
        <w:r w:rsidR="000267A5">
          <w:instrText xml:space="preserve"> REF _Ref340694249 \h </w:instrText>
        </w:r>
      </w:ins>
      <w:r w:rsidR="000267A5">
        <w:fldChar w:fldCharType="separate"/>
      </w:r>
      <w:ins w:id="1394" w:author="Dominik Messinger" w:date="2012-11-14T22:49:00Z">
        <w:r w:rsidR="00BA767A">
          <w:t xml:space="preserve">Figure </w:t>
        </w:r>
        <w:r w:rsidR="00BA767A">
          <w:rPr>
            <w:noProof/>
          </w:rPr>
          <w:t>14</w:t>
        </w:r>
      </w:ins>
      <w:ins w:id="1395" w:author="Dominik Messinger" w:date="2012-11-14T22:08:00Z">
        <w:r w:rsidR="000267A5">
          <w:fldChar w:fldCharType="end"/>
        </w:r>
        <w:r w:rsidR="000267A5">
          <w:t xml:space="preserve"> </w:t>
        </w:r>
      </w:ins>
      <w:r>
        <w:t>show the average time measurements for each deployment process step and the total energy consumption per application.</w:t>
      </w:r>
    </w:p>
    <w:p w14:paraId="69E3DB48" w14:textId="77777777" w:rsidR="006057F5" w:rsidRDefault="006057F5" w:rsidP="006057F5">
      <w:pPr>
        <w:pStyle w:val="Beschriftung"/>
        <w:keepNext/>
      </w:pPr>
      <w:bookmarkStart w:id="1396" w:name="_Ref340694235"/>
      <w:r>
        <w:t xml:space="preserve">Table </w:t>
      </w:r>
      <w:fldSimple w:instr=" SEQ Table \* ARABIC ">
        <w:r w:rsidR="00BA767A">
          <w:rPr>
            <w:noProof/>
          </w:rPr>
          <w:t>3</w:t>
        </w:r>
      </w:fldSimple>
      <w:bookmarkEnd w:id="1396"/>
      <w:r>
        <w:t>: Time Measurements (s)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6057F5" w:rsidRPr="00742FE9" w14:paraId="6EA201E2" w14:textId="77777777" w:rsidTr="00336A22">
        <w:trPr>
          <w:cantSplit/>
          <w:trHeight w:val="1956"/>
        </w:trPr>
        <w:tc>
          <w:tcPr>
            <w:tcW w:w="1274" w:type="pct"/>
            <w:noWrap/>
            <w:textDirection w:val="btLr"/>
            <w:vAlign w:val="bottom"/>
            <w:hideMark/>
          </w:tcPr>
          <w:p w14:paraId="65605277" w14:textId="77777777" w:rsidR="006057F5" w:rsidRPr="00742FE9" w:rsidRDefault="006057F5" w:rsidP="00336A22">
            <w:pPr>
              <w:ind w:left="113" w:right="113"/>
              <w:jc w:val="left"/>
              <w:rPr>
                <w:b/>
              </w:rPr>
            </w:pPr>
          </w:p>
        </w:tc>
        <w:tc>
          <w:tcPr>
            <w:tcW w:w="489" w:type="pct"/>
            <w:noWrap/>
            <w:textDirection w:val="btLr"/>
            <w:vAlign w:val="center"/>
            <w:hideMark/>
          </w:tcPr>
          <w:p w14:paraId="3B487BFE" w14:textId="77777777" w:rsidR="006057F5" w:rsidRPr="00742FE9" w:rsidRDefault="006057F5" w:rsidP="00336A22">
            <w:pPr>
              <w:ind w:left="113" w:right="113"/>
              <w:jc w:val="center"/>
              <w:rPr>
                <w:b/>
              </w:rPr>
            </w:pPr>
            <w:r w:rsidRPr="00742FE9">
              <w:rPr>
                <w:b/>
              </w:rPr>
              <w:t>Metadata Transmission</w:t>
            </w:r>
            <w:r>
              <w:rPr>
                <w:b/>
              </w:rPr>
              <w:t xml:space="preserve"> (s)</w:t>
            </w:r>
          </w:p>
        </w:tc>
        <w:tc>
          <w:tcPr>
            <w:tcW w:w="565" w:type="pct"/>
            <w:noWrap/>
            <w:textDirection w:val="btLr"/>
            <w:vAlign w:val="center"/>
            <w:hideMark/>
          </w:tcPr>
          <w:p w14:paraId="66C9942A" w14:textId="77777777" w:rsidR="006057F5" w:rsidRPr="00742FE9" w:rsidRDefault="006057F5" w:rsidP="00336A22">
            <w:pPr>
              <w:ind w:left="113" w:right="113"/>
              <w:jc w:val="center"/>
              <w:rPr>
                <w:b/>
              </w:rPr>
            </w:pPr>
            <w:r w:rsidRPr="00742FE9">
              <w:rPr>
                <w:b/>
              </w:rPr>
              <w:t>Application Transmission</w:t>
            </w:r>
            <w:r>
              <w:rPr>
                <w:b/>
              </w:rPr>
              <w:t xml:space="preserve"> (s)</w:t>
            </w:r>
          </w:p>
        </w:tc>
        <w:tc>
          <w:tcPr>
            <w:tcW w:w="489" w:type="pct"/>
            <w:noWrap/>
            <w:textDirection w:val="btLr"/>
            <w:vAlign w:val="center"/>
            <w:hideMark/>
          </w:tcPr>
          <w:p w14:paraId="5E4607BE" w14:textId="77777777" w:rsidR="006057F5" w:rsidRPr="00742FE9" w:rsidRDefault="006057F5" w:rsidP="00336A22">
            <w:pPr>
              <w:ind w:left="113" w:right="113"/>
              <w:jc w:val="center"/>
              <w:rPr>
                <w:b/>
              </w:rPr>
            </w:pPr>
            <w:r w:rsidRPr="00742FE9">
              <w:rPr>
                <w:b/>
              </w:rPr>
              <w:t>Save to Disk</w:t>
            </w:r>
            <w:r>
              <w:rPr>
                <w:b/>
              </w:rPr>
              <w:t xml:space="preserve"> (s)</w:t>
            </w:r>
          </w:p>
        </w:tc>
        <w:tc>
          <w:tcPr>
            <w:tcW w:w="565" w:type="pct"/>
            <w:noWrap/>
            <w:textDirection w:val="btLr"/>
            <w:vAlign w:val="center"/>
            <w:hideMark/>
          </w:tcPr>
          <w:p w14:paraId="3FA3E0DC" w14:textId="77777777" w:rsidR="006057F5" w:rsidRPr="00742FE9" w:rsidRDefault="006057F5" w:rsidP="00336A22">
            <w:pPr>
              <w:ind w:left="113" w:right="113"/>
              <w:jc w:val="center"/>
              <w:rPr>
                <w:b/>
              </w:rPr>
            </w:pPr>
            <w:r w:rsidRPr="00742FE9">
              <w:rPr>
                <w:b/>
              </w:rPr>
              <w:t>Validation</w:t>
            </w:r>
            <w:r>
              <w:rPr>
                <w:b/>
              </w:rPr>
              <w:t xml:space="preserve"> (s)</w:t>
            </w:r>
          </w:p>
        </w:tc>
        <w:tc>
          <w:tcPr>
            <w:tcW w:w="489" w:type="pct"/>
            <w:noWrap/>
            <w:textDirection w:val="btLr"/>
            <w:vAlign w:val="center"/>
            <w:hideMark/>
          </w:tcPr>
          <w:p w14:paraId="0CF633CA" w14:textId="77777777" w:rsidR="006057F5" w:rsidRPr="00742FE9" w:rsidRDefault="006057F5" w:rsidP="00336A22">
            <w:pPr>
              <w:ind w:left="113" w:right="113"/>
              <w:jc w:val="center"/>
              <w:rPr>
                <w:b/>
              </w:rPr>
            </w:pPr>
            <w:r w:rsidRPr="00742FE9">
              <w:rPr>
                <w:b/>
              </w:rPr>
              <w:t>Decompression</w:t>
            </w:r>
            <w:r>
              <w:rPr>
                <w:b/>
              </w:rPr>
              <w:t xml:space="preserve"> (s)</w:t>
            </w:r>
          </w:p>
        </w:tc>
        <w:tc>
          <w:tcPr>
            <w:tcW w:w="565" w:type="pct"/>
            <w:tcBorders>
              <w:right w:val="single" w:sz="18" w:space="0" w:color="auto"/>
            </w:tcBorders>
            <w:noWrap/>
            <w:textDirection w:val="btLr"/>
            <w:vAlign w:val="center"/>
            <w:hideMark/>
          </w:tcPr>
          <w:p w14:paraId="5C2D7405" w14:textId="77777777" w:rsidR="006057F5" w:rsidRPr="00742FE9" w:rsidRDefault="006057F5" w:rsidP="00336A22">
            <w:pPr>
              <w:ind w:left="113" w:right="113"/>
              <w:jc w:val="center"/>
              <w:rPr>
                <w:b/>
              </w:rPr>
            </w:pPr>
            <w:r w:rsidRPr="00742FE9">
              <w:rPr>
                <w:b/>
              </w:rPr>
              <w:t>Application Start</w:t>
            </w:r>
            <w:r>
              <w:rPr>
                <w:b/>
              </w:rPr>
              <w:t xml:space="preserve"> (s)</w:t>
            </w:r>
          </w:p>
        </w:tc>
        <w:tc>
          <w:tcPr>
            <w:tcW w:w="564" w:type="pct"/>
            <w:tcBorders>
              <w:left w:val="single" w:sz="18" w:space="0" w:color="auto"/>
            </w:tcBorders>
            <w:textDirection w:val="btLr"/>
            <w:vAlign w:val="center"/>
          </w:tcPr>
          <w:p w14:paraId="56C8C107" w14:textId="77777777" w:rsidR="006057F5" w:rsidRPr="00742FE9" w:rsidRDefault="006057F5" w:rsidP="00336A22">
            <w:pPr>
              <w:ind w:left="113" w:right="113"/>
              <w:jc w:val="center"/>
              <w:rPr>
                <w:b/>
              </w:rPr>
            </w:pPr>
            <w:r>
              <w:rPr>
                <w:b/>
              </w:rPr>
              <w:t>Energy (J)</w:t>
            </w:r>
          </w:p>
        </w:tc>
      </w:tr>
      <w:tr w:rsidR="006057F5" w:rsidRPr="00742FE9" w14:paraId="067C9FC9" w14:textId="77777777" w:rsidTr="00336A22">
        <w:trPr>
          <w:trHeight w:val="416"/>
        </w:trPr>
        <w:tc>
          <w:tcPr>
            <w:tcW w:w="1274" w:type="pct"/>
            <w:noWrap/>
            <w:hideMark/>
          </w:tcPr>
          <w:p w14:paraId="582F1ADC" w14:textId="77777777" w:rsidR="006057F5" w:rsidRPr="00742FE9" w:rsidRDefault="006057F5" w:rsidP="00336A22">
            <w:r w:rsidRPr="00742FE9">
              <w:t>Object (</w:t>
            </w:r>
            <w:r>
              <w:t>CDE</w:t>
            </w:r>
            <w:r w:rsidRPr="00742FE9">
              <w:t>)</w:t>
            </w:r>
          </w:p>
        </w:tc>
        <w:tc>
          <w:tcPr>
            <w:tcW w:w="489" w:type="pct"/>
            <w:noWrap/>
            <w:hideMark/>
          </w:tcPr>
          <w:p w14:paraId="22264902" w14:textId="77777777" w:rsidR="006057F5" w:rsidRPr="00742FE9" w:rsidRDefault="006057F5" w:rsidP="00336A22">
            <w:r w:rsidRPr="00742FE9">
              <w:t>0,197</w:t>
            </w:r>
          </w:p>
        </w:tc>
        <w:tc>
          <w:tcPr>
            <w:tcW w:w="565" w:type="pct"/>
            <w:noWrap/>
            <w:hideMark/>
          </w:tcPr>
          <w:p w14:paraId="31CB9876" w14:textId="77777777" w:rsidR="006057F5" w:rsidRPr="00742FE9" w:rsidRDefault="006057F5" w:rsidP="00336A22">
            <w:r w:rsidRPr="00742FE9">
              <w:t>15,445</w:t>
            </w:r>
          </w:p>
        </w:tc>
        <w:tc>
          <w:tcPr>
            <w:tcW w:w="489" w:type="pct"/>
            <w:noWrap/>
            <w:hideMark/>
          </w:tcPr>
          <w:p w14:paraId="6AA4AC53" w14:textId="77777777" w:rsidR="006057F5" w:rsidRPr="00742FE9" w:rsidRDefault="006057F5" w:rsidP="00336A22">
            <w:r w:rsidRPr="00742FE9">
              <w:t>0,091</w:t>
            </w:r>
          </w:p>
        </w:tc>
        <w:tc>
          <w:tcPr>
            <w:tcW w:w="565" w:type="pct"/>
            <w:noWrap/>
            <w:hideMark/>
          </w:tcPr>
          <w:p w14:paraId="4A73D49A" w14:textId="77777777" w:rsidR="006057F5" w:rsidRPr="00742FE9" w:rsidRDefault="006057F5" w:rsidP="00336A22">
            <w:r w:rsidRPr="00742FE9">
              <w:t>0,191</w:t>
            </w:r>
          </w:p>
        </w:tc>
        <w:tc>
          <w:tcPr>
            <w:tcW w:w="489" w:type="pct"/>
            <w:noWrap/>
            <w:hideMark/>
          </w:tcPr>
          <w:p w14:paraId="58AFF9BA" w14:textId="77777777" w:rsidR="006057F5" w:rsidRPr="00742FE9" w:rsidRDefault="006057F5" w:rsidP="00336A22">
            <w:r w:rsidRPr="00742FE9">
              <w:t>1,351</w:t>
            </w:r>
          </w:p>
        </w:tc>
        <w:tc>
          <w:tcPr>
            <w:tcW w:w="565" w:type="pct"/>
            <w:tcBorders>
              <w:right w:val="single" w:sz="18" w:space="0" w:color="auto"/>
            </w:tcBorders>
            <w:noWrap/>
            <w:hideMark/>
          </w:tcPr>
          <w:p w14:paraId="720C2FFB" w14:textId="77777777" w:rsidR="006057F5" w:rsidRPr="00742FE9" w:rsidRDefault="006057F5" w:rsidP="00336A22">
            <w:r w:rsidRPr="00742FE9">
              <w:t>0,21</w:t>
            </w:r>
            <w:r>
              <w:t>0</w:t>
            </w:r>
          </w:p>
        </w:tc>
        <w:tc>
          <w:tcPr>
            <w:tcW w:w="564" w:type="pct"/>
            <w:tcBorders>
              <w:left w:val="single" w:sz="18" w:space="0" w:color="auto"/>
            </w:tcBorders>
          </w:tcPr>
          <w:p w14:paraId="5899A119" w14:textId="77777777" w:rsidR="006057F5" w:rsidRDefault="006057F5" w:rsidP="00336A22">
            <w:r>
              <w:t>38,484</w:t>
            </w:r>
          </w:p>
          <w:p w14:paraId="18C63219" w14:textId="77777777" w:rsidR="006057F5" w:rsidRPr="00742FE9" w:rsidRDefault="006057F5" w:rsidP="00336A22"/>
        </w:tc>
      </w:tr>
      <w:tr w:rsidR="006057F5" w:rsidRPr="00742FE9" w14:paraId="18840920" w14:textId="77777777" w:rsidTr="00336A22">
        <w:trPr>
          <w:trHeight w:val="594"/>
        </w:trPr>
        <w:tc>
          <w:tcPr>
            <w:tcW w:w="1274" w:type="pct"/>
            <w:noWrap/>
            <w:hideMark/>
          </w:tcPr>
          <w:p w14:paraId="760A860F" w14:textId="77777777" w:rsidR="006057F5" w:rsidRPr="00742FE9" w:rsidRDefault="006057F5" w:rsidP="00336A22">
            <w:r w:rsidRPr="00742FE9">
              <w:t>Speech (</w:t>
            </w:r>
            <w:r>
              <w:t>CDE</w:t>
            </w:r>
            <w:r w:rsidRPr="00742FE9">
              <w:t>)</w:t>
            </w:r>
          </w:p>
        </w:tc>
        <w:tc>
          <w:tcPr>
            <w:tcW w:w="489" w:type="pct"/>
            <w:noWrap/>
            <w:hideMark/>
          </w:tcPr>
          <w:p w14:paraId="0CC5D574" w14:textId="77777777" w:rsidR="006057F5" w:rsidRPr="00742FE9" w:rsidRDefault="006057F5" w:rsidP="00336A22">
            <w:r w:rsidRPr="00742FE9">
              <w:t>0,113</w:t>
            </w:r>
          </w:p>
        </w:tc>
        <w:tc>
          <w:tcPr>
            <w:tcW w:w="565" w:type="pct"/>
            <w:noWrap/>
            <w:hideMark/>
          </w:tcPr>
          <w:p w14:paraId="1C9A7B1D" w14:textId="77777777" w:rsidR="006057F5" w:rsidRPr="00742FE9" w:rsidRDefault="006057F5" w:rsidP="00336A22">
            <w:r w:rsidRPr="00742FE9">
              <w:t>24,329</w:t>
            </w:r>
          </w:p>
        </w:tc>
        <w:tc>
          <w:tcPr>
            <w:tcW w:w="489" w:type="pct"/>
            <w:noWrap/>
            <w:hideMark/>
          </w:tcPr>
          <w:p w14:paraId="6D71D54F" w14:textId="77777777" w:rsidR="006057F5" w:rsidRPr="00742FE9" w:rsidRDefault="006057F5" w:rsidP="00336A22">
            <w:r w:rsidRPr="00742FE9">
              <w:t>0,324</w:t>
            </w:r>
          </w:p>
        </w:tc>
        <w:tc>
          <w:tcPr>
            <w:tcW w:w="565" w:type="pct"/>
            <w:noWrap/>
            <w:hideMark/>
          </w:tcPr>
          <w:p w14:paraId="4311265E" w14:textId="77777777" w:rsidR="006057F5" w:rsidRPr="00742FE9" w:rsidRDefault="006057F5" w:rsidP="00336A22">
            <w:r w:rsidRPr="00742FE9">
              <w:t>0,482</w:t>
            </w:r>
          </w:p>
        </w:tc>
        <w:tc>
          <w:tcPr>
            <w:tcW w:w="489" w:type="pct"/>
            <w:noWrap/>
            <w:hideMark/>
          </w:tcPr>
          <w:p w14:paraId="03F9C8EE" w14:textId="77777777" w:rsidR="006057F5" w:rsidRPr="00742FE9" w:rsidRDefault="006057F5" w:rsidP="00336A22">
            <w:r w:rsidRPr="00742FE9">
              <w:t>1,868</w:t>
            </w:r>
          </w:p>
        </w:tc>
        <w:tc>
          <w:tcPr>
            <w:tcW w:w="565" w:type="pct"/>
            <w:tcBorders>
              <w:right w:val="single" w:sz="18" w:space="0" w:color="auto"/>
            </w:tcBorders>
            <w:noWrap/>
            <w:hideMark/>
          </w:tcPr>
          <w:p w14:paraId="209E11B4" w14:textId="77777777" w:rsidR="006057F5" w:rsidRPr="00742FE9" w:rsidRDefault="006057F5" w:rsidP="00336A22">
            <w:r w:rsidRPr="00742FE9">
              <w:t>0,212</w:t>
            </w:r>
          </w:p>
        </w:tc>
        <w:tc>
          <w:tcPr>
            <w:tcW w:w="564" w:type="pct"/>
            <w:tcBorders>
              <w:left w:val="single" w:sz="18" w:space="0" w:color="auto"/>
            </w:tcBorders>
          </w:tcPr>
          <w:p w14:paraId="6B19E58E" w14:textId="77777777" w:rsidR="006057F5" w:rsidRDefault="006057F5" w:rsidP="00336A22">
            <w:r>
              <w:t>56,075</w:t>
            </w:r>
          </w:p>
          <w:p w14:paraId="5B885725" w14:textId="77777777" w:rsidR="006057F5" w:rsidRPr="00742FE9" w:rsidRDefault="006057F5" w:rsidP="00336A22"/>
        </w:tc>
      </w:tr>
      <w:tr w:rsidR="006057F5" w:rsidRPr="00742FE9" w14:paraId="6B76C717" w14:textId="77777777" w:rsidTr="00336A22">
        <w:trPr>
          <w:trHeight w:val="594"/>
        </w:trPr>
        <w:tc>
          <w:tcPr>
            <w:tcW w:w="1274" w:type="pct"/>
            <w:noWrap/>
            <w:hideMark/>
          </w:tcPr>
          <w:p w14:paraId="1C5ECC92" w14:textId="77777777" w:rsidR="006057F5" w:rsidRPr="00742FE9" w:rsidRDefault="006057F5" w:rsidP="00336A22">
            <w:r w:rsidRPr="00742FE9">
              <w:t>NULL (</w:t>
            </w:r>
            <w:r>
              <w:t>CDE</w:t>
            </w:r>
            <w:r w:rsidRPr="00742FE9">
              <w:t>)</w:t>
            </w:r>
          </w:p>
        </w:tc>
        <w:tc>
          <w:tcPr>
            <w:tcW w:w="489" w:type="pct"/>
            <w:noWrap/>
            <w:hideMark/>
          </w:tcPr>
          <w:p w14:paraId="7BDABC80" w14:textId="77777777" w:rsidR="006057F5" w:rsidRPr="00742FE9" w:rsidRDefault="006057F5" w:rsidP="00336A22">
            <w:r w:rsidRPr="00742FE9">
              <w:t>0,1</w:t>
            </w:r>
            <w:r>
              <w:t>00</w:t>
            </w:r>
          </w:p>
        </w:tc>
        <w:tc>
          <w:tcPr>
            <w:tcW w:w="565" w:type="pct"/>
            <w:noWrap/>
            <w:hideMark/>
          </w:tcPr>
          <w:p w14:paraId="117E74F0" w14:textId="77777777" w:rsidR="006057F5" w:rsidRPr="00742FE9" w:rsidRDefault="006057F5" w:rsidP="00336A22">
            <w:r w:rsidRPr="00742FE9">
              <w:t>0,576</w:t>
            </w:r>
          </w:p>
        </w:tc>
        <w:tc>
          <w:tcPr>
            <w:tcW w:w="489" w:type="pct"/>
            <w:noWrap/>
            <w:hideMark/>
          </w:tcPr>
          <w:p w14:paraId="3B58C705" w14:textId="77777777" w:rsidR="006057F5" w:rsidRPr="00742FE9" w:rsidRDefault="006057F5" w:rsidP="00336A22">
            <w:r w:rsidRPr="00742FE9">
              <w:t>0,004</w:t>
            </w:r>
          </w:p>
        </w:tc>
        <w:tc>
          <w:tcPr>
            <w:tcW w:w="565" w:type="pct"/>
            <w:noWrap/>
            <w:hideMark/>
          </w:tcPr>
          <w:p w14:paraId="57D7EE9F" w14:textId="77777777" w:rsidR="006057F5" w:rsidRPr="00742FE9" w:rsidRDefault="006057F5" w:rsidP="00336A22">
            <w:r w:rsidRPr="00742FE9">
              <w:t>0,008</w:t>
            </w:r>
          </w:p>
        </w:tc>
        <w:tc>
          <w:tcPr>
            <w:tcW w:w="489" w:type="pct"/>
            <w:noWrap/>
            <w:hideMark/>
          </w:tcPr>
          <w:p w14:paraId="11EA2182" w14:textId="77777777" w:rsidR="006057F5" w:rsidRPr="00742FE9" w:rsidRDefault="006057F5" w:rsidP="00336A22">
            <w:r w:rsidRPr="00742FE9">
              <w:t>0,064</w:t>
            </w:r>
          </w:p>
        </w:tc>
        <w:tc>
          <w:tcPr>
            <w:tcW w:w="565" w:type="pct"/>
            <w:tcBorders>
              <w:right w:val="single" w:sz="18" w:space="0" w:color="auto"/>
            </w:tcBorders>
            <w:noWrap/>
            <w:hideMark/>
          </w:tcPr>
          <w:p w14:paraId="5E14203D" w14:textId="77777777" w:rsidR="006057F5" w:rsidRPr="00742FE9" w:rsidRDefault="006057F5" w:rsidP="00336A22">
            <w:r w:rsidRPr="00742FE9">
              <w:t>0,209</w:t>
            </w:r>
          </w:p>
        </w:tc>
        <w:tc>
          <w:tcPr>
            <w:tcW w:w="564" w:type="pct"/>
            <w:tcBorders>
              <w:left w:val="single" w:sz="18" w:space="0" w:color="auto"/>
            </w:tcBorders>
          </w:tcPr>
          <w:p w14:paraId="45259DD9" w14:textId="77777777" w:rsidR="006057F5" w:rsidRDefault="006057F5" w:rsidP="00336A22">
            <w:r>
              <w:t>1,958</w:t>
            </w:r>
          </w:p>
          <w:p w14:paraId="4F2577EE" w14:textId="77777777" w:rsidR="006057F5" w:rsidRPr="00742FE9" w:rsidRDefault="006057F5" w:rsidP="00336A22"/>
        </w:tc>
      </w:tr>
      <w:tr w:rsidR="006057F5" w:rsidRPr="00742FE9" w14:paraId="110986B8" w14:textId="77777777" w:rsidTr="00336A22">
        <w:trPr>
          <w:trHeight w:val="594"/>
        </w:trPr>
        <w:tc>
          <w:tcPr>
            <w:tcW w:w="1274" w:type="pct"/>
            <w:noWrap/>
            <w:hideMark/>
          </w:tcPr>
          <w:p w14:paraId="46C0B132" w14:textId="77777777" w:rsidR="006057F5" w:rsidRPr="00742FE9" w:rsidRDefault="006057F5" w:rsidP="00336A22">
            <w:r w:rsidRPr="00742FE9">
              <w:t>Face (</w:t>
            </w:r>
            <w:proofErr w:type="spellStart"/>
            <w:r>
              <w:t>C</w:t>
            </w:r>
            <w:r w:rsidRPr="00742FE9">
              <w:t>ameyo</w:t>
            </w:r>
            <w:proofErr w:type="spellEnd"/>
            <w:r w:rsidRPr="00742FE9">
              <w:t>)</w:t>
            </w:r>
          </w:p>
        </w:tc>
        <w:tc>
          <w:tcPr>
            <w:tcW w:w="489" w:type="pct"/>
            <w:noWrap/>
            <w:hideMark/>
          </w:tcPr>
          <w:p w14:paraId="695A9DF5" w14:textId="77777777" w:rsidR="006057F5" w:rsidRPr="00742FE9" w:rsidRDefault="006057F5" w:rsidP="00336A22">
            <w:r w:rsidRPr="00742FE9">
              <w:t>0,25</w:t>
            </w:r>
            <w:r>
              <w:t>0</w:t>
            </w:r>
          </w:p>
        </w:tc>
        <w:tc>
          <w:tcPr>
            <w:tcW w:w="565" w:type="pct"/>
            <w:noWrap/>
            <w:hideMark/>
          </w:tcPr>
          <w:p w14:paraId="546AB531" w14:textId="77777777" w:rsidR="006057F5" w:rsidRPr="00742FE9" w:rsidRDefault="006057F5" w:rsidP="00336A22">
            <w:r w:rsidRPr="00742FE9">
              <w:t>6,695</w:t>
            </w:r>
          </w:p>
        </w:tc>
        <w:tc>
          <w:tcPr>
            <w:tcW w:w="489" w:type="pct"/>
            <w:noWrap/>
            <w:hideMark/>
          </w:tcPr>
          <w:p w14:paraId="1CB5F5F0" w14:textId="77777777" w:rsidR="006057F5" w:rsidRPr="00742FE9" w:rsidRDefault="006057F5" w:rsidP="00336A22">
            <w:r w:rsidRPr="00742FE9">
              <w:t>0,659</w:t>
            </w:r>
          </w:p>
        </w:tc>
        <w:tc>
          <w:tcPr>
            <w:tcW w:w="565" w:type="pct"/>
            <w:noWrap/>
            <w:hideMark/>
          </w:tcPr>
          <w:p w14:paraId="0BA8C990" w14:textId="77777777" w:rsidR="006057F5" w:rsidRPr="00742FE9" w:rsidRDefault="006057F5" w:rsidP="00336A22">
            <w:r w:rsidRPr="00742FE9">
              <w:t>2,918</w:t>
            </w:r>
          </w:p>
        </w:tc>
        <w:tc>
          <w:tcPr>
            <w:tcW w:w="489" w:type="pct"/>
            <w:noWrap/>
            <w:hideMark/>
          </w:tcPr>
          <w:p w14:paraId="654956D4" w14:textId="77777777" w:rsidR="006057F5" w:rsidRPr="00742FE9" w:rsidRDefault="006057F5" w:rsidP="00336A22">
            <w:r w:rsidRPr="00742FE9">
              <w:t>1,089</w:t>
            </w:r>
          </w:p>
        </w:tc>
        <w:tc>
          <w:tcPr>
            <w:tcW w:w="565" w:type="pct"/>
            <w:tcBorders>
              <w:right w:val="single" w:sz="18" w:space="0" w:color="auto"/>
            </w:tcBorders>
            <w:noWrap/>
            <w:hideMark/>
          </w:tcPr>
          <w:p w14:paraId="4994E1BA" w14:textId="77777777" w:rsidR="006057F5" w:rsidRPr="00742FE9" w:rsidRDefault="006057F5" w:rsidP="00336A22">
            <w:r w:rsidRPr="00742FE9">
              <w:t>5,127</w:t>
            </w:r>
          </w:p>
        </w:tc>
        <w:tc>
          <w:tcPr>
            <w:tcW w:w="564" w:type="pct"/>
            <w:tcBorders>
              <w:left w:val="single" w:sz="18" w:space="0" w:color="auto"/>
            </w:tcBorders>
          </w:tcPr>
          <w:p w14:paraId="6FA466D2" w14:textId="77777777" w:rsidR="006057F5" w:rsidRPr="00742FE9" w:rsidRDefault="006057F5" w:rsidP="00336A22">
            <w:r>
              <w:t>33,641</w:t>
            </w:r>
          </w:p>
        </w:tc>
      </w:tr>
      <w:tr w:rsidR="006057F5" w:rsidRPr="00742FE9" w14:paraId="469F199C" w14:textId="77777777" w:rsidTr="00336A22">
        <w:trPr>
          <w:trHeight w:val="594"/>
        </w:trPr>
        <w:tc>
          <w:tcPr>
            <w:tcW w:w="1274" w:type="pct"/>
            <w:noWrap/>
            <w:hideMark/>
          </w:tcPr>
          <w:p w14:paraId="3582010F" w14:textId="77777777" w:rsidR="006057F5" w:rsidRPr="00742FE9" w:rsidRDefault="006057F5" w:rsidP="00336A22">
            <w:r w:rsidRPr="00742FE9">
              <w:t>Speech (</w:t>
            </w:r>
            <w:proofErr w:type="spellStart"/>
            <w:r>
              <w:t>C</w:t>
            </w:r>
            <w:r w:rsidRPr="00742FE9">
              <w:t>ameyo</w:t>
            </w:r>
            <w:proofErr w:type="spellEnd"/>
            <w:r w:rsidRPr="00742FE9">
              <w:t>)</w:t>
            </w:r>
          </w:p>
        </w:tc>
        <w:tc>
          <w:tcPr>
            <w:tcW w:w="489" w:type="pct"/>
            <w:noWrap/>
            <w:hideMark/>
          </w:tcPr>
          <w:p w14:paraId="576F6979" w14:textId="77777777" w:rsidR="006057F5" w:rsidRPr="00742FE9" w:rsidRDefault="006057F5" w:rsidP="00336A22">
            <w:r w:rsidRPr="00742FE9">
              <w:t>0,113</w:t>
            </w:r>
          </w:p>
        </w:tc>
        <w:tc>
          <w:tcPr>
            <w:tcW w:w="565" w:type="pct"/>
            <w:noWrap/>
            <w:hideMark/>
          </w:tcPr>
          <w:p w14:paraId="682E3CAB" w14:textId="77777777" w:rsidR="006057F5" w:rsidRPr="00742FE9" w:rsidRDefault="006057F5" w:rsidP="00336A22">
            <w:r w:rsidRPr="00742FE9">
              <w:t>41,219</w:t>
            </w:r>
          </w:p>
        </w:tc>
        <w:tc>
          <w:tcPr>
            <w:tcW w:w="489" w:type="pct"/>
            <w:noWrap/>
            <w:hideMark/>
          </w:tcPr>
          <w:p w14:paraId="50DA53AC" w14:textId="77777777" w:rsidR="006057F5" w:rsidRPr="00742FE9" w:rsidRDefault="006057F5" w:rsidP="00336A22">
            <w:r w:rsidRPr="00742FE9">
              <w:t>2,228</w:t>
            </w:r>
          </w:p>
        </w:tc>
        <w:tc>
          <w:tcPr>
            <w:tcW w:w="565" w:type="pct"/>
            <w:noWrap/>
            <w:hideMark/>
          </w:tcPr>
          <w:p w14:paraId="62C8C85F" w14:textId="77777777" w:rsidR="006057F5" w:rsidRPr="00742FE9" w:rsidRDefault="006057F5" w:rsidP="00336A22">
            <w:r w:rsidRPr="00742FE9">
              <w:t>1,0126</w:t>
            </w:r>
          </w:p>
        </w:tc>
        <w:tc>
          <w:tcPr>
            <w:tcW w:w="489" w:type="pct"/>
            <w:noWrap/>
            <w:hideMark/>
          </w:tcPr>
          <w:p w14:paraId="4BBBCB03" w14:textId="77777777" w:rsidR="006057F5" w:rsidRPr="00742FE9" w:rsidRDefault="006057F5" w:rsidP="00336A22">
            <w:r w:rsidRPr="00742FE9">
              <w:t>4,941</w:t>
            </w:r>
          </w:p>
        </w:tc>
        <w:tc>
          <w:tcPr>
            <w:tcW w:w="565" w:type="pct"/>
            <w:tcBorders>
              <w:right w:val="single" w:sz="18" w:space="0" w:color="auto"/>
            </w:tcBorders>
            <w:noWrap/>
            <w:hideMark/>
          </w:tcPr>
          <w:p w14:paraId="7E681E82" w14:textId="77777777" w:rsidR="006057F5" w:rsidRPr="00742FE9" w:rsidRDefault="006057F5" w:rsidP="00336A22">
            <w:r w:rsidRPr="00742FE9">
              <w:t>16,656</w:t>
            </w:r>
          </w:p>
        </w:tc>
        <w:tc>
          <w:tcPr>
            <w:tcW w:w="564" w:type="pct"/>
            <w:tcBorders>
              <w:left w:val="single" w:sz="18" w:space="0" w:color="auto"/>
            </w:tcBorders>
          </w:tcPr>
          <w:p w14:paraId="7B675B0F" w14:textId="77777777" w:rsidR="006057F5" w:rsidRDefault="006057F5" w:rsidP="00336A22">
            <w:r>
              <w:t>98,118</w:t>
            </w:r>
          </w:p>
          <w:p w14:paraId="471D35A0" w14:textId="77777777" w:rsidR="006057F5" w:rsidRPr="00742FE9" w:rsidRDefault="006057F5" w:rsidP="00336A22"/>
        </w:tc>
      </w:tr>
      <w:tr w:rsidR="006057F5" w:rsidRPr="00742FE9" w14:paraId="6C56BED4" w14:textId="77777777" w:rsidTr="00336A22">
        <w:trPr>
          <w:trHeight w:val="594"/>
        </w:trPr>
        <w:tc>
          <w:tcPr>
            <w:tcW w:w="1274" w:type="pct"/>
            <w:noWrap/>
            <w:hideMark/>
          </w:tcPr>
          <w:p w14:paraId="60A65162" w14:textId="77777777" w:rsidR="006057F5" w:rsidRPr="00742FE9" w:rsidRDefault="006057F5" w:rsidP="00336A22">
            <w:r w:rsidRPr="00742FE9">
              <w:t>NULL (</w:t>
            </w:r>
            <w:proofErr w:type="spellStart"/>
            <w:r>
              <w:t>C</w:t>
            </w:r>
            <w:r w:rsidRPr="00742FE9">
              <w:t>ameyo</w:t>
            </w:r>
            <w:proofErr w:type="spellEnd"/>
            <w:r w:rsidRPr="00742FE9">
              <w:t>)</w:t>
            </w:r>
          </w:p>
        </w:tc>
        <w:tc>
          <w:tcPr>
            <w:tcW w:w="489" w:type="pct"/>
            <w:noWrap/>
            <w:hideMark/>
          </w:tcPr>
          <w:p w14:paraId="678D0307" w14:textId="77777777" w:rsidR="006057F5" w:rsidRPr="00742FE9" w:rsidRDefault="006057F5" w:rsidP="00336A22">
            <w:r w:rsidRPr="00742FE9">
              <w:t>0,1</w:t>
            </w:r>
            <w:r>
              <w:t>00</w:t>
            </w:r>
          </w:p>
        </w:tc>
        <w:tc>
          <w:tcPr>
            <w:tcW w:w="565" w:type="pct"/>
            <w:noWrap/>
            <w:hideMark/>
          </w:tcPr>
          <w:p w14:paraId="27BA08FF" w14:textId="77777777" w:rsidR="006057F5" w:rsidRPr="00742FE9" w:rsidRDefault="006057F5" w:rsidP="00336A22">
            <w:r w:rsidRPr="00742FE9">
              <w:t>6,706</w:t>
            </w:r>
          </w:p>
        </w:tc>
        <w:tc>
          <w:tcPr>
            <w:tcW w:w="489" w:type="pct"/>
            <w:noWrap/>
            <w:hideMark/>
          </w:tcPr>
          <w:p w14:paraId="26F7F63B" w14:textId="77777777" w:rsidR="006057F5" w:rsidRPr="00742FE9" w:rsidRDefault="006057F5" w:rsidP="00336A22">
            <w:r w:rsidRPr="00742FE9">
              <w:t>0,003</w:t>
            </w:r>
          </w:p>
        </w:tc>
        <w:tc>
          <w:tcPr>
            <w:tcW w:w="565" w:type="pct"/>
            <w:noWrap/>
            <w:hideMark/>
          </w:tcPr>
          <w:p w14:paraId="11ADF5E0" w14:textId="77777777" w:rsidR="006057F5" w:rsidRPr="00742FE9" w:rsidRDefault="006057F5" w:rsidP="00336A22">
            <w:r w:rsidRPr="00742FE9">
              <w:t>0,009</w:t>
            </w:r>
          </w:p>
        </w:tc>
        <w:tc>
          <w:tcPr>
            <w:tcW w:w="489" w:type="pct"/>
            <w:noWrap/>
            <w:hideMark/>
          </w:tcPr>
          <w:p w14:paraId="59BE4DF1" w14:textId="77777777" w:rsidR="006057F5" w:rsidRPr="00742FE9" w:rsidRDefault="006057F5" w:rsidP="00336A22">
            <w:r w:rsidRPr="00742FE9">
              <w:t>0,081</w:t>
            </w:r>
          </w:p>
        </w:tc>
        <w:tc>
          <w:tcPr>
            <w:tcW w:w="565" w:type="pct"/>
            <w:tcBorders>
              <w:right w:val="single" w:sz="18" w:space="0" w:color="auto"/>
            </w:tcBorders>
            <w:noWrap/>
            <w:hideMark/>
          </w:tcPr>
          <w:p w14:paraId="74C0FFE6" w14:textId="77777777" w:rsidR="006057F5" w:rsidRPr="00742FE9" w:rsidRDefault="006057F5" w:rsidP="00336A22">
            <w:r w:rsidRPr="00742FE9">
              <w:t>2,31</w:t>
            </w:r>
            <w:r>
              <w:t>0</w:t>
            </w:r>
          </w:p>
        </w:tc>
        <w:tc>
          <w:tcPr>
            <w:tcW w:w="564" w:type="pct"/>
            <w:tcBorders>
              <w:left w:val="single" w:sz="18" w:space="0" w:color="auto"/>
            </w:tcBorders>
          </w:tcPr>
          <w:p w14:paraId="2B26033B" w14:textId="77777777" w:rsidR="006057F5" w:rsidRPr="00742FE9" w:rsidRDefault="006057F5" w:rsidP="00336A22">
            <w:r>
              <w:t>14,940</w:t>
            </w:r>
          </w:p>
        </w:tc>
      </w:tr>
    </w:tbl>
    <w:p w14:paraId="56E3C765" w14:textId="77777777" w:rsidR="006057F5" w:rsidRDefault="006057F5" w:rsidP="006057F5">
      <w:pPr>
        <w:keepNext/>
      </w:pPr>
      <w:r>
        <w:rPr>
          <w:noProof/>
          <w:lang w:val="de-DE" w:eastAsia="de-DE"/>
        </w:rPr>
        <w:lastRenderedPageBreak/>
        <w:drawing>
          <wp:inline distT="0" distB="0" distL="0" distR="0" wp14:anchorId="74F399C3" wp14:editId="405ED47C">
            <wp:extent cx="5486400" cy="3200400"/>
            <wp:effectExtent l="0" t="0" r="19050" b="19050"/>
            <wp:docPr id="460" name="Diagramm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655B9C" w14:textId="77777777" w:rsidR="006057F5" w:rsidRDefault="006057F5" w:rsidP="006057F5">
      <w:pPr>
        <w:pStyle w:val="Beschriftung"/>
      </w:pPr>
      <w:bookmarkStart w:id="1397" w:name="_Ref340694249"/>
      <w:r>
        <w:t xml:space="preserve">Figure </w:t>
      </w:r>
      <w:fldSimple w:instr=" SEQ Figure \* ARABIC ">
        <w:ins w:id="1398" w:author="Dominik Messinger" w:date="2012-11-14T22:49:00Z">
          <w:r w:rsidR="00BA767A">
            <w:rPr>
              <w:noProof/>
            </w:rPr>
            <w:t>14</w:t>
          </w:r>
        </w:ins>
        <w:del w:id="1399" w:author="Dominik Messinger" w:date="2012-11-14T21:57:00Z">
          <w:r w:rsidDel="00460A20">
            <w:rPr>
              <w:noProof/>
            </w:rPr>
            <w:delText>12</w:delText>
          </w:r>
        </w:del>
      </w:fldSimple>
      <w:bookmarkEnd w:id="1397"/>
      <w:r>
        <w:t>: Time and Energy Measurements per Virtual Application</w:t>
      </w:r>
    </w:p>
    <w:p w14:paraId="7A785B6A" w14:textId="77777777" w:rsidR="006057F5" w:rsidRPr="00BA4EEC" w:rsidRDefault="006057F5" w:rsidP="006057F5">
      <w:r>
        <w:t>Deployment time ranged from 0.961 seconds (</w:t>
      </w:r>
      <w:r w:rsidRPr="00BA4EEC">
        <w:rPr>
          <w:rStyle w:val="Hervorhebung"/>
        </w:rPr>
        <w:t>NULL (</w:t>
      </w:r>
      <w:r>
        <w:rPr>
          <w:rStyle w:val="Hervorhebung"/>
        </w:rPr>
        <w:t>CDE</w:t>
      </w:r>
      <w:r w:rsidRPr="00BA4EEC">
        <w:rPr>
          <w:rStyle w:val="Hervorhebung"/>
        </w:rPr>
        <w:t>)</w:t>
      </w:r>
      <w:r>
        <w:t>) to 66.170 seconds (</w:t>
      </w:r>
      <w:r w:rsidRPr="00BA4EEC">
        <w:rPr>
          <w:rStyle w:val="Hervorhebung"/>
        </w:rPr>
        <w:t>Speech (</w:t>
      </w:r>
      <w:proofErr w:type="spellStart"/>
      <w:r>
        <w:rPr>
          <w:rStyle w:val="Hervorhebung"/>
        </w:rPr>
        <w:t>C</w:t>
      </w:r>
      <w:r w:rsidRPr="00BA4EEC">
        <w:rPr>
          <w:rStyle w:val="Hervorhebung"/>
        </w:rPr>
        <w:t>ameyo</w:t>
      </w:r>
      <w:proofErr w:type="spellEnd"/>
      <w:r w:rsidRPr="00BA4EEC">
        <w:rPr>
          <w:rStyle w:val="Hervorhebung"/>
        </w:rPr>
        <w:t>)</w:t>
      </w:r>
      <w:r>
        <w:t xml:space="preserve">). NULL (CDE) had the lowest energy consumption, which was approximately 2 Joules. The highest amount of energy was consumed by </w:t>
      </w:r>
      <w:r w:rsidRPr="00BA4EEC">
        <w:rPr>
          <w:rStyle w:val="Hervorhebung"/>
        </w:rPr>
        <w:t>Speech (</w:t>
      </w:r>
      <w:proofErr w:type="spellStart"/>
      <w:r>
        <w:rPr>
          <w:rStyle w:val="Hervorhebung"/>
        </w:rPr>
        <w:t>C</w:t>
      </w:r>
      <w:r w:rsidRPr="00BA4EEC">
        <w:rPr>
          <w:rStyle w:val="Hervorhebung"/>
        </w:rPr>
        <w:t>ameyo</w:t>
      </w:r>
      <w:proofErr w:type="spellEnd"/>
      <w:r w:rsidRPr="00BA4EEC">
        <w:rPr>
          <w:rStyle w:val="Hervorhebung"/>
        </w:rPr>
        <w:t>)</w:t>
      </w:r>
      <w:r>
        <w:rPr>
          <w:rStyle w:val="Hervorhebung"/>
        </w:rPr>
        <w:t xml:space="preserve"> </w:t>
      </w:r>
      <w:r w:rsidRPr="00596061">
        <w:rPr>
          <w:rStyle w:val="Hervorhebung"/>
          <w:i w:val="0"/>
        </w:rPr>
        <w:t xml:space="preserve">at approximately </w:t>
      </w:r>
      <w:r>
        <w:t xml:space="preserve">98 Joules. Application transmission time clearly dominates the total deployment time for CDE applications. It is also the major portion for </w:t>
      </w:r>
      <w:proofErr w:type="spellStart"/>
      <w:r>
        <w:t>Cameyo</w:t>
      </w:r>
      <w:proofErr w:type="spellEnd"/>
      <w:r>
        <w:t xml:space="preserve"> applications. Application start time is significant for </w:t>
      </w:r>
      <w:proofErr w:type="spellStart"/>
      <w:r>
        <w:t>Cameyo</w:t>
      </w:r>
      <w:proofErr w:type="spellEnd"/>
      <w:r>
        <w:t xml:space="preserve"> applications and negligible for CDE applications.</w:t>
      </w:r>
    </w:p>
    <w:p w14:paraId="7657F95A" w14:textId="77777777" w:rsidR="006057F5" w:rsidRDefault="006057F5" w:rsidP="006057F5">
      <w:pPr>
        <w:pStyle w:val="berschrift3"/>
        <w:rPr>
          <w:rFonts w:eastAsiaTheme="minorEastAsia"/>
        </w:rPr>
      </w:pPr>
      <w:bookmarkStart w:id="1400" w:name="_Toc337668001"/>
      <w:bookmarkStart w:id="1401" w:name="_Toc340693018"/>
      <w:r>
        <w:rPr>
          <w:rFonts w:eastAsiaTheme="minorEastAsia"/>
        </w:rPr>
        <w:t>Conclusion</w:t>
      </w:r>
      <w:bookmarkEnd w:id="1400"/>
      <w:r>
        <w:rPr>
          <w:rFonts w:eastAsiaTheme="minorEastAsia"/>
        </w:rPr>
        <w:t>s</w:t>
      </w:r>
      <w:bookmarkEnd w:id="1401"/>
    </w:p>
    <w:p w14:paraId="2805D7AD" w14:textId="77777777" w:rsidR="006057F5" w:rsidRDefault="006057F5" w:rsidP="006057F5">
      <w:r>
        <w:t xml:space="preserve">We divided the applications into two groups because of the observed difference in performance. CDE applications that run on an Ubuntu 10.04 VM form the first group and </w:t>
      </w:r>
      <w:proofErr w:type="spellStart"/>
      <w:r>
        <w:t>Cameyo</w:t>
      </w:r>
      <w:proofErr w:type="spellEnd"/>
      <w:r>
        <w:t xml:space="preserve"> applications for Windows XP form the second group.</w:t>
      </w:r>
    </w:p>
    <w:p w14:paraId="032FC392" w14:textId="77777777" w:rsidR="006057F5" w:rsidRDefault="006057F5" w:rsidP="006057F5">
      <w:r>
        <w:t xml:space="preserve">There is a strong positive correlation between application package size and deployment time for both CDE/Ubuntu10.04 and </w:t>
      </w:r>
      <w:proofErr w:type="spellStart"/>
      <w:r>
        <w:t>Cameyo</w:t>
      </w:r>
      <w:proofErr w:type="spellEnd"/>
      <w:r>
        <w:t>/</w:t>
      </w:r>
      <w:proofErr w:type="spellStart"/>
      <w:r>
        <w:t>WinXP</w:t>
      </w:r>
      <w:proofErr w:type="spellEnd"/>
      <w:r>
        <w:t xml:space="preserve"> applications. The correlation coefficients are:</w:t>
      </w:r>
    </w:p>
    <w:p w14:paraId="5A6E6299" w14:textId="77777777" w:rsidR="006057F5" w:rsidRDefault="002E25C3" w:rsidP="006057F5">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m:oMathPara>
    </w:p>
    <w:p w14:paraId="57C96804" w14:textId="77777777" w:rsidR="006057F5" w:rsidRDefault="002E25C3" w:rsidP="006057F5">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6057F5">
        <w:rPr>
          <w:rFonts w:eastAsiaTheme="minorEastAsia"/>
        </w:rPr>
        <w:t>.</w:t>
      </w:r>
    </w:p>
    <w:p w14:paraId="64A84987" w14:textId="77777777" w:rsidR="006057F5" w:rsidRDefault="006057F5" w:rsidP="006057F5">
      <w:r>
        <w:rPr>
          <w:rFonts w:eastAsiaTheme="minorEastAsia"/>
        </w:rPr>
        <w:t xml:space="preserve">These values therefore suggest </w:t>
      </w:r>
      <w:r>
        <w:t xml:space="preserve">a linear dependency between package size and deployment time. An explanation for this observation is the linear dependency that also exists between file size and file transmission time, which is mostly determined by the Wi-Fi bandwidth. In </w:t>
      </w:r>
      <w:r>
        <w:lastRenderedPageBreak/>
        <w:t xml:space="preserve">addition, there is a proportional relation between file size and the time needed for checksum computation and decompression. </w:t>
      </w:r>
    </w:p>
    <w:p w14:paraId="2719A559" w14:textId="677D6328" w:rsidR="006057F5" w:rsidRDefault="006057F5" w:rsidP="006057F5">
      <w:r>
        <w:t xml:space="preserve">The measurements also suggest that </w:t>
      </w:r>
      <w:proofErr w:type="spellStart"/>
      <w:r>
        <w:t>Cameyo’s</w:t>
      </w:r>
      <w:proofErr w:type="spellEnd"/>
      <w:r>
        <w:t xml:space="preserve"> application start time is proportional to file size (cf. </w:t>
      </w:r>
      <w:del w:id="1402" w:author="Dominik Messinger" w:date="2012-11-14T22:09:00Z">
        <w:r w:rsidDel="000267A5">
          <w:fldChar w:fldCharType="begin"/>
        </w:r>
        <w:r w:rsidDel="000267A5">
          <w:delInstrText xml:space="preserve"> REF _Ref335309236 \h </w:delInstrText>
        </w:r>
        <w:r w:rsidDel="000267A5">
          <w:fldChar w:fldCharType="separate"/>
        </w:r>
      </w:del>
      <w:del w:id="1403" w:author="Dominik Messinger" w:date="2012-11-14T21:57:00Z">
        <w:r w:rsidRPr="00924976" w:rsidDel="00460A20">
          <w:delText xml:space="preserve">Table </w:delText>
        </w:r>
        <w:r w:rsidRPr="0083284E" w:rsidDel="00460A20">
          <w:rPr>
            <w:noProof/>
          </w:rPr>
          <w:delText>2</w:delText>
        </w:r>
      </w:del>
      <w:del w:id="1404" w:author="Dominik Messinger" w:date="2012-11-14T22:09:00Z">
        <w:r w:rsidDel="000267A5">
          <w:fldChar w:fldCharType="end"/>
        </w:r>
        <w:r w:rsidRPr="00924976" w:rsidDel="000267A5">
          <w:delText xml:space="preserve"> </w:delText>
        </w:r>
      </w:del>
      <w:ins w:id="1405" w:author="Dominik Messinger" w:date="2012-11-14T22:10:00Z">
        <w:r w:rsidR="000267A5">
          <w:rPr>
            <w:lang w:val="de-DE"/>
          </w:rPr>
          <w:fldChar w:fldCharType="begin"/>
        </w:r>
        <w:r w:rsidR="000267A5" w:rsidRPr="000267A5">
          <w:rPr>
            <w:rPrChange w:id="1406" w:author="Dominik Messinger" w:date="2012-11-14T22:10:00Z">
              <w:rPr>
                <w:lang w:val="de-DE"/>
              </w:rPr>
            </w:rPrChange>
          </w:rPr>
          <w:instrText xml:space="preserve"> REF _Ref340694249 \h </w:instrText>
        </w:r>
      </w:ins>
      <w:r w:rsidR="000267A5">
        <w:rPr>
          <w:lang w:val="de-DE"/>
        </w:rPr>
      </w:r>
      <w:r w:rsidR="000267A5">
        <w:rPr>
          <w:lang w:val="de-DE"/>
        </w:rPr>
        <w:fldChar w:fldCharType="separate"/>
      </w:r>
      <w:ins w:id="1407" w:author="Dominik Messinger" w:date="2012-11-14T22:49:00Z">
        <w:r w:rsidR="00BA767A">
          <w:t xml:space="preserve">Figure </w:t>
        </w:r>
        <w:r w:rsidR="00BA767A">
          <w:rPr>
            <w:noProof/>
          </w:rPr>
          <w:t>14</w:t>
        </w:r>
      </w:ins>
      <w:ins w:id="1408" w:author="Dominik Messinger" w:date="2012-11-14T22:10:00Z">
        <w:r w:rsidR="000267A5">
          <w:rPr>
            <w:lang w:val="de-DE"/>
          </w:rPr>
          <w:fldChar w:fldCharType="end"/>
        </w:r>
        <w:r w:rsidR="000267A5" w:rsidRPr="000267A5">
          <w:rPr>
            <w:rPrChange w:id="1409" w:author="Dominik Messinger" w:date="2012-11-14T22:10:00Z">
              <w:rPr>
                <w:lang w:val="de-DE"/>
              </w:rPr>
            </w:rPrChange>
          </w:rPr>
          <w:t xml:space="preserve"> </w:t>
        </w:r>
      </w:ins>
      <w:proofErr w:type="spellStart"/>
      <w:r w:rsidRPr="00924976">
        <w:t>and</w:t>
      </w:r>
      <w:del w:id="1410" w:author="Dominik Messinger" w:date="2012-11-14T22:10:00Z">
        <w:r w:rsidRPr="0083284E" w:rsidDel="000267A5">
          <w:delText xml:space="preserve"> </w:delText>
        </w:r>
        <w:r w:rsidDel="000267A5">
          <w:fldChar w:fldCharType="begin"/>
        </w:r>
        <w:r w:rsidRPr="000267A5" w:rsidDel="000267A5">
          <w:delInstrText xml:space="preserve"> REF _Ref334459056 \h </w:delInstrText>
        </w:r>
        <w:r w:rsidDel="000267A5">
          <w:fldChar w:fldCharType="separate"/>
        </w:r>
      </w:del>
      <w:del w:id="1411" w:author="Dominik Messinger" w:date="2012-11-14T21:57:00Z">
        <w:r w:rsidRPr="00924976" w:rsidDel="00460A20">
          <w:delText xml:space="preserve">Figure </w:delText>
        </w:r>
        <w:r w:rsidRPr="0083284E" w:rsidDel="00460A20">
          <w:rPr>
            <w:noProof/>
          </w:rPr>
          <w:delText>12</w:delText>
        </w:r>
      </w:del>
      <w:del w:id="1412" w:author="Dominik Messinger" w:date="2012-11-14T22:10:00Z">
        <w:r w:rsidDel="000267A5">
          <w:fldChar w:fldCharType="end"/>
        </w:r>
        <w:r w:rsidRPr="00924976" w:rsidDel="000267A5">
          <w:delText>)</w:delText>
        </w:r>
      </w:del>
      <w:ins w:id="1413" w:author="Dominik Messinger" w:date="2012-11-14T22:10:00Z">
        <w:r w:rsidR="000267A5">
          <w:rPr>
            <w:lang w:val="de-DE"/>
          </w:rPr>
          <w:fldChar w:fldCharType="begin"/>
        </w:r>
        <w:r w:rsidR="000267A5" w:rsidRPr="000267A5">
          <w:rPr>
            <w:rPrChange w:id="1414" w:author="Dominik Messinger" w:date="2012-11-14T22:10:00Z">
              <w:rPr>
                <w:lang w:val="de-DE"/>
              </w:rPr>
            </w:rPrChange>
          </w:rPr>
          <w:instrText xml:space="preserve"> REF _Ref340694341 \h </w:instrText>
        </w:r>
      </w:ins>
      <w:r w:rsidR="000267A5">
        <w:rPr>
          <w:lang w:val="de-DE"/>
        </w:rPr>
      </w:r>
      <w:r w:rsidR="000267A5">
        <w:rPr>
          <w:lang w:val="de-DE"/>
        </w:rPr>
        <w:fldChar w:fldCharType="separate"/>
      </w:r>
      <w:ins w:id="1415" w:author="Dominik Messinger" w:date="2012-11-14T22:49:00Z">
        <w:r w:rsidR="00BA767A">
          <w:t>Figure</w:t>
        </w:r>
        <w:proofErr w:type="spellEnd"/>
        <w:r w:rsidR="00BA767A">
          <w:t xml:space="preserve"> </w:t>
        </w:r>
        <w:r w:rsidR="00BA767A">
          <w:rPr>
            <w:noProof/>
          </w:rPr>
          <w:t>15</w:t>
        </w:r>
      </w:ins>
      <w:ins w:id="1416" w:author="Dominik Messinger" w:date="2012-11-14T22:10:00Z">
        <w:r w:rsidR="000267A5">
          <w:rPr>
            <w:lang w:val="de-DE"/>
          </w:rPr>
          <w:fldChar w:fldCharType="end"/>
        </w:r>
        <w:r w:rsidR="000267A5" w:rsidRPr="000267A5">
          <w:rPr>
            <w:rPrChange w:id="1417" w:author="Dominik Messinger" w:date="2012-11-14T22:10:00Z">
              <w:rPr>
                <w:lang w:val="de-DE"/>
              </w:rPr>
            </w:rPrChange>
          </w:rPr>
          <w:t>)</w:t>
        </w:r>
      </w:ins>
      <w:r w:rsidRPr="00924976">
        <w:t xml:space="preserve">. </w:t>
      </w:r>
      <w:r>
        <w:t>The linear regression equations for this relationship are:</w:t>
      </w:r>
    </w:p>
    <w:p w14:paraId="1DE910FD" w14:textId="77777777" w:rsidR="006057F5" w:rsidRPr="00BF2AA4" w:rsidRDefault="006057F5" w:rsidP="006057F5">
      <w:pPr>
        <w:jc w:val="center"/>
        <w:rPr>
          <w:rFonts w:eastAsiaTheme="minorEastAsia"/>
        </w:rPr>
      </w:pPr>
      <w:r w:rsidRPr="00BF2AA4">
        <w:t>CDE/Ubuntu 10.04:</w:t>
      </w:r>
      <w:r w:rsidRPr="00BF2AA4">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0.3587×</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+2.7378</m:t>
        </m:r>
      </m:oMath>
    </w:p>
    <w:p w14:paraId="113D8298" w14:textId="77777777" w:rsidR="006057F5" w:rsidRPr="00FA1955" w:rsidRDefault="006057F5" w:rsidP="006057F5">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7FC7BC09" w14:textId="77777777" w:rsidR="006057F5" w:rsidRDefault="006057F5" w:rsidP="006057F5">
      <w:pPr>
        <w:keepNext/>
      </w:pPr>
      <w:r>
        <w:rPr>
          <w:noProof/>
          <w:lang w:val="de-DE" w:eastAsia="de-DE"/>
        </w:rPr>
        <w:drawing>
          <wp:inline distT="0" distB="0" distL="0" distR="0" wp14:anchorId="110A82A0" wp14:editId="5B41E4FA">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C8595AA" w14:textId="77777777" w:rsidR="006057F5" w:rsidRDefault="006057F5" w:rsidP="006057F5">
      <w:pPr>
        <w:pStyle w:val="Beschriftung"/>
      </w:pPr>
      <w:bookmarkStart w:id="1418" w:name="_Ref340694341"/>
      <w:r>
        <w:t xml:space="preserve">Figure </w:t>
      </w:r>
      <w:fldSimple w:instr=" SEQ Figure \* ARABIC ">
        <w:ins w:id="1419" w:author="Dominik Messinger" w:date="2012-11-14T22:49:00Z">
          <w:r w:rsidR="00BA767A">
            <w:rPr>
              <w:noProof/>
            </w:rPr>
            <w:t>15</w:t>
          </w:r>
        </w:ins>
        <w:del w:id="1420" w:author="Dominik Messinger" w:date="2012-11-14T21:57:00Z">
          <w:r w:rsidDel="00460A20">
            <w:rPr>
              <w:noProof/>
            </w:rPr>
            <w:delText>13</w:delText>
          </w:r>
        </w:del>
      </w:fldSimple>
      <w:bookmarkEnd w:id="1418"/>
      <w:r>
        <w:t>: Application Package Size in relation to Deployment Time</w:t>
      </w:r>
    </w:p>
    <w:p w14:paraId="1BCB5FEB" w14:textId="7810666C" w:rsidR="006057F5" w:rsidRDefault="006057F5" w:rsidP="006057F5">
      <w:r>
        <w:t xml:space="preserve">The experiments showed the highest energy consumption during application transmission. Given the linear relation between application transmission time and package size, there is also a linear dependency between package size and energy consumption, as shown in </w:t>
      </w:r>
      <w:ins w:id="1421" w:author="Dominik Messinger" w:date="2012-11-14T22:10:00Z">
        <w:r w:rsidR="000267A5">
          <w:fldChar w:fldCharType="begin"/>
        </w:r>
        <w:r w:rsidR="000267A5">
          <w:instrText xml:space="preserve"> REF _Ref340694363 \h </w:instrText>
        </w:r>
      </w:ins>
      <w:r w:rsidR="000267A5">
        <w:fldChar w:fldCharType="separate"/>
      </w:r>
      <w:ins w:id="1422" w:author="Dominik Messinger" w:date="2012-11-14T22:49:00Z">
        <w:r w:rsidR="00BA767A">
          <w:t xml:space="preserve">Figure </w:t>
        </w:r>
        <w:r w:rsidR="00BA767A">
          <w:rPr>
            <w:noProof/>
          </w:rPr>
          <w:t>16</w:t>
        </w:r>
      </w:ins>
      <w:ins w:id="1423" w:author="Dominik Messinger" w:date="2012-11-14T22:10:00Z">
        <w:r w:rsidR="000267A5">
          <w:fldChar w:fldCharType="end"/>
        </w:r>
      </w:ins>
      <w:del w:id="1424" w:author="Dominik Messinger" w:date="2012-11-14T23:04:00Z">
        <w:r w:rsidDel="00310B32">
          <w:fldChar w:fldCharType="begin"/>
        </w:r>
        <w:r w:rsidDel="00310B32">
          <w:delInstrText xml:space="preserve"> REF _Ref337644839 \h </w:delInstrText>
        </w:r>
        <w:r w:rsidDel="00310B32">
          <w:fldChar w:fldCharType="separate"/>
        </w:r>
      </w:del>
      <w:del w:id="1425" w:author="Dominik Messinger" w:date="2012-11-14T21:57:00Z">
        <w:r w:rsidDel="00460A20">
          <w:delText xml:space="preserve">Figure </w:delText>
        </w:r>
        <w:r w:rsidDel="00460A20">
          <w:rPr>
            <w:noProof/>
          </w:rPr>
          <w:delText>14</w:delText>
        </w:r>
      </w:del>
      <w:del w:id="1426" w:author="Dominik Messinger" w:date="2012-11-14T23:04:00Z">
        <w:r w:rsidDel="00310B32">
          <w:fldChar w:fldCharType="end"/>
        </w:r>
      </w:del>
      <w:r>
        <w:t>. The correlation coefficients are:</w:t>
      </w:r>
    </w:p>
    <w:p w14:paraId="642B86F2" w14:textId="77777777" w:rsidR="006057F5" w:rsidRDefault="002E25C3" w:rsidP="006057F5">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74E4E42D" w14:textId="77777777" w:rsidR="006057F5" w:rsidRDefault="002E25C3" w:rsidP="006057F5">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0C1292A1" w14:textId="77777777" w:rsidR="006057F5" w:rsidRDefault="006057F5" w:rsidP="006057F5">
      <w:pPr>
        <w:rPr>
          <w:rFonts w:eastAsiaTheme="minorEastAsia"/>
        </w:rPr>
      </w:pPr>
      <w:r>
        <w:rPr>
          <w:rFonts w:eastAsiaTheme="minorEastAsia"/>
        </w:rPr>
        <w:t xml:space="preserve">And the linear regression equations for this relationship are: </w:t>
      </w:r>
    </w:p>
    <w:p w14:paraId="3F8FDCC4" w14:textId="77777777" w:rsidR="006057F5" w:rsidRPr="00593551" w:rsidRDefault="006057F5" w:rsidP="006057F5">
      <w:pPr>
        <w:jc w:val="center"/>
        <w:rPr>
          <w:rFonts w:eastAsiaTheme="minorEastAsia"/>
          <w:lang w:val="de-DE"/>
        </w:rPr>
      </w:pPr>
      <w:r w:rsidRPr="00593551">
        <w:rPr>
          <w:lang w:val="de-DE"/>
        </w:rPr>
        <w:t>CDE/</w:t>
      </w:r>
      <w:proofErr w:type="spellStart"/>
      <w:r w:rsidRPr="00593551">
        <w:rPr>
          <w:lang w:val="de-DE"/>
        </w:rPr>
        <w:t>Ubuntu</w:t>
      </w:r>
      <w:proofErr w:type="spellEnd"/>
      <w:r w:rsidRPr="00593551">
        <w:rPr>
          <w:lang w:val="de-DE"/>
        </w:rPr>
        <w:t xml:space="preserve"> 10.04:</w:t>
      </w:r>
      <w:r w:rsidRPr="00593551">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lang w:val="de-DE"/>
          </w:rPr>
          <m:t>= 0.7871×</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+6.6252</m:t>
        </m:r>
      </m:oMath>
    </w:p>
    <w:p w14:paraId="0D15207A" w14:textId="77777777" w:rsidR="006057F5" w:rsidRPr="00E57844" w:rsidRDefault="006057F5" w:rsidP="006057F5">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E8B908E" w14:textId="77777777" w:rsidR="006057F5" w:rsidRDefault="006057F5" w:rsidP="006057F5">
      <w:pPr>
        <w:keepNext/>
      </w:pPr>
      <w:r>
        <w:rPr>
          <w:noProof/>
          <w:lang w:val="de-DE" w:eastAsia="de-DE"/>
        </w:rPr>
        <w:lastRenderedPageBreak/>
        <w:drawing>
          <wp:inline distT="0" distB="0" distL="0" distR="0" wp14:anchorId="09FA3526" wp14:editId="5ED59C9D">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35862E" w14:textId="77777777" w:rsidR="006057F5" w:rsidRPr="00F776BF" w:rsidRDefault="006057F5" w:rsidP="006057F5">
      <w:pPr>
        <w:pStyle w:val="Beschriftung"/>
      </w:pPr>
      <w:bookmarkStart w:id="1427" w:name="_Ref340694363"/>
      <w:r>
        <w:t xml:space="preserve">Figure </w:t>
      </w:r>
      <w:fldSimple w:instr=" SEQ Figure \* ARABIC ">
        <w:ins w:id="1428" w:author="Dominik Messinger" w:date="2012-11-14T22:49:00Z">
          <w:r w:rsidR="00BA767A">
            <w:rPr>
              <w:noProof/>
            </w:rPr>
            <w:t>16</w:t>
          </w:r>
        </w:ins>
        <w:del w:id="1429" w:author="Dominik Messinger" w:date="2012-11-14T21:57:00Z">
          <w:r w:rsidDel="00460A20">
            <w:rPr>
              <w:noProof/>
            </w:rPr>
            <w:delText>14</w:delText>
          </w:r>
        </w:del>
      </w:fldSimple>
      <w:bookmarkEnd w:id="1427"/>
      <w:r>
        <w:t xml:space="preserve">: </w:t>
      </w:r>
      <w:r w:rsidRPr="00B6386F">
        <w:t xml:space="preserve">Application Package Size in relation to </w:t>
      </w:r>
      <w:r>
        <w:t>Energy Consumption</w:t>
      </w:r>
    </w:p>
    <w:p w14:paraId="5F697072" w14:textId="77777777" w:rsidR="006057F5" w:rsidRDefault="006057F5" w:rsidP="006057F5">
      <w:pPr>
        <w:pStyle w:val="berschrift3"/>
        <w:rPr>
          <w:rFonts w:eastAsiaTheme="minorEastAsia"/>
        </w:rPr>
      </w:pPr>
      <w:bookmarkStart w:id="1430" w:name="_Toc337668002"/>
      <w:bookmarkStart w:id="1431" w:name="_Toc340693019"/>
      <w:r>
        <w:rPr>
          <w:rFonts w:eastAsiaTheme="minorEastAsia"/>
        </w:rPr>
        <w:t>Comparison with VM Synthesis</w:t>
      </w:r>
      <w:bookmarkEnd w:id="1430"/>
      <w:bookmarkEnd w:id="1431"/>
    </w:p>
    <w:p w14:paraId="6B0BA82B" w14:textId="528B851A" w:rsidR="006057F5" w:rsidRDefault="006057F5" w:rsidP="006057F5">
      <w:r>
        <w:t xml:space="preserve">The VM synthesis cloudlet reference architecture has been evaluated in </w:t>
      </w:r>
      <w:customXmlInsRangeStart w:id="1432" w:author="Dominik Messinger" w:date="2012-11-14T15:04:00Z"/>
      <w:sdt>
        <w:sdtPr>
          <w:id w:val="-940987687"/>
          <w:citation/>
        </w:sdtPr>
        <w:sdtEndPr/>
        <w:sdtContent>
          <w:customXmlInsRangeEnd w:id="1432"/>
          <w:ins w:id="1433" w:author="Dominik Messinger" w:date="2012-11-14T15:04:00Z">
            <w:r w:rsidR="00705F1C">
              <w:fldChar w:fldCharType="begin"/>
            </w:r>
            <w:r w:rsidR="00705F1C" w:rsidRPr="00705F1C">
              <w:rPr>
                <w:rPrChange w:id="1434" w:author="Dominik Messinger" w:date="2012-11-14T15:04:00Z">
                  <w:rPr>
                    <w:lang w:val="de-DE"/>
                  </w:rPr>
                </w:rPrChange>
              </w:rPr>
              <w:instrText xml:space="preserve"> CITATION Sim12 \l 1031 </w:instrText>
            </w:r>
          </w:ins>
          <w:r w:rsidR="00705F1C">
            <w:fldChar w:fldCharType="separate"/>
          </w:r>
          <w:r w:rsidR="003520F5" w:rsidRPr="003520F5">
            <w:rPr>
              <w:noProof/>
            </w:rPr>
            <w:t>[9]</w:t>
          </w:r>
          <w:ins w:id="1435" w:author="Dominik Messinger" w:date="2012-11-14T15:04:00Z">
            <w:r w:rsidR="00705F1C">
              <w:fldChar w:fldCharType="end"/>
            </w:r>
          </w:ins>
          <w:customXmlInsRangeStart w:id="1436" w:author="Dominik Messinger" w:date="2012-11-14T15:04:00Z"/>
        </w:sdtContent>
      </w:sdt>
      <w:customXmlInsRangeEnd w:id="1436"/>
      <w:r>
        <w:t xml:space="preserve"> using the same set of applications. As in the application virtualization cloudlet implementation, energy consumption and deployment time (referred to as “application ready time” in </w:t>
      </w:r>
      <w:customXmlInsRangeStart w:id="1437" w:author="Dominik Messinger" w:date="2012-11-14T15:05:00Z"/>
      <w:sdt>
        <w:sdtPr>
          <w:id w:val="1788387632"/>
          <w:citation/>
        </w:sdtPr>
        <w:sdtEndPr/>
        <w:sdtContent>
          <w:customXmlInsRangeEnd w:id="1437"/>
          <w:ins w:id="1438" w:author="Dominik Messinger" w:date="2012-11-14T15:05:00Z">
            <w:r w:rsidR="00705F1C">
              <w:fldChar w:fldCharType="begin"/>
            </w:r>
            <w:r w:rsidR="00705F1C" w:rsidRPr="00705F1C">
              <w:rPr>
                <w:rPrChange w:id="1439" w:author="Dominik Messinger" w:date="2012-11-14T15:05:00Z">
                  <w:rPr>
                    <w:lang w:val="de-DE"/>
                  </w:rPr>
                </w:rPrChange>
              </w:rPr>
              <w:instrText xml:space="preserve"> CITATION Sim12 \l 1031 </w:instrText>
            </w:r>
          </w:ins>
          <w:r w:rsidR="00705F1C">
            <w:fldChar w:fldCharType="separate"/>
          </w:r>
          <w:r w:rsidR="003520F5" w:rsidRPr="003520F5">
            <w:rPr>
              <w:noProof/>
            </w:rPr>
            <w:t>[9]</w:t>
          </w:r>
          <w:ins w:id="1440" w:author="Dominik Messinger" w:date="2012-11-14T15:05:00Z">
            <w:r w:rsidR="00705F1C">
              <w:fldChar w:fldCharType="end"/>
            </w:r>
          </w:ins>
          <w:customXmlInsRangeStart w:id="1441" w:author="Dominik Messinger" w:date="2012-11-14T15:05:00Z"/>
        </w:sdtContent>
      </w:sdt>
      <w:customXmlInsRangeEnd w:id="1441"/>
      <w:r>
        <w:rPr>
          <w:rStyle w:val="Kommentarzeichen"/>
        </w:rPr>
        <w:commentReference w:id="1442"/>
      </w:r>
      <w:r w:rsidR="00290C6E">
        <w:rPr>
          <w:rStyle w:val="Kommentarzeichen"/>
        </w:rPr>
        <w:commentReference w:id="1443"/>
      </w:r>
      <w:r>
        <w:t>), increases with the amount of data that is transferred to the cloudlet. Based on the numbers from the revised VM synthesis prototype evaluation (p. 18ff)</w:t>
      </w:r>
      <w:ins w:id="1444" w:author="Dominik Messinger" w:date="2012-11-14T15:06:00Z">
        <w:r w:rsidR="00705F1C">
          <w:t xml:space="preserve"> </w:t>
        </w:r>
      </w:ins>
      <w:customXmlInsRangeStart w:id="1445" w:author="Dominik Messinger" w:date="2012-11-14T15:06:00Z"/>
      <w:sdt>
        <w:sdtPr>
          <w:id w:val="196051095"/>
          <w:citation/>
        </w:sdtPr>
        <w:sdtEndPr/>
        <w:sdtContent>
          <w:customXmlInsRangeEnd w:id="1445"/>
          <w:ins w:id="1446" w:author="Dominik Messinger" w:date="2012-11-14T15:06:00Z">
            <w:r w:rsidR="00705F1C">
              <w:fldChar w:fldCharType="begin"/>
            </w:r>
            <w:r w:rsidR="00705F1C" w:rsidRPr="00705F1C">
              <w:rPr>
                <w:rPrChange w:id="1447" w:author="Dominik Messinger" w:date="2012-11-14T15:06:00Z">
                  <w:rPr>
                    <w:lang w:val="de-DE"/>
                  </w:rPr>
                </w:rPrChange>
              </w:rPr>
              <w:instrText xml:space="preserve"> CITATION Sim12 \l 1031 </w:instrText>
            </w:r>
          </w:ins>
          <w:r w:rsidR="00705F1C">
            <w:fldChar w:fldCharType="separate"/>
          </w:r>
          <w:r w:rsidR="003520F5" w:rsidRPr="003520F5">
            <w:rPr>
              <w:noProof/>
            </w:rPr>
            <w:t>[9]</w:t>
          </w:r>
          <w:ins w:id="1448" w:author="Dominik Messinger" w:date="2012-11-14T15:06:00Z">
            <w:r w:rsidR="00705F1C">
              <w:fldChar w:fldCharType="end"/>
            </w:r>
          </w:ins>
          <w:customXmlInsRangeStart w:id="1449" w:author="Dominik Messinger" w:date="2012-11-14T15:06:00Z"/>
        </w:sdtContent>
      </w:sdt>
      <w:customXmlInsRangeEnd w:id="1449"/>
      <w:r>
        <w:t>, a linear regression analysis shows a relation of</w:t>
      </w:r>
    </w:p>
    <w:p w14:paraId="393F62E5" w14:textId="77777777" w:rsidR="006057F5" w:rsidRPr="00BF2AA4" w:rsidRDefault="002E25C3" w:rsidP="006057F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m:oMathPara>
    </w:p>
    <w:p w14:paraId="4FC1CCF9" w14:textId="77777777" w:rsidR="006057F5" w:rsidRDefault="002E25C3" w:rsidP="006057F5">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6057F5">
        <w:rPr>
          <w:rFonts w:eastAsiaTheme="minorEastAsia"/>
        </w:rPr>
        <w:t>.</w:t>
      </w:r>
    </w:p>
    <w:p w14:paraId="58E147DE" w14:textId="77777777" w:rsidR="006057F5" w:rsidRPr="0043600A" w:rsidRDefault="006057F5" w:rsidP="006057F5">
      <w:pPr>
        <w:rPr>
          <w:rFonts w:eastAsiaTheme="minorEastAsia"/>
        </w:rPr>
      </w:pPr>
      <w:proofErr w:type="gramStart"/>
      <w:r>
        <w:rPr>
          <w:rFonts w:eastAsiaTheme="minorEastAsia"/>
        </w:rPr>
        <w:t>where</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Pr>
          <w:rFonts w:eastAsiaTheme="minorEastAsia"/>
        </w:rPr>
        <w:t>“ is the total amount of data that is transmitted, i.e. the sum of disk image overlay size and memory overlay size.</w:t>
      </w:r>
    </w:p>
    <w:p w14:paraId="51FB8270" w14:textId="30345938" w:rsidR="00A66055" w:rsidRDefault="006057F5" w:rsidP="006057F5">
      <w:pPr>
        <w:rPr>
          <w:ins w:id="1450" w:author="Dominik Messinger" w:date="2012-11-14T17:03:00Z"/>
          <w:rFonts w:eastAsiaTheme="minorEastAsia"/>
        </w:rPr>
      </w:pPr>
      <w:r>
        <w:rPr>
          <w:rFonts w:eastAsiaTheme="minorEastAsia"/>
        </w:rPr>
        <w:t xml:space="preserve">The experiments and the VM synthesis evaluation clearly show that smaller packages for transfer can drastically decrease deployment time and energy consumption for cloudlet-based cyber foraging. Using the software from the VM synthesis implementation from [9], disk and memory overlays of the same applications that were used for evaluating the application virtualization implementation were created. In this set of experiments, 64-bit versions of Ubuntu 12.04 and Windows XP with Service Pack 2 were used. The results show that </w:t>
      </w:r>
      <w:del w:id="1451" w:author="Dominik Messinger" w:date="2012-11-14T23:05:00Z">
        <w:r w:rsidDel="00310B32">
          <w:rPr>
            <w:rFonts w:eastAsiaTheme="minorEastAsia"/>
          </w:rPr>
          <w:delText xml:space="preserve">that </w:delText>
        </w:r>
      </w:del>
      <w:r>
        <w:rPr>
          <w:rFonts w:eastAsiaTheme="minorEastAsia"/>
        </w:rPr>
        <w:t xml:space="preserve">the virtualized applications are significantly smaller in size than the combined </w:t>
      </w:r>
      <w:r>
        <w:rPr>
          <w:rFonts w:eastAsiaTheme="minorEastAsia"/>
        </w:rPr>
        <w:lastRenderedPageBreak/>
        <w:t>overlays, cf.</w:t>
      </w:r>
      <w:ins w:id="1452" w:author="Dominik Messinger" w:date="2012-11-14T23:05:00Z">
        <w:r w:rsidR="00310B32">
          <w:rPr>
            <w:rFonts w:eastAsiaTheme="minorEastAsia"/>
          </w:rPr>
          <w:t xml:space="preserve"> </w:t>
        </w:r>
      </w:ins>
      <w:del w:id="1453" w:author="Dominik Messinger" w:date="2012-11-14T23:05:00Z">
        <w:r w:rsidDel="00310B32">
          <w:rPr>
            <w:rFonts w:eastAsiaTheme="minorEastAsia"/>
          </w:rPr>
          <w:delText xml:space="preserve"> </w:delText>
        </w:r>
        <w:r w:rsidDel="00310B32">
          <w:rPr>
            <w:rFonts w:eastAsiaTheme="minorEastAsia"/>
          </w:rPr>
          <w:fldChar w:fldCharType="begin"/>
        </w:r>
        <w:r w:rsidDel="00310B32">
          <w:rPr>
            <w:rFonts w:eastAsiaTheme="minorEastAsia"/>
          </w:rPr>
          <w:delInstrText xml:space="preserve"> REF _Ref335323241 \h </w:delInstrText>
        </w:r>
        <w:r w:rsidDel="00310B32">
          <w:rPr>
            <w:rFonts w:eastAsiaTheme="minorEastAsia"/>
          </w:rPr>
        </w:r>
        <w:r w:rsidDel="00310B32">
          <w:rPr>
            <w:rFonts w:eastAsiaTheme="minorEastAsia"/>
          </w:rPr>
          <w:fldChar w:fldCharType="separate"/>
        </w:r>
      </w:del>
      <w:del w:id="1454" w:author="Dominik Messinger" w:date="2012-11-14T21:57:00Z">
        <w:r w:rsidDel="00460A20">
          <w:delText xml:space="preserve">Table </w:delText>
        </w:r>
        <w:r w:rsidDel="00460A20">
          <w:rPr>
            <w:noProof/>
          </w:rPr>
          <w:delText>4</w:delText>
        </w:r>
      </w:del>
      <w:del w:id="1455" w:author="Dominik Messinger" w:date="2012-11-14T23:05:00Z">
        <w:r w:rsidDel="00310B32">
          <w:rPr>
            <w:rFonts w:eastAsiaTheme="minorEastAsia"/>
          </w:rPr>
          <w:fldChar w:fldCharType="end"/>
        </w:r>
      </w:del>
      <w:ins w:id="1456" w:author="Dominik Messinger" w:date="2012-11-14T23:05:00Z">
        <w:r w:rsidR="00310B32">
          <w:rPr>
            <w:rFonts w:eastAsiaTheme="minorEastAsia"/>
          </w:rPr>
          <w:t>Table 4</w:t>
        </w:r>
      </w:ins>
      <w:r>
        <w:rPr>
          <w:rFonts w:eastAsiaTheme="minorEastAsia"/>
        </w:rPr>
        <w:t>. The main reason is that memory overlays tend to include data that is irrelevant to the application of interest, thus leading to an increased file size.</w:t>
      </w:r>
    </w:p>
    <w:p w14:paraId="3CCD0E0C" w14:textId="77777777" w:rsidR="00A66055" w:rsidRDefault="00A66055" w:rsidP="00A66055">
      <w:pPr>
        <w:pStyle w:val="Beschriftung"/>
        <w:keepNext/>
      </w:pPr>
      <w:bookmarkStart w:id="1457" w:name="_Ref340693918"/>
      <w:r>
        <w:t xml:space="preserve">Table </w:t>
      </w:r>
      <w:fldSimple w:instr=" SEQ Table \* ARABIC ">
        <w:r w:rsidR="00BA767A">
          <w:rPr>
            <w:noProof/>
          </w:rPr>
          <w:t>4</w:t>
        </w:r>
      </w:fldSimple>
      <w:bookmarkEnd w:id="1457"/>
      <w:r>
        <w:t xml:space="preserve">: File Sizes of Application Virtualization vs. VM </w:t>
      </w:r>
      <w:commentRangeStart w:id="1458"/>
      <w:commentRangeStart w:id="1459"/>
      <w:r>
        <w:t>Synthesis</w:t>
      </w:r>
      <w:commentRangeEnd w:id="1458"/>
      <w:r>
        <w:rPr>
          <w:rStyle w:val="Kommentarzeichen"/>
          <w:rFonts w:asciiTheme="minorHAnsi" w:hAnsiTheme="minorHAnsi"/>
          <w:bCs w:val="0"/>
          <w:i w:val="0"/>
        </w:rPr>
        <w:commentReference w:id="1458"/>
      </w:r>
      <w:commentRangeEnd w:id="1459"/>
      <w:r>
        <w:rPr>
          <w:rStyle w:val="Kommentarzeichen"/>
          <w:rFonts w:asciiTheme="minorHAnsi" w:hAnsiTheme="minorHAnsi"/>
          <w:bCs w:val="0"/>
          <w:i w:val="0"/>
        </w:rPr>
        <w:commentReference w:id="1459"/>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A66055" w14:paraId="26F37540" w14:textId="77777777" w:rsidTr="005A6A03">
        <w:trPr>
          <w:trHeight w:val="284"/>
        </w:trPr>
        <w:tc>
          <w:tcPr>
            <w:tcW w:w="1567" w:type="dxa"/>
            <w:tcBorders>
              <w:right w:val="single" w:sz="18" w:space="0" w:color="auto"/>
            </w:tcBorders>
          </w:tcPr>
          <w:p w14:paraId="21A0C830" w14:textId="77777777" w:rsidR="00A66055" w:rsidRDefault="00A66055" w:rsidP="005A6A03">
            <w:pPr>
              <w:rPr>
                <w:rFonts w:eastAsiaTheme="minorEastAsia"/>
              </w:rPr>
            </w:pPr>
          </w:p>
        </w:tc>
        <w:tc>
          <w:tcPr>
            <w:tcW w:w="2369" w:type="dxa"/>
            <w:gridSpan w:val="2"/>
            <w:tcBorders>
              <w:left w:val="single" w:sz="18" w:space="0" w:color="auto"/>
              <w:right w:val="single" w:sz="18" w:space="0" w:color="auto"/>
            </w:tcBorders>
            <w:vAlign w:val="center"/>
          </w:tcPr>
          <w:p w14:paraId="302CAD82" w14:textId="77777777" w:rsidR="00A66055" w:rsidRPr="004A5AA3" w:rsidRDefault="00A66055" w:rsidP="005A6A03">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D09266C" w14:textId="77777777" w:rsidR="00A66055" w:rsidRPr="004A5AA3" w:rsidRDefault="00A66055" w:rsidP="005A6A03">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2313E10A" w14:textId="77777777" w:rsidR="00A66055" w:rsidRPr="004A5AA3" w:rsidRDefault="00A66055" w:rsidP="005A6A03">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4CAD1460" w14:textId="77777777" w:rsidR="00A66055" w:rsidRPr="004A5AA3" w:rsidRDefault="00A66055" w:rsidP="005A6A03">
            <w:pPr>
              <w:jc w:val="center"/>
              <w:rPr>
                <w:rFonts w:eastAsiaTheme="minorEastAsia"/>
                <w:b/>
              </w:rPr>
            </w:pPr>
            <w:r>
              <w:rPr>
                <w:rFonts w:eastAsiaTheme="minorEastAsia"/>
                <w:b/>
              </w:rPr>
              <w:t>Face</w:t>
            </w:r>
          </w:p>
        </w:tc>
      </w:tr>
      <w:tr w:rsidR="00A66055" w14:paraId="3AE2C886" w14:textId="77777777" w:rsidTr="005A6A03">
        <w:trPr>
          <w:trHeight w:val="284"/>
        </w:trPr>
        <w:tc>
          <w:tcPr>
            <w:tcW w:w="1567" w:type="dxa"/>
            <w:tcBorders>
              <w:right w:val="single" w:sz="18" w:space="0" w:color="auto"/>
            </w:tcBorders>
            <w:vAlign w:val="center"/>
          </w:tcPr>
          <w:p w14:paraId="64E5F1F0" w14:textId="77777777" w:rsidR="00A66055" w:rsidRDefault="00A66055" w:rsidP="005A6A03">
            <w:pPr>
              <w:jc w:val="right"/>
              <w:rPr>
                <w:rFonts w:eastAsiaTheme="minorEastAsia"/>
              </w:rPr>
            </w:pPr>
          </w:p>
        </w:tc>
        <w:tc>
          <w:tcPr>
            <w:tcW w:w="1093" w:type="dxa"/>
            <w:tcBorders>
              <w:left w:val="single" w:sz="18" w:space="0" w:color="auto"/>
            </w:tcBorders>
            <w:vAlign w:val="center"/>
          </w:tcPr>
          <w:p w14:paraId="647F6E49" w14:textId="77777777" w:rsidR="00A66055" w:rsidRDefault="00A66055" w:rsidP="005A6A03">
            <w:pPr>
              <w:jc w:val="center"/>
              <w:rPr>
                <w:rFonts w:eastAsiaTheme="minorEastAsia"/>
              </w:rPr>
            </w:pPr>
            <w:r>
              <w:rPr>
                <w:rFonts w:eastAsiaTheme="minorEastAsia"/>
              </w:rPr>
              <w:t>Linux</w:t>
            </w:r>
          </w:p>
        </w:tc>
        <w:tc>
          <w:tcPr>
            <w:tcW w:w="1276" w:type="dxa"/>
            <w:tcBorders>
              <w:right w:val="single" w:sz="18" w:space="0" w:color="auto"/>
            </w:tcBorders>
            <w:vAlign w:val="center"/>
          </w:tcPr>
          <w:p w14:paraId="07B6C828" w14:textId="77777777" w:rsidR="00A66055" w:rsidRDefault="00A66055" w:rsidP="005A6A03">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0A294DA6" w14:textId="77777777" w:rsidR="00A66055" w:rsidRDefault="00A66055" w:rsidP="005A6A03">
            <w:pPr>
              <w:jc w:val="center"/>
            </w:pPr>
            <w:r>
              <w:t>Linux</w:t>
            </w:r>
          </w:p>
        </w:tc>
        <w:tc>
          <w:tcPr>
            <w:tcW w:w="1275" w:type="dxa"/>
            <w:tcBorders>
              <w:left w:val="single" w:sz="18" w:space="0" w:color="auto"/>
            </w:tcBorders>
            <w:vAlign w:val="center"/>
          </w:tcPr>
          <w:p w14:paraId="6D9485BC" w14:textId="77777777" w:rsidR="00A66055" w:rsidRDefault="00A66055" w:rsidP="005A6A03">
            <w:pPr>
              <w:jc w:val="center"/>
            </w:pPr>
            <w:r>
              <w:t>Linux</w:t>
            </w:r>
          </w:p>
        </w:tc>
        <w:tc>
          <w:tcPr>
            <w:tcW w:w="1418" w:type="dxa"/>
            <w:tcBorders>
              <w:right w:val="single" w:sz="18" w:space="0" w:color="auto"/>
            </w:tcBorders>
            <w:vAlign w:val="center"/>
          </w:tcPr>
          <w:p w14:paraId="75DB727B" w14:textId="77777777" w:rsidR="00A66055" w:rsidRDefault="00A66055" w:rsidP="005A6A03">
            <w:pPr>
              <w:jc w:val="center"/>
            </w:pPr>
            <w:r>
              <w:t>Windows</w:t>
            </w:r>
          </w:p>
        </w:tc>
        <w:tc>
          <w:tcPr>
            <w:tcW w:w="1753" w:type="dxa"/>
            <w:tcBorders>
              <w:left w:val="single" w:sz="18" w:space="0" w:color="auto"/>
            </w:tcBorders>
            <w:vAlign w:val="center"/>
          </w:tcPr>
          <w:p w14:paraId="7EC3DC2E" w14:textId="77777777" w:rsidR="00A66055" w:rsidRDefault="00A66055" w:rsidP="005A6A03">
            <w:pPr>
              <w:jc w:val="center"/>
              <w:rPr>
                <w:rFonts w:eastAsiaTheme="minorEastAsia"/>
              </w:rPr>
            </w:pPr>
            <w:r>
              <w:rPr>
                <w:rFonts w:eastAsiaTheme="minorEastAsia"/>
              </w:rPr>
              <w:t>Windows</w:t>
            </w:r>
          </w:p>
        </w:tc>
      </w:tr>
      <w:tr w:rsidR="00A66055" w14:paraId="70BABB27" w14:textId="77777777" w:rsidTr="005A6A03">
        <w:trPr>
          <w:trHeight w:val="908"/>
        </w:trPr>
        <w:tc>
          <w:tcPr>
            <w:tcW w:w="1567" w:type="dxa"/>
            <w:tcBorders>
              <w:right w:val="single" w:sz="18" w:space="0" w:color="auto"/>
            </w:tcBorders>
            <w:vAlign w:val="center"/>
          </w:tcPr>
          <w:p w14:paraId="2933813E" w14:textId="77777777" w:rsidR="00A66055" w:rsidRDefault="00A66055" w:rsidP="005A6A03">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7F1E2B8" w14:textId="77777777" w:rsidR="00A66055" w:rsidRDefault="00A66055" w:rsidP="005A6A03">
            <w:pPr>
              <w:jc w:val="center"/>
              <w:rPr>
                <w:rFonts w:eastAsiaTheme="minorEastAsia"/>
              </w:rPr>
            </w:pPr>
            <w:r>
              <w:rPr>
                <w:rFonts w:eastAsiaTheme="minorEastAsia"/>
              </w:rPr>
              <w:t>1.1 MB</w:t>
            </w:r>
          </w:p>
        </w:tc>
        <w:tc>
          <w:tcPr>
            <w:tcW w:w="1276" w:type="dxa"/>
            <w:tcBorders>
              <w:right w:val="single" w:sz="18" w:space="0" w:color="auto"/>
            </w:tcBorders>
            <w:vAlign w:val="center"/>
          </w:tcPr>
          <w:p w14:paraId="5593735A" w14:textId="77777777" w:rsidR="00A66055" w:rsidRDefault="00A66055" w:rsidP="005A6A03">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4BD1A9D" w14:textId="77777777" w:rsidR="00A66055" w:rsidRDefault="00A66055" w:rsidP="005A6A03">
            <w:pPr>
              <w:jc w:val="center"/>
            </w:pPr>
            <w:r>
              <w:t>28.5 MB</w:t>
            </w:r>
          </w:p>
        </w:tc>
        <w:tc>
          <w:tcPr>
            <w:tcW w:w="1275" w:type="dxa"/>
            <w:tcBorders>
              <w:left w:val="single" w:sz="18" w:space="0" w:color="auto"/>
            </w:tcBorders>
            <w:vAlign w:val="center"/>
          </w:tcPr>
          <w:p w14:paraId="35B2C77C" w14:textId="77777777" w:rsidR="00A66055" w:rsidRDefault="00A66055" w:rsidP="005A6A03">
            <w:pPr>
              <w:jc w:val="center"/>
            </w:pPr>
            <w:r>
              <w:t>67.7 MB</w:t>
            </w:r>
          </w:p>
        </w:tc>
        <w:tc>
          <w:tcPr>
            <w:tcW w:w="1418" w:type="dxa"/>
            <w:tcBorders>
              <w:right w:val="single" w:sz="18" w:space="0" w:color="auto"/>
            </w:tcBorders>
            <w:vAlign w:val="center"/>
          </w:tcPr>
          <w:p w14:paraId="269BC0B5" w14:textId="77777777" w:rsidR="00A66055" w:rsidRDefault="00A66055" w:rsidP="005A6A03">
            <w:pPr>
              <w:jc w:val="center"/>
            </w:pPr>
            <w:r>
              <w:t>65.4 MB</w:t>
            </w:r>
          </w:p>
        </w:tc>
        <w:tc>
          <w:tcPr>
            <w:tcW w:w="1753" w:type="dxa"/>
            <w:tcBorders>
              <w:left w:val="single" w:sz="18" w:space="0" w:color="auto"/>
            </w:tcBorders>
            <w:vAlign w:val="center"/>
          </w:tcPr>
          <w:p w14:paraId="403C9F5E" w14:textId="77777777" w:rsidR="00A66055" w:rsidRDefault="00A66055" w:rsidP="005A6A03">
            <w:pPr>
              <w:jc w:val="center"/>
              <w:rPr>
                <w:rFonts w:eastAsiaTheme="minorEastAsia"/>
              </w:rPr>
            </w:pPr>
            <w:r>
              <w:rPr>
                <w:rFonts w:eastAsiaTheme="minorEastAsia"/>
              </w:rPr>
              <w:t>13.1 MB</w:t>
            </w:r>
          </w:p>
        </w:tc>
      </w:tr>
      <w:tr w:rsidR="00A66055" w14:paraId="121265A9" w14:textId="77777777" w:rsidTr="005A6A03">
        <w:trPr>
          <w:trHeight w:val="586"/>
        </w:trPr>
        <w:tc>
          <w:tcPr>
            <w:tcW w:w="1567" w:type="dxa"/>
            <w:tcBorders>
              <w:right w:val="single" w:sz="18" w:space="0" w:color="auto"/>
            </w:tcBorders>
            <w:vAlign w:val="center"/>
          </w:tcPr>
          <w:p w14:paraId="46AAB77C" w14:textId="77777777" w:rsidR="00A66055" w:rsidRDefault="00A66055" w:rsidP="005A6A03">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1E4DF4AE" w14:textId="77777777" w:rsidR="00A66055" w:rsidRDefault="00A66055" w:rsidP="005A6A03">
            <w:pPr>
              <w:jc w:val="center"/>
              <w:rPr>
                <w:rFonts w:eastAsiaTheme="minorEastAsia"/>
              </w:rPr>
            </w:pPr>
            <w:r>
              <w:rPr>
                <w:rFonts w:eastAsiaTheme="minorEastAsia"/>
              </w:rPr>
              <w:t>0.1 MB</w:t>
            </w:r>
          </w:p>
        </w:tc>
        <w:tc>
          <w:tcPr>
            <w:tcW w:w="1276" w:type="dxa"/>
            <w:tcBorders>
              <w:right w:val="single" w:sz="18" w:space="0" w:color="auto"/>
            </w:tcBorders>
            <w:vAlign w:val="center"/>
          </w:tcPr>
          <w:p w14:paraId="2FB06884" w14:textId="77777777" w:rsidR="00A66055" w:rsidRDefault="00A66055" w:rsidP="005A6A03">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1DA6575D" w14:textId="77777777" w:rsidR="00A66055" w:rsidRDefault="00A66055" w:rsidP="005A6A03">
            <w:pPr>
              <w:jc w:val="center"/>
              <w:rPr>
                <w:rFonts w:eastAsiaTheme="minorEastAsia"/>
              </w:rPr>
            </w:pPr>
            <w:r>
              <w:rPr>
                <w:rFonts w:eastAsiaTheme="minorEastAsia"/>
              </w:rPr>
              <w:t>42.8 MB</w:t>
            </w:r>
          </w:p>
        </w:tc>
        <w:tc>
          <w:tcPr>
            <w:tcW w:w="1275" w:type="dxa"/>
            <w:tcBorders>
              <w:left w:val="single" w:sz="18" w:space="0" w:color="auto"/>
            </w:tcBorders>
            <w:vAlign w:val="center"/>
          </w:tcPr>
          <w:p w14:paraId="1172423C" w14:textId="77777777" w:rsidR="00A66055" w:rsidRDefault="00A66055" w:rsidP="005A6A03">
            <w:pPr>
              <w:jc w:val="center"/>
              <w:rPr>
                <w:rFonts w:eastAsiaTheme="minorEastAsia"/>
              </w:rPr>
            </w:pPr>
            <w:r>
              <w:rPr>
                <w:rFonts w:eastAsiaTheme="minorEastAsia"/>
              </w:rPr>
              <w:t>104.8 MB</w:t>
            </w:r>
          </w:p>
        </w:tc>
        <w:tc>
          <w:tcPr>
            <w:tcW w:w="1418" w:type="dxa"/>
            <w:tcBorders>
              <w:right w:val="single" w:sz="18" w:space="0" w:color="auto"/>
            </w:tcBorders>
            <w:vAlign w:val="center"/>
          </w:tcPr>
          <w:p w14:paraId="6763BB28" w14:textId="77777777" w:rsidR="00A66055" w:rsidRDefault="00A66055" w:rsidP="005A6A03">
            <w:pPr>
              <w:jc w:val="center"/>
              <w:rPr>
                <w:rFonts w:eastAsiaTheme="minorEastAsia"/>
              </w:rPr>
            </w:pPr>
            <w:r>
              <w:rPr>
                <w:rFonts w:eastAsiaTheme="minorEastAsia"/>
              </w:rPr>
              <w:t>113.7 MB</w:t>
            </w:r>
          </w:p>
        </w:tc>
        <w:tc>
          <w:tcPr>
            <w:tcW w:w="1753" w:type="dxa"/>
            <w:tcBorders>
              <w:left w:val="single" w:sz="18" w:space="0" w:color="auto"/>
            </w:tcBorders>
            <w:vAlign w:val="center"/>
          </w:tcPr>
          <w:p w14:paraId="780FD2AE" w14:textId="77777777" w:rsidR="00A66055" w:rsidRDefault="00A66055" w:rsidP="005A6A03">
            <w:pPr>
              <w:jc w:val="center"/>
              <w:rPr>
                <w:rFonts w:eastAsiaTheme="minorEastAsia"/>
              </w:rPr>
            </w:pPr>
            <w:r>
              <w:rPr>
                <w:rFonts w:eastAsiaTheme="minorEastAsia"/>
              </w:rPr>
              <w:t>33.5 MB</w:t>
            </w:r>
          </w:p>
        </w:tc>
      </w:tr>
      <w:tr w:rsidR="00A66055" w14:paraId="4B83C8AA" w14:textId="77777777" w:rsidTr="005A6A03">
        <w:trPr>
          <w:trHeight w:val="1191"/>
        </w:trPr>
        <w:tc>
          <w:tcPr>
            <w:tcW w:w="1567" w:type="dxa"/>
            <w:tcBorders>
              <w:right w:val="single" w:sz="18" w:space="0" w:color="auto"/>
            </w:tcBorders>
            <w:vAlign w:val="center"/>
          </w:tcPr>
          <w:p w14:paraId="66D2AF07" w14:textId="77777777" w:rsidR="00A66055" w:rsidRDefault="00A66055" w:rsidP="005A6A03">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3B9186F2" w14:textId="77777777" w:rsidR="00A66055" w:rsidRDefault="00A66055" w:rsidP="005A6A03">
            <w:pPr>
              <w:jc w:val="center"/>
              <w:rPr>
                <w:rFonts w:eastAsiaTheme="minorEastAsia"/>
              </w:rPr>
            </w:pPr>
            <w:r>
              <w:rPr>
                <w:rFonts w:eastAsiaTheme="minorEastAsia"/>
              </w:rPr>
              <w:t>21.2 MB</w:t>
            </w:r>
          </w:p>
        </w:tc>
        <w:tc>
          <w:tcPr>
            <w:tcW w:w="1276" w:type="dxa"/>
            <w:tcBorders>
              <w:right w:val="single" w:sz="18" w:space="0" w:color="auto"/>
            </w:tcBorders>
            <w:vAlign w:val="center"/>
          </w:tcPr>
          <w:p w14:paraId="58F2BEDD" w14:textId="77777777" w:rsidR="00A66055" w:rsidRDefault="00A66055" w:rsidP="005A6A03">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73911307" w14:textId="77777777" w:rsidR="00A66055" w:rsidRDefault="00A66055" w:rsidP="005A6A03">
            <w:pPr>
              <w:jc w:val="center"/>
              <w:rPr>
                <w:rFonts w:eastAsiaTheme="minorEastAsia"/>
              </w:rPr>
            </w:pPr>
            <w:r>
              <w:rPr>
                <w:rFonts w:eastAsiaTheme="minorEastAsia"/>
              </w:rPr>
              <w:t>144.5 MB</w:t>
            </w:r>
          </w:p>
        </w:tc>
        <w:tc>
          <w:tcPr>
            <w:tcW w:w="1275" w:type="dxa"/>
            <w:tcBorders>
              <w:left w:val="single" w:sz="18" w:space="0" w:color="auto"/>
            </w:tcBorders>
            <w:vAlign w:val="center"/>
          </w:tcPr>
          <w:p w14:paraId="1F93DF38" w14:textId="77777777" w:rsidR="00A66055" w:rsidRDefault="00A66055" w:rsidP="005A6A03">
            <w:pPr>
              <w:jc w:val="center"/>
              <w:rPr>
                <w:rFonts w:eastAsiaTheme="minorEastAsia"/>
              </w:rPr>
            </w:pPr>
            <w:r>
              <w:rPr>
                <w:rFonts w:eastAsiaTheme="minorEastAsia"/>
              </w:rPr>
              <w:t>226.8 MB</w:t>
            </w:r>
          </w:p>
        </w:tc>
        <w:tc>
          <w:tcPr>
            <w:tcW w:w="1418" w:type="dxa"/>
            <w:tcBorders>
              <w:right w:val="single" w:sz="18" w:space="0" w:color="auto"/>
            </w:tcBorders>
            <w:vAlign w:val="center"/>
          </w:tcPr>
          <w:p w14:paraId="06E71B93" w14:textId="77777777" w:rsidR="00A66055" w:rsidRDefault="00A66055" w:rsidP="005A6A03">
            <w:pPr>
              <w:jc w:val="center"/>
              <w:rPr>
                <w:rFonts w:eastAsiaTheme="minorEastAsia"/>
              </w:rPr>
            </w:pPr>
            <w:r>
              <w:rPr>
                <w:rFonts w:eastAsiaTheme="minorEastAsia"/>
              </w:rPr>
              <w:t>425.7 MB</w:t>
            </w:r>
          </w:p>
        </w:tc>
        <w:tc>
          <w:tcPr>
            <w:tcW w:w="1753" w:type="dxa"/>
            <w:tcBorders>
              <w:left w:val="single" w:sz="18" w:space="0" w:color="auto"/>
            </w:tcBorders>
            <w:vAlign w:val="center"/>
          </w:tcPr>
          <w:p w14:paraId="6B197AAA" w14:textId="77777777" w:rsidR="00A66055" w:rsidRDefault="00A66055" w:rsidP="005A6A03">
            <w:pPr>
              <w:jc w:val="center"/>
              <w:rPr>
                <w:rFonts w:eastAsiaTheme="minorEastAsia"/>
              </w:rPr>
            </w:pPr>
            <w:r>
              <w:rPr>
                <w:rFonts w:eastAsiaTheme="minorEastAsia"/>
              </w:rPr>
              <w:t>141.5 MB</w:t>
            </w:r>
          </w:p>
        </w:tc>
      </w:tr>
    </w:tbl>
    <w:p w14:paraId="3EAAE2D6" w14:textId="77777777" w:rsidR="00A66055" w:rsidRDefault="00A66055" w:rsidP="006057F5">
      <w:pPr>
        <w:rPr>
          <w:ins w:id="1460" w:author="Dominik Messinger" w:date="2012-11-14T17:03:00Z"/>
          <w:rFonts w:eastAsiaTheme="minorEastAsia"/>
        </w:rPr>
      </w:pPr>
    </w:p>
    <w:p w14:paraId="341CFBBD" w14:textId="4048D798" w:rsidR="00A66055" w:rsidRDefault="00A66055" w:rsidP="00A66055">
      <w:pPr>
        <w:rPr>
          <w:ins w:id="1461" w:author="Dominik Messinger" w:date="2012-11-14T17:05:00Z"/>
          <w:rFonts w:eastAsiaTheme="minorEastAsia"/>
        </w:rPr>
      </w:pPr>
      <w:ins w:id="1462" w:author="Dominik Messinger" w:date="2012-11-14T17:05:00Z">
        <w:r>
          <w:rPr>
            <w:rFonts w:eastAsiaTheme="minorEastAsia"/>
          </w:rPr>
          <w:t xml:space="preserve">Application </w:t>
        </w:r>
      </w:ins>
      <w:ins w:id="1463" w:author="Dominik Messinger" w:date="2012-11-14T17:13:00Z">
        <w:r w:rsidR="005A6A03">
          <w:rPr>
            <w:rFonts w:eastAsiaTheme="minorEastAsia"/>
          </w:rPr>
          <w:t>pac</w:t>
        </w:r>
      </w:ins>
      <w:ins w:id="1464" w:author="Dominik Messinger" w:date="2012-11-14T17:14:00Z">
        <w:r w:rsidR="005A6A03">
          <w:rPr>
            <w:rFonts w:eastAsiaTheme="minorEastAsia"/>
          </w:rPr>
          <w:t>kage</w:t>
        </w:r>
      </w:ins>
      <w:ins w:id="1465" w:author="Dominik Messinger" w:date="2012-11-14T17:05:00Z">
        <w:r>
          <w:rPr>
            <w:rFonts w:eastAsiaTheme="minorEastAsia"/>
          </w:rPr>
          <w:t xml:space="preserve"> size dominates application</w:t>
        </w:r>
      </w:ins>
      <w:ins w:id="1466" w:author="Dominik Messinger" w:date="2012-11-14T17:07:00Z">
        <w:r w:rsidR="005A6A03">
          <w:rPr>
            <w:rFonts w:eastAsiaTheme="minorEastAsia"/>
          </w:rPr>
          <w:t xml:space="preserve"> ready time and energy consumption for both VM synthesis and application virtualization. </w:t>
        </w:r>
      </w:ins>
      <w:ins w:id="1467" w:author="Dominik Messinger" w:date="2012-11-14T17:12:00Z">
        <w:r w:rsidR="005A6A03">
          <w:rPr>
            <w:rFonts w:eastAsiaTheme="minorEastAsia"/>
          </w:rPr>
          <w:t>T</w:t>
        </w:r>
      </w:ins>
      <w:ins w:id="1468" w:author="Dominik Messinger" w:date="2012-11-14T17:11:00Z">
        <w:r w:rsidR="005A6A03">
          <w:rPr>
            <w:rFonts w:eastAsiaTheme="minorEastAsia"/>
          </w:rPr>
          <w:t xml:space="preserve">he factors </w:t>
        </w:r>
      </w:ins>
      <w:ins w:id="1469" w:author="Dominik Messinger" w:date="2012-11-14T17:12:00Z">
        <w:r w:rsidR="005A6A03">
          <w:rPr>
            <w:rFonts w:eastAsiaTheme="minorEastAsia"/>
          </w:rPr>
          <w:t>in the relation of time and energy</w:t>
        </w:r>
        <w:r w:rsidR="00293671">
          <w:rPr>
            <w:rFonts w:eastAsiaTheme="minorEastAsia"/>
          </w:rPr>
          <w:t xml:space="preserve"> to file size </w:t>
        </w:r>
      </w:ins>
      <w:ins w:id="1470" w:author="Dominik Messinger" w:date="2012-11-14T17:18:00Z">
        <w:r w:rsidR="00E41141">
          <w:rPr>
            <w:rFonts w:eastAsiaTheme="minorEastAsia"/>
          </w:rPr>
          <w:t>for</w:t>
        </w:r>
      </w:ins>
      <w:ins w:id="1471" w:author="Dominik Messinger" w:date="2012-11-14T17:12:00Z">
        <w:r w:rsidR="00E41141">
          <w:rPr>
            <w:rFonts w:eastAsiaTheme="minorEastAsia"/>
          </w:rPr>
          <w:t xml:space="preserve"> VM synthesis a</w:t>
        </w:r>
      </w:ins>
      <w:ins w:id="1472" w:author="Dominik Messinger" w:date="2012-11-14T17:18:00Z">
        <w:r w:rsidR="00E41141">
          <w:rPr>
            <w:rFonts w:eastAsiaTheme="minorEastAsia"/>
          </w:rPr>
          <w:t xml:space="preserve">re </w:t>
        </w:r>
      </w:ins>
      <w:ins w:id="1473" w:author="Dominik Messinger" w:date="2012-11-14T17:19:00Z">
        <w:r w:rsidR="00E41141">
          <w:rPr>
            <w:rFonts w:eastAsiaTheme="minorEastAsia"/>
          </w:rPr>
          <w:t>comparable to</w:t>
        </w:r>
      </w:ins>
      <w:ins w:id="1474" w:author="Dominik Messinger" w:date="2012-11-14T17:18:00Z">
        <w:r w:rsidR="00E41141">
          <w:rPr>
            <w:rFonts w:eastAsiaTheme="minorEastAsia"/>
          </w:rPr>
          <w:t xml:space="preserve"> those for</w:t>
        </w:r>
      </w:ins>
      <w:ins w:id="1475" w:author="Dominik Messinger" w:date="2012-11-14T17:12:00Z">
        <w:r w:rsidR="005A6A03">
          <w:rPr>
            <w:rFonts w:eastAsiaTheme="minorEastAsia"/>
          </w:rPr>
          <w:t xml:space="preserve"> application virtuali</w:t>
        </w:r>
      </w:ins>
      <w:ins w:id="1476" w:author="Dominik Messinger" w:date="2012-11-14T17:13:00Z">
        <w:r w:rsidR="005A6A03">
          <w:rPr>
            <w:rFonts w:eastAsiaTheme="minorEastAsia"/>
          </w:rPr>
          <w:t xml:space="preserve">zation. Consequently, </w:t>
        </w:r>
      </w:ins>
      <w:ins w:id="1477" w:author="Dominik Messinger" w:date="2012-11-14T17:14:00Z">
        <w:r w:rsidR="005A6A03">
          <w:rPr>
            <w:rFonts w:eastAsiaTheme="minorEastAsia"/>
          </w:rPr>
          <w:t xml:space="preserve">because </w:t>
        </w:r>
      </w:ins>
      <w:ins w:id="1478" w:author="Dominik Messinger" w:date="2012-11-14T17:15:00Z">
        <w:r w:rsidR="005A6A03">
          <w:rPr>
            <w:rFonts w:eastAsiaTheme="minorEastAsia"/>
          </w:rPr>
          <w:t>file</w:t>
        </w:r>
      </w:ins>
      <w:ins w:id="1479" w:author="Dominik Messinger" w:date="2012-11-14T17:13:00Z">
        <w:r w:rsidR="005A6A03">
          <w:rPr>
            <w:rFonts w:eastAsiaTheme="minorEastAsia"/>
          </w:rPr>
          <w:t xml:space="preserve"> size</w:t>
        </w:r>
      </w:ins>
      <w:ins w:id="1480" w:author="Dominik Messinger" w:date="2012-11-14T17:14:00Z">
        <w:r w:rsidR="005A6A03">
          <w:rPr>
            <w:rFonts w:eastAsiaTheme="minorEastAsia"/>
          </w:rPr>
          <w:t xml:space="preserve"> of a virtual application is </w:t>
        </w:r>
      </w:ins>
      <w:ins w:id="1481" w:author="Dominik Messinger" w:date="2012-11-14T17:15:00Z">
        <w:r w:rsidR="005A6A03">
          <w:rPr>
            <w:rFonts w:eastAsiaTheme="minorEastAsia"/>
          </w:rPr>
          <w:t>clearly smaller than file size of the overlays</w:t>
        </w:r>
      </w:ins>
      <w:ins w:id="1482" w:author="Dominik Messinger" w:date="2012-11-14T17:14:00Z">
        <w:r w:rsidR="005A6A03">
          <w:rPr>
            <w:rFonts w:eastAsiaTheme="minorEastAsia"/>
          </w:rPr>
          <w:t xml:space="preserve"> </w:t>
        </w:r>
      </w:ins>
      <w:ins w:id="1483" w:author="Dominik Messinger" w:date="2012-11-14T17:16:00Z">
        <w:r w:rsidR="000E6FB9">
          <w:rPr>
            <w:rFonts w:eastAsiaTheme="minorEastAsia"/>
          </w:rPr>
          <w:t>for the same application, application virtualization</w:t>
        </w:r>
        <w:r w:rsidR="000E6FB9" w:rsidRPr="00A66055">
          <w:rPr>
            <w:rFonts w:eastAsiaTheme="minorEastAsia"/>
          </w:rPr>
          <w:t xml:space="preserve"> outperforms VM synthesis in terms of fast deployment and low energy consumption.</w:t>
        </w:r>
      </w:ins>
    </w:p>
    <w:p w14:paraId="655D58E8" w14:textId="77777777" w:rsidR="006057F5" w:rsidRPr="00A5351B" w:rsidRDefault="006057F5" w:rsidP="006057F5">
      <w:pPr>
        <w:pStyle w:val="berschrift2"/>
        <w:rPr>
          <w:rFonts w:asciiTheme="minorHAnsi" w:eastAsiaTheme="minorEastAsia" w:hAnsiTheme="minorHAnsi" w:cstheme="minorBidi"/>
        </w:rPr>
      </w:pPr>
      <w:bookmarkStart w:id="1484" w:name="_Toc337668003"/>
      <w:bookmarkStart w:id="1485" w:name="_Toc340693020"/>
      <w:bookmarkStart w:id="1486" w:name="_GoBack"/>
      <w:r>
        <w:t>Qualitative Analysis</w:t>
      </w:r>
      <w:bookmarkEnd w:id="1484"/>
      <w:bookmarkEnd w:id="1485"/>
    </w:p>
    <w:bookmarkEnd w:id="1486"/>
    <w:p w14:paraId="7DC55377" w14:textId="634F8C96" w:rsidR="00A66055" w:rsidRDefault="006057F5" w:rsidP="006057F5">
      <w:r>
        <w:t>This section discusses qualitative aspects of both solutions and emphasizes the tradeoffs between strategies. A summary of the analysis is provided in</w:t>
      </w:r>
      <w:ins w:id="1487" w:author="Dominik Messinger" w:date="2012-11-14T23:05:00Z">
        <w:r w:rsidR="00310B32">
          <w:t xml:space="preserve"> </w:t>
        </w:r>
      </w:ins>
      <w:del w:id="1488" w:author="Dominik Messinger" w:date="2012-11-14T19:58:00Z">
        <w:r w:rsidDel="00905E3C">
          <w:delText xml:space="preserve"> </w:delText>
        </w:r>
        <w:commentRangeStart w:id="1489"/>
        <w:commentRangeStart w:id="1490"/>
        <w:r w:rsidDel="00905E3C">
          <w:delText>Table X</w:delText>
        </w:r>
      </w:del>
      <w:ins w:id="1491" w:author="Dominik Messinger" w:date="2012-11-14T19:58:00Z">
        <w:r w:rsidR="00905E3C">
          <w:fldChar w:fldCharType="begin"/>
        </w:r>
        <w:r w:rsidR="00905E3C">
          <w:instrText xml:space="preserve"> REF _Ref340686460 \h </w:instrText>
        </w:r>
      </w:ins>
      <w:r w:rsidR="00905E3C">
        <w:fldChar w:fldCharType="separate"/>
      </w:r>
      <w:ins w:id="1492" w:author="Dominik Messinger" w:date="2012-11-14T22:49:00Z">
        <w:r w:rsidR="00BA767A">
          <w:t xml:space="preserve">Table </w:t>
        </w:r>
        <w:r w:rsidR="00BA767A">
          <w:rPr>
            <w:noProof/>
          </w:rPr>
          <w:t>5</w:t>
        </w:r>
      </w:ins>
      <w:ins w:id="1493" w:author="Dominik Messinger" w:date="2012-11-14T19:58:00Z">
        <w:r w:rsidR="00905E3C">
          <w:fldChar w:fldCharType="end"/>
        </w:r>
      </w:ins>
      <w:r>
        <w:t>.</w:t>
      </w:r>
      <w:commentRangeEnd w:id="1489"/>
      <w:r>
        <w:rPr>
          <w:rStyle w:val="Kommentarzeichen"/>
        </w:rPr>
        <w:commentReference w:id="1489"/>
      </w:r>
      <w:commentRangeEnd w:id="1490"/>
      <w:r w:rsidR="00905E3C">
        <w:rPr>
          <w:rStyle w:val="Kommentarzeichen"/>
        </w:rPr>
        <w:commentReference w:id="1490"/>
      </w:r>
    </w:p>
    <w:p w14:paraId="39106706" w14:textId="77777777" w:rsidR="006057F5" w:rsidRDefault="006057F5" w:rsidP="006057F5">
      <w:pPr>
        <w:pStyle w:val="berschrift3"/>
      </w:pPr>
      <w:bookmarkStart w:id="1494" w:name="_Toc337668004"/>
      <w:bookmarkStart w:id="1495" w:name="_Toc340693021"/>
      <w:r>
        <w:t>Coupling between Application and Cloudlet</w:t>
      </w:r>
      <w:bookmarkEnd w:id="1494"/>
      <w:bookmarkEnd w:id="1495"/>
    </w:p>
    <w:p w14:paraId="454D2566" w14:textId="77777777" w:rsidR="006057F5" w:rsidRDefault="006057F5" w:rsidP="006057F5">
      <w:r>
        <w:t xml:space="preserve">For the provision of a general cloudlet infrastructure that is capable of serving a large variety of different applications, the coupling between application and cloudlet is a significant factor. Loose coupling enables the setup of cloudlet hosts that can act as surrogates to a large number of offload-ready applications. Tight coupling on the other hand requires cloudlet hosts to provide more specialized environments that fit the particular application. </w:t>
      </w:r>
    </w:p>
    <w:p w14:paraId="3BA09A30" w14:textId="77777777" w:rsidR="006057F5" w:rsidRDefault="006057F5" w:rsidP="006057F5">
      <w:r>
        <w:t xml:space="preserve">The goal of </w:t>
      </w:r>
      <w:r w:rsidRPr="00B360AF">
        <w:rPr>
          <w:rStyle w:val="Hervorhebung"/>
        </w:rPr>
        <w:t>Application Virtualization</w:t>
      </w:r>
      <w:r>
        <w:t xml:space="preserve"> is to separate applications from the underlying operating system. This goal is achieved by the implementation with respect to portability across distribution boundaries; e.g. a CDE application runs on various Linux distributions without having to adapt the virtualized application. However, applications cannot cross </w:t>
      </w:r>
      <w:r>
        <w:lastRenderedPageBreak/>
        <w:t xml:space="preserve">operating system family boundaries; e.g. CDE does not run on Windows and </w:t>
      </w:r>
      <w:proofErr w:type="spellStart"/>
      <w:r>
        <w:t>Cameyo</w:t>
      </w:r>
      <w:proofErr w:type="spellEnd"/>
      <w:r>
        <w:t xml:space="preserve"> does not run on Linux. This limitation is because a virtualization runtime is bound to a special underlying set of system calls. </w:t>
      </w:r>
    </w:p>
    <w:p w14:paraId="1B47FF01" w14:textId="77777777" w:rsidR="006057F5" w:rsidRDefault="006057F5" w:rsidP="006057F5">
      <w:r w:rsidRPr="00481995">
        <w:rPr>
          <w:rStyle w:val="Hervorhebung"/>
        </w:rPr>
        <w:t>VM synthesis</w:t>
      </w:r>
      <w:r>
        <w:rPr>
          <w:rStyle w:val="Hervorhebung"/>
        </w:rPr>
        <w:t xml:space="preserve"> </w:t>
      </w:r>
      <w:r>
        <w:t>requires a target system on the cloudlet that is the binary equal of the source system on which the application was made ready for offload. The part of the system that is transferred to the cloudlet is the binary difference between two VM snapshots. Hence, in order to restore the final VM image, the cloudlet host needs to store the first snapshot, i.e. the base VM image. As a consequence, there is tight coupling between application and cloudlet when using VM synthesis because the mobile device requires the cloudlet host to have the correct base image. A potential workaround is to have the mobile device transmit the complete final VM image but this would lead to high costs regarding memory storage, deployment time and battery consumption because of the large size of the image. However, this option would offer much looser coupling than application virtualization because the cloudlet would only need to run a hypervisor that can handle the transferred images.</w:t>
      </w:r>
    </w:p>
    <w:p w14:paraId="340E7B7E" w14:textId="77777777" w:rsidR="006057F5" w:rsidRDefault="006057F5" w:rsidP="006057F5">
      <w:r>
        <w:t>The bottom line is that both solutions are coupled to some aspect of the system. Application virtualization is coupled to the operating systems and distributions supported by the cloudlet. VM synthesis offers greater flexibility in terms of operating systems and distributions but is coupled to the base VM that was used for overlay creation and has a higher cost in terms of transmission times and energy consumption due to larger transfer sizes.</w:t>
      </w:r>
    </w:p>
    <w:p w14:paraId="2AA4581B" w14:textId="77777777" w:rsidR="006057F5" w:rsidRDefault="006057F5" w:rsidP="006057F5">
      <w:pPr>
        <w:pStyle w:val="berschrift3"/>
      </w:pPr>
      <w:bookmarkStart w:id="1496" w:name="_Toc337668005"/>
      <w:bookmarkStart w:id="1497" w:name="_Toc340693022"/>
      <w:r>
        <w:t>“</w:t>
      </w:r>
      <w:proofErr w:type="spellStart"/>
      <w:r>
        <w:t>Patchability</w:t>
      </w:r>
      <w:proofErr w:type="spellEnd"/>
      <w:r>
        <w:t>” of the Target System</w:t>
      </w:r>
      <w:bookmarkEnd w:id="1496"/>
      <w:bookmarkEnd w:id="1497"/>
    </w:p>
    <w:p w14:paraId="7DD4DAA6" w14:textId="77777777" w:rsidR="006057F5" w:rsidRDefault="006057F5" w:rsidP="006057F5">
      <w:r>
        <w:t>In VM synthesis, base VMs cannot be updated without invalidating corresponding overlays (i.e. overlays created using the base VM). To provide a secure and stable system, regular system updates (or patches) are necessary. However, every system update requires a recreation of overlays and a distribution of these overlays to mobile devices. The other option is to provision cloudlets with multiple sets of base VMs in order to keep supporting legacy overlays. This contradicts the original idea of an easy-to-deploy cloudlet that is general enough to host many applications.</w:t>
      </w:r>
    </w:p>
    <w:p w14:paraId="69D50026" w14:textId="77777777" w:rsidR="006057F5" w:rsidRDefault="006057F5" w:rsidP="006057F5">
      <w:pPr>
        <w:rPr>
          <w:ins w:id="1498" w:author="Dominik Messinger" w:date="2012-11-14T16:08:00Z"/>
        </w:rPr>
      </w:pPr>
      <w:r>
        <w:t>Application virtualization enables the cloudlet host to provide operating systems that can be updated without affecting the execution of virtualized applications. This remains true as long as the updates do not conflict with the application virtualization runtime environment itself. The application virtualization runtime environment prevents such conflicts by relying only on very basic OS functionality.</w:t>
      </w:r>
    </w:p>
    <w:p w14:paraId="55E80D85" w14:textId="610DFE0B" w:rsidR="00290C6E" w:rsidRPr="005868AA" w:rsidRDefault="00592A99" w:rsidP="006057F5">
      <w:ins w:id="1499" w:author="Dominik Messinger" w:date="2012-11-14T16:09:00Z">
        <w:r>
          <w:t xml:space="preserve">Application virtualization </w:t>
        </w:r>
      </w:ins>
      <w:ins w:id="1500" w:author="Dominik Messinger" w:date="2012-11-14T21:36:00Z">
        <w:r w:rsidR="0020029F">
          <w:t xml:space="preserve">therefore </w:t>
        </w:r>
      </w:ins>
      <w:ins w:id="1501" w:author="Dominik Messinger" w:date="2012-11-14T16:09:00Z">
        <w:r>
          <w:t>supports system patches better than VM synthesis</w:t>
        </w:r>
      </w:ins>
      <w:ins w:id="1502" w:author="Dominik Messinger" w:date="2012-11-14T16:11:00Z">
        <w:r>
          <w:t>.</w:t>
        </w:r>
      </w:ins>
    </w:p>
    <w:p w14:paraId="2B739696" w14:textId="77777777" w:rsidR="006057F5" w:rsidRDefault="006057F5" w:rsidP="006057F5">
      <w:pPr>
        <w:pStyle w:val="berschrift3"/>
      </w:pPr>
      <w:bookmarkStart w:id="1503" w:name="_Toc337668006"/>
      <w:bookmarkStart w:id="1504" w:name="_Toc340693023"/>
      <w:r>
        <w:lastRenderedPageBreak/>
        <w:t>Range of Offload-Ready Applications</w:t>
      </w:r>
      <w:bookmarkEnd w:id="1503"/>
      <w:bookmarkEnd w:id="1504"/>
    </w:p>
    <w:p w14:paraId="0C64B7BC" w14:textId="77777777" w:rsidR="006057F5" w:rsidRDefault="006057F5" w:rsidP="006057F5">
      <w:r>
        <w:t>Like the authors of CDE explain, applications “that require specialized hardware or device drivers” (p.7)</w:t>
      </w:r>
      <w:sdt>
        <w:sdtPr>
          <w:id w:val="-808013738"/>
          <w:citation/>
        </w:sdtPr>
        <w:sdtEndPr/>
        <w:sdtContent>
          <w:r>
            <w:fldChar w:fldCharType="begin"/>
          </w:r>
          <w:r>
            <w:instrText xml:space="preserve">CITATION Guo11 \l 1031 </w:instrText>
          </w:r>
          <w:r>
            <w:fldChar w:fldCharType="separate"/>
          </w:r>
          <w:r w:rsidR="003520F5">
            <w:rPr>
              <w:noProof/>
            </w:rPr>
            <w:t xml:space="preserve"> </w:t>
          </w:r>
          <w:r w:rsidR="003520F5" w:rsidRPr="003520F5">
            <w:rPr>
              <w:noProof/>
            </w:rPr>
            <w:t>[26]</w:t>
          </w:r>
          <w:r>
            <w:fldChar w:fldCharType="end"/>
          </w:r>
        </w:sdtContent>
      </w:sdt>
      <w:r>
        <w:t xml:space="preserve"> cannot be made portable across machines. </w:t>
      </w:r>
      <w:proofErr w:type="spellStart"/>
      <w:r>
        <w:t>Cameyo</w:t>
      </w:r>
      <w:proofErr w:type="spellEnd"/>
      <w:r>
        <w:t xml:space="preserve"> can package device drivers and temporarily integrate them into the operating system </w:t>
      </w:r>
      <w:sdt>
        <w:sdtPr>
          <w:id w:val="660896540"/>
          <w:citation/>
        </w:sdtPr>
        <w:sdtEndPr/>
        <w:sdtContent>
          <w:r>
            <w:fldChar w:fldCharType="begin"/>
          </w:r>
          <w:r w:rsidRPr="002942EB">
            <w:instrText xml:space="preserve"> CITATION Cam121 \l 1031 </w:instrText>
          </w:r>
          <w:r>
            <w:fldChar w:fldCharType="separate"/>
          </w:r>
          <w:r w:rsidR="003520F5" w:rsidRPr="003520F5">
            <w:rPr>
              <w:noProof/>
            </w:rPr>
            <w:t>[40]</w:t>
          </w:r>
          <w:r>
            <w:fldChar w:fldCharType="end"/>
          </w:r>
        </w:sdtContent>
      </w:sdt>
      <w:r>
        <w:t xml:space="preserve">. However, this approach only works for drivers that do not address the application’s files and registry which are hidden within a sandbox. The device driver itself is not virtualized and runs outside the sandbox. </w:t>
      </w:r>
    </w:p>
    <w:p w14:paraId="22913811" w14:textId="38209B06" w:rsidR="00290C6E" w:rsidRDefault="006057F5" w:rsidP="006057F5">
      <w:pPr>
        <w:rPr>
          <w:ins w:id="1505" w:author="Dominik Messinger" w:date="2012-11-14T16:12:00Z"/>
        </w:rPr>
      </w:pPr>
      <w:r>
        <w:t>Unlike application virtualization, VM synthesis does not have any issues with device drivers because the VM overlay includes all drivers that have been added to the base VM. However, applications that use VM synthesis as its distribution mechanism would expect the cloudlet to have specialized hardware if it is required.</w:t>
      </w:r>
    </w:p>
    <w:p w14:paraId="677DA84A" w14:textId="1A31DDA9" w:rsidR="00592A99" w:rsidRPr="003F7F59" w:rsidRDefault="0020029F" w:rsidP="006057F5">
      <w:ins w:id="1506" w:author="Dominik Messinger" w:date="2012-11-14T21:36:00Z">
        <w:r>
          <w:t>The res</w:t>
        </w:r>
      </w:ins>
      <w:ins w:id="1507" w:author="Dominik Messinger" w:date="2012-11-14T21:37:00Z">
        <w:r>
          <w:t>ult is that the</w:t>
        </w:r>
      </w:ins>
      <w:ins w:id="1508" w:author="Dominik Messinger" w:date="2012-11-14T16:16:00Z">
        <w:r w:rsidR="00592A99">
          <w:t xml:space="preserve"> </w:t>
        </w:r>
      </w:ins>
      <w:ins w:id="1509" w:author="Dominik Messinger" w:date="2012-11-14T16:13:00Z">
        <w:r w:rsidR="00592A99">
          <w:t xml:space="preserve">range of offload-ready applications </w:t>
        </w:r>
      </w:ins>
      <w:ins w:id="1510" w:author="Dominik Messinger" w:date="2012-11-14T16:16:00Z">
        <w:r w:rsidR="00592A99">
          <w:t xml:space="preserve">for VM synthesis </w:t>
        </w:r>
      </w:ins>
      <w:ins w:id="1511" w:author="Dominik Messinger" w:date="2012-11-14T16:13:00Z">
        <w:r w:rsidR="00592A99">
          <w:t xml:space="preserve">is broader compared to </w:t>
        </w:r>
      </w:ins>
      <w:ins w:id="1512" w:author="Dominik Messinger" w:date="2012-11-14T16:15:00Z">
        <w:r w:rsidR="00592A99">
          <w:t>the</w:t>
        </w:r>
      </w:ins>
      <w:ins w:id="1513" w:author="Dominik Messinger" w:date="2012-11-14T16:16:00Z">
        <w:r w:rsidR="00592A99">
          <w:t xml:space="preserve"> range for</w:t>
        </w:r>
      </w:ins>
      <w:ins w:id="1514" w:author="Dominik Messinger" w:date="2012-11-14T16:15:00Z">
        <w:r w:rsidR="00592A99">
          <w:t xml:space="preserve"> </w:t>
        </w:r>
      </w:ins>
      <w:ins w:id="1515" w:author="Dominik Messinger" w:date="2012-11-14T16:13:00Z">
        <w:r w:rsidR="00592A99">
          <w:t>application vi</w:t>
        </w:r>
      </w:ins>
      <w:ins w:id="1516" w:author="Dominik Messinger" w:date="2012-11-14T16:14:00Z">
        <w:r w:rsidR="00592A99">
          <w:t>rtualization</w:t>
        </w:r>
      </w:ins>
      <w:ins w:id="1517" w:author="Dominik Messinger" w:date="2012-11-14T16:15:00Z">
        <w:r w:rsidR="00592A99">
          <w:t xml:space="preserve"> </w:t>
        </w:r>
      </w:ins>
      <w:ins w:id="1518" w:author="Dominik Messinger" w:date="2012-11-14T20:00:00Z">
        <w:r w:rsidR="00905E3C">
          <w:t xml:space="preserve">because </w:t>
        </w:r>
      </w:ins>
      <w:ins w:id="1519" w:author="Dominik Messinger" w:date="2012-11-14T16:15:00Z">
        <w:r w:rsidR="00592A99">
          <w:t>application virtualization</w:t>
        </w:r>
      </w:ins>
      <w:ins w:id="1520" w:author="Dominik Messinger" w:date="2012-11-14T20:00:00Z">
        <w:r w:rsidR="00905E3C">
          <w:t xml:space="preserve"> does not support hardware-related functionality</w:t>
        </w:r>
      </w:ins>
      <w:ins w:id="1521" w:author="Dominik Messinger" w:date="2012-11-14T16:14:00Z">
        <w:r w:rsidR="00592A99">
          <w:t>.</w:t>
        </w:r>
      </w:ins>
    </w:p>
    <w:p w14:paraId="2B0C9B6E" w14:textId="77777777" w:rsidR="006057F5" w:rsidRDefault="006057F5" w:rsidP="006057F5">
      <w:pPr>
        <w:pStyle w:val="berschrift3"/>
      </w:pPr>
      <w:bookmarkStart w:id="1522" w:name="_Toc337668007"/>
      <w:bookmarkStart w:id="1523" w:name="_Toc340693024"/>
      <w:r>
        <w:t>Correct Operation</w:t>
      </w:r>
      <w:bookmarkEnd w:id="1522"/>
      <w:bookmarkEnd w:id="1523"/>
    </w:p>
    <w:p w14:paraId="1DB38748" w14:textId="77777777" w:rsidR="006057F5" w:rsidRDefault="006057F5" w:rsidP="006057F5">
      <w:r>
        <w:t>It is important to guarantee the correct operation of tasks that are offloaded to a cloudlet. Such is especially important in hostile environments where the reliability of tools is often essential to a mission’s success.</w:t>
      </w:r>
    </w:p>
    <w:p w14:paraId="0B59911A" w14:textId="77777777" w:rsidR="006057F5" w:rsidRDefault="006057F5" w:rsidP="006057F5">
      <w:r>
        <w:t>VM synthesis simply mirrors the application’s original functionality by reconstructing the entire operating system under which the application has been installed. If this installation has been faultless, the offloaded application operates correctly as well. As mentioned in the previous section, special hardware requirements may have to be provided by the cloudlet. These requirements have to be documented and then need to be negotiated with potential cloudlets.</w:t>
      </w:r>
    </w:p>
    <w:p w14:paraId="062051EA" w14:textId="77777777" w:rsidR="006057F5" w:rsidRDefault="006057F5" w:rsidP="006057F5">
      <w:pPr>
        <w:rPr>
          <w:ins w:id="1524" w:author="Dominik Messinger" w:date="2012-11-14T16:18:00Z"/>
        </w:rPr>
      </w:pPr>
      <w:r>
        <w:t xml:space="preserve">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such as the JRE or device drivers. If one of these components appears to be incompatible, however, the execution will </w:t>
      </w:r>
      <w:commentRangeStart w:id="1525"/>
      <w:commentRangeStart w:id="1526"/>
      <w:r>
        <w:t>fail</w:t>
      </w:r>
      <w:commentRangeEnd w:id="1525"/>
      <w:r>
        <w:rPr>
          <w:rStyle w:val="Kommentarzeichen"/>
        </w:rPr>
        <w:commentReference w:id="1525"/>
      </w:r>
      <w:commentRangeEnd w:id="1526"/>
      <w:r w:rsidR="00120816">
        <w:rPr>
          <w:rStyle w:val="Kommentarzeichen"/>
        </w:rPr>
        <w:commentReference w:id="1526"/>
      </w:r>
      <w:r>
        <w:t>.</w:t>
      </w:r>
    </w:p>
    <w:p w14:paraId="2B91FF0E" w14:textId="06A9AAB0" w:rsidR="00DC0648" w:rsidRPr="00B80B33" w:rsidRDefault="00DC0648" w:rsidP="006057F5">
      <w:ins w:id="1527" w:author="Dominik Messinger" w:date="2012-11-14T16:18:00Z">
        <w:r>
          <w:t xml:space="preserve">VM synthesis </w:t>
        </w:r>
      </w:ins>
      <w:ins w:id="1528" w:author="Dominik Messinger" w:date="2012-11-14T16:19:00Z">
        <w:r w:rsidR="00A30BBE">
          <w:t xml:space="preserve">guarantees correct operation because it </w:t>
        </w:r>
      </w:ins>
      <w:ins w:id="1529" w:author="Dominik Messinger" w:date="2012-11-14T20:01:00Z">
        <w:r w:rsidR="00F9754F">
          <w:t>creates a replica of the original system</w:t>
        </w:r>
      </w:ins>
      <w:ins w:id="1530" w:author="Dominik Messinger" w:date="2012-11-14T16:19:00Z">
        <w:r w:rsidR="00A30BBE">
          <w:t>.</w:t>
        </w:r>
      </w:ins>
      <w:ins w:id="1531" w:author="Dominik Messinger" w:date="2012-11-14T16:22:00Z">
        <w:r w:rsidR="00A30BBE">
          <w:t xml:space="preserve"> Application virtualization involves the risk of missing depend</w:t>
        </w:r>
      </w:ins>
      <w:ins w:id="1532" w:author="Dominik Messinger" w:date="2012-11-14T16:23:00Z">
        <w:r w:rsidR="00F9754F">
          <w:t>encies</w:t>
        </w:r>
      </w:ins>
      <w:ins w:id="1533" w:author="Dominik Messinger" w:date="2012-11-14T20:01:00Z">
        <w:r w:rsidR="00F9754F">
          <w:t xml:space="preserve">, which </w:t>
        </w:r>
      </w:ins>
      <w:ins w:id="1534" w:author="Dominik Messinger" w:date="2012-11-14T20:02:00Z">
        <w:r w:rsidR="00F9754F">
          <w:t xml:space="preserve">may cause malfunctions </w:t>
        </w:r>
      </w:ins>
      <w:ins w:id="1535" w:author="Dominik Messinger" w:date="2012-11-14T16:23:00Z">
        <w:r w:rsidR="00A30BBE">
          <w:t>when the application is ported to another system. However, if all dependencies are packaged, co</w:t>
        </w:r>
      </w:ins>
      <w:ins w:id="1536" w:author="Dominik Messinger" w:date="2012-11-14T16:24:00Z">
        <w:r w:rsidR="00A30BBE">
          <w:t>rrect operation can be guaranteed.</w:t>
        </w:r>
      </w:ins>
    </w:p>
    <w:p w14:paraId="20F32BB7" w14:textId="77777777" w:rsidR="006057F5" w:rsidRDefault="006057F5" w:rsidP="006057F5">
      <w:pPr>
        <w:pStyle w:val="berschrift3"/>
      </w:pPr>
      <w:bookmarkStart w:id="1537" w:name="_Toc337668008"/>
      <w:bookmarkStart w:id="1538" w:name="_Toc340693025"/>
      <w:r>
        <w:lastRenderedPageBreak/>
        <w:t>Application Preparation Overhead</w:t>
      </w:r>
      <w:bookmarkEnd w:id="1537"/>
      <w:bookmarkEnd w:id="1538"/>
    </w:p>
    <w:p w14:paraId="2BE0DDAE" w14:textId="77777777" w:rsidR="006057F5" w:rsidRDefault="006057F5" w:rsidP="006057F5">
      <w:r>
        <w:t xml:space="preserve">Preparing an application for deployment on a cloudlet should require only a small amount of effort. VM synthesis and application virtualization do not require source code modifications </w:t>
      </w:r>
      <w:proofErr w:type="gramStart"/>
      <w:r>
        <w:t>nor</w:t>
      </w:r>
      <w:proofErr w:type="gramEnd"/>
      <w:r>
        <w:t xml:space="preserve"> insight into the application’s source code. This means that application developers do not need to be involved in offload preparation.</w:t>
      </w:r>
    </w:p>
    <w:p w14:paraId="6CA519A6" w14:textId="5942CD59" w:rsidR="006057F5" w:rsidRDefault="006057F5" w:rsidP="006057F5">
      <w:r>
        <w:t>VM synthesis requires the installation of the application on a base VM and then computes the overlay as a binary difference between the suspended state of the complete VM and the base VM (cf.</w:t>
      </w:r>
      <w:del w:id="1539" w:author="Dominik Messinger" w:date="2012-11-14T22:02:00Z">
        <w:r w:rsidDel="000267A5">
          <w:delText xml:space="preserve"> </w:delText>
        </w:r>
        <w:r w:rsidDel="000267A5">
          <w:fldChar w:fldCharType="begin"/>
        </w:r>
        <w:r w:rsidDel="000267A5">
          <w:delInstrText xml:space="preserve"> REF _Ref337645056 \h </w:delInstrText>
        </w:r>
        <w:r w:rsidDel="000267A5">
          <w:fldChar w:fldCharType="separate"/>
        </w:r>
      </w:del>
      <w:del w:id="1540" w:author="Dominik Messinger" w:date="2012-11-14T21:57:00Z">
        <w:r w:rsidDel="00460A20">
          <w:delText xml:space="preserve">Figure </w:delText>
        </w:r>
        <w:r w:rsidDel="00460A20">
          <w:rPr>
            <w:noProof/>
          </w:rPr>
          <w:delText>15</w:delText>
        </w:r>
      </w:del>
      <w:del w:id="1541" w:author="Dominik Messinger" w:date="2012-11-14T22:02:00Z">
        <w:r w:rsidDel="000267A5">
          <w:fldChar w:fldCharType="end"/>
        </w:r>
      </w:del>
      <w:ins w:id="1542" w:author="Dominik Messinger" w:date="2012-11-14T22:02:00Z">
        <w:r w:rsidR="000267A5">
          <w:t xml:space="preserve"> </w:t>
        </w:r>
        <w:r w:rsidR="000267A5">
          <w:fldChar w:fldCharType="begin"/>
        </w:r>
        <w:r w:rsidR="000267A5">
          <w:instrText xml:space="preserve"> REF _Ref340693883 \h </w:instrText>
        </w:r>
      </w:ins>
      <w:r w:rsidR="000267A5">
        <w:fldChar w:fldCharType="separate"/>
      </w:r>
      <w:ins w:id="1543" w:author="Dominik Messinger" w:date="2012-11-14T22:49:00Z">
        <w:r w:rsidR="00BA767A">
          <w:t xml:space="preserve">Figure </w:t>
        </w:r>
        <w:r w:rsidR="00BA767A">
          <w:rPr>
            <w:noProof/>
          </w:rPr>
          <w:t>17</w:t>
        </w:r>
      </w:ins>
      <w:ins w:id="1544" w:author="Dominik Messinger" w:date="2012-11-14T22:02:00Z">
        <w:r w:rsidR="000267A5">
          <w:fldChar w:fldCharType="end"/>
        </w:r>
      </w:ins>
      <w:r>
        <w:t>). This is a convenient mechanism where the main difficulty would be application installation.</w:t>
      </w:r>
    </w:p>
    <w:p w14:paraId="14D5F369" w14:textId="6DE75774" w:rsidR="006057F5" w:rsidRDefault="0020029F" w:rsidP="006057F5">
      <w:pPr>
        <w:keepNext/>
        <w:jc w:val="center"/>
      </w:pPr>
      <w:r>
        <w:object w:dxaOrig="4233" w:dyaOrig="7203" w14:anchorId="485F8C3C">
          <v:shape id="_x0000_i1035" type="#_x0000_t75" style="width:211.65pt;height:360.15pt" o:ole="">
            <v:imagedata r:id="rId44" o:title=""/>
          </v:shape>
          <o:OLEObject Type="Embed" ProgID="Visio.Drawing.11" ShapeID="_x0000_i1035" DrawAspect="Content" ObjectID="_1414439559" r:id="rId45"/>
        </w:object>
      </w:r>
    </w:p>
    <w:p w14:paraId="6EE7D198" w14:textId="609BC442" w:rsidR="006057F5" w:rsidRDefault="006057F5" w:rsidP="006057F5">
      <w:pPr>
        <w:pStyle w:val="Beschriftung"/>
        <w:jc w:val="center"/>
      </w:pPr>
      <w:bookmarkStart w:id="1545" w:name="_Ref340693883"/>
      <w:r>
        <w:t xml:space="preserve">Figure </w:t>
      </w:r>
      <w:fldSimple w:instr=" SEQ Figure \* ARABIC ">
        <w:ins w:id="1546" w:author="Dominik Messinger" w:date="2012-11-14T22:49:00Z">
          <w:r w:rsidR="00BA767A">
            <w:rPr>
              <w:noProof/>
            </w:rPr>
            <w:t>17</w:t>
          </w:r>
        </w:ins>
        <w:del w:id="1547" w:author="Dominik Messinger" w:date="2012-11-14T21:57:00Z">
          <w:r w:rsidDel="00460A20">
            <w:rPr>
              <w:noProof/>
            </w:rPr>
            <w:delText>15</w:delText>
          </w:r>
        </w:del>
      </w:fldSimple>
      <w:bookmarkEnd w:id="1545"/>
      <w:r>
        <w:t>: VM Overlay</w:t>
      </w:r>
      <w:r>
        <w:rPr>
          <w:noProof/>
        </w:rPr>
        <w:t xml:space="preserve"> Creation Process for VM Synthesis</w:t>
      </w:r>
    </w:p>
    <w:p w14:paraId="4E6094E0" w14:textId="7B7F944E" w:rsidR="006057F5" w:rsidDel="0020029F" w:rsidRDefault="006057F5" w:rsidP="00901493">
      <w:pPr>
        <w:rPr>
          <w:del w:id="1548" w:author="Dominik Messinger" w:date="2012-11-14T21:41:00Z"/>
        </w:rPr>
      </w:pPr>
      <w:r>
        <w:t>Application virtualization can be accomplished in various ways, as shown in</w:t>
      </w:r>
      <w:ins w:id="1549" w:author="Dominik Messinger" w:date="2012-11-14T22:46:00Z">
        <w:r w:rsidR="000144AF">
          <w:t xml:space="preserve"> Figure 18</w:t>
        </w:r>
      </w:ins>
      <w:del w:id="1550" w:author="Dominik Messinger" w:date="2012-11-14T22:01:00Z">
        <w:r w:rsidDel="000267A5">
          <w:delText xml:space="preserve"> </w:delText>
        </w:r>
        <w:r w:rsidDel="000267A5">
          <w:fldChar w:fldCharType="begin"/>
        </w:r>
        <w:r w:rsidDel="000267A5">
          <w:delInstrText xml:space="preserve"> REF _Ref337645112 \h </w:delInstrText>
        </w:r>
      </w:del>
      <w:r w:rsidR="000144AF">
        <w:instrText xml:space="preserve"> \* MERGEFORMAT </w:instrText>
      </w:r>
      <w:del w:id="1551" w:author="Dominik Messinger" w:date="2012-11-14T22:01:00Z">
        <w:r w:rsidDel="000267A5">
          <w:fldChar w:fldCharType="separate"/>
        </w:r>
      </w:del>
      <w:del w:id="1552" w:author="Dominik Messinger" w:date="2012-11-14T21:57:00Z">
        <w:r w:rsidDel="00460A20">
          <w:delText xml:space="preserve">Figure </w:delText>
        </w:r>
        <w:r w:rsidDel="00460A20">
          <w:rPr>
            <w:noProof/>
          </w:rPr>
          <w:delText>16</w:delText>
        </w:r>
      </w:del>
      <w:del w:id="1553" w:author="Dominik Messinger" w:date="2012-11-14T22:01:00Z">
        <w:r w:rsidDel="000267A5">
          <w:fldChar w:fldCharType="end"/>
        </w:r>
        <w:r w:rsidDel="000267A5">
          <w:delText xml:space="preserve"> </w:delText>
        </w:r>
      </w:del>
      <w:r>
        <w:t xml:space="preserve">. CDE copies the current environment settings and supervises the application’s execution during runtime in order to package all files that have been involved in the execution. </w:t>
      </w:r>
      <w:proofErr w:type="spellStart"/>
      <w:r>
        <w:t>Cameyo</w:t>
      </w:r>
      <w:proofErr w:type="spellEnd"/>
      <w:r>
        <w:t xml:space="preserve"> supervises the installation process instead. Either it compares system snapshots from before and after the installation, or it emulates the installation routine itself. </w:t>
      </w:r>
      <w:r>
        <w:lastRenderedPageBreak/>
        <w:t xml:space="preserve">Both tools allow the creation of packages from scratch or the modification of a created package to add missing files or dependences.  This is often necessary because the original supervision routines cannot guarantee to find all dependencies (cf. </w:t>
      </w:r>
      <w:ins w:id="1554" w:author="Dominik Messinger" w:date="2012-11-14T22:26:00Z">
        <w:r w:rsidR="0083284E">
          <w:t>S</w:t>
        </w:r>
      </w:ins>
      <w:del w:id="1555" w:author="Dominik Messinger" w:date="2012-11-14T22:26:00Z">
        <w:r w:rsidDel="0083284E">
          <w:delText>s</w:delText>
        </w:r>
      </w:del>
      <w:r>
        <w:t xml:space="preserve">ection </w:t>
      </w:r>
      <w:r>
        <w:fldChar w:fldCharType="begin"/>
      </w:r>
      <w:r>
        <w:instrText xml:space="preserve"> REF _Ref334713501 \r \h </w:instrText>
      </w:r>
      <w:r w:rsidR="000144AF">
        <w:instrText xml:space="preserve"> \* MERGEFORMAT </w:instrText>
      </w:r>
      <w:r>
        <w:fldChar w:fldCharType="separate"/>
      </w:r>
      <w:r w:rsidR="00BA767A">
        <w:t>5.2</w:t>
      </w:r>
      <w:r>
        <w:fldChar w:fldCharType="end"/>
      </w:r>
      <w:r>
        <w:t xml:space="preserve">). Therefore, application virtualization requires deeper knowledge of the application’s dependencies. </w:t>
      </w:r>
    </w:p>
    <w:p w14:paraId="6A3C3B5A" w14:textId="03229196" w:rsidR="006057F5" w:rsidRDefault="006057F5">
      <w:pPr>
        <w:pPrChange w:id="1556" w:author="Dominik Messinger" w:date="2012-11-14T22:46:00Z">
          <w:pPr>
            <w:keepNext/>
          </w:pPr>
        </w:pPrChange>
      </w:pPr>
      <w:del w:id="1557" w:author="Dominik Messinger" w:date="2012-11-14T21:42:00Z">
        <w:r w:rsidDel="0020029F">
          <w:rPr>
            <w:rStyle w:val="Kommentarzeichen"/>
          </w:rPr>
          <w:commentReference w:id="1558"/>
        </w:r>
      </w:del>
      <w:r w:rsidR="0020029F">
        <w:rPr>
          <w:rStyle w:val="Kommentarzeichen"/>
        </w:rPr>
        <w:commentReference w:id="1559"/>
      </w:r>
    </w:p>
    <w:p w14:paraId="4E165CB8" w14:textId="77777777" w:rsidR="007C0317" w:rsidRDefault="002E25C3">
      <w:pPr>
        <w:pStyle w:val="Beschriftung"/>
        <w:keepNext/>
        <w:rPr>
          <w:ins w:id="1560" w:author="Dominik Messinger" w:date="2012-11-14T22:36:00Z"/>
        </w:rPr>
        <w:pPrChange w:id="1561" w:author="Dominik Messinger" w:date="2012-11-14T22:35:00Z">
          <w:pPr>
            <w:pStyle w:val="Beschriftung"/>
          </w:pPr>
        </w:pPrChange>
      </w:pPr>
      <w:bookmarkStart w:id="1562" w:name="_Ref340695265"/>
      <w:bookmarkStart w:id="1563" w:name="_Ref340695232"/>
      <w:bookmarkStart w:id="1564" w:name="_Ref340693839"/>
      <w:ins w:id="1565" w:author="Dominik Messinger" w:date="2012-11-14T21:41:00Z">
        <w:r>
          <w:pict w14:anchorId="3E156631">
            <v:shape id="_x0000_i1036" type="#_x0000_t75" style="width:456.1pt;height:460.4pt">
              <v:imagedata r:id="rId46" o:title=""/>
            </v:shape>
          </w:pict>
        </w:r>
      </w:ins>
    </w:p>
    <w:p w14:paraId="7D5FD158" w14:textId="4AEFEF3C" w:rsidR="007C0317" w:rsidRDefault="007C0317">
      <w:pPr>
        <w:pStyle w:val="Beschriftung"/>
        <w:keepNext/>
        <w:rPr>
          <w:ins w:id="1566" w:author="Dominik Messinger" w:date="2012-11-14T22:35:00Z"/>
        </w:rPr>
        <w:pPrChange w:id="1567" w:author="Dominik Messinger" w:date="2012-11-14T22:35:00Z">
          <w:pPr>
            <w:pStyle w:val="Beschriftung"/>
          </w:pPr>
        </w:pPrChange>
      </w:pPr>
      <w:bookmarkStart w:id="1568" w:name="_Ref340695862"/>
      <w:bookmarkStart w:id="1569" w:name="_Ref340695269"/>
      <w:bookmarkEnd w:id="1562"/>
      <w:ins w:id="1570" w:author="Dominik Messinger" w:date="2012-11-14T22:35:00Z">
        <w:r>
          <w:t xml:space="preserve">Figure </w:t>
        </w:r>
        <w:r>
          <w:fldChar w:fldCharType="begin"/>
        </w:r>
        <w:r>
          <w:instrText xml:space="preserve"> SEQ Figure \* ARABIC </w:instrText>
        </w:r>
      </w:ins>
      <w:r>
        <w:fldChar w:fldCharType="separate"/>
      </w:r>
      <w:ins w:id="1571" w:author="Dominik Messinger" w:date="2012-11-14T22:49:00Z">
        <w:r w:rsidR="00BA767A">
          <w:rPr>
            <w:noProof/>
          </w:rPr>
          <w:t>18</w:t>
        </w:r>
      </w:ins>
      <w:ins w:id="1572" w:author="Dominik Messinger" w:date="2012-11-14T22:35:00Z">
        <w:r>
          <w:fldChar w:fldCharType="end"/>
        </w:r>
        <w:bookmarkEnd w:id="1568"/>
        <w:r>
          <w:t xml:space="preserve">: </w:t>
        </w:r>
        <w:r w:rsidRPr="008D5853">
          <w:t>Alternatives for Virtual Application Creation</w:t>
        </w:r>
      </w:ins>
    </w:p>
    <w:bookmarkEnd w:id="1563"/>
    <w:bookmarkEnd w:id="1569"/>
    <w:p w14:paraId="120FCF21" w14:textId="77671C51" w:rsidR="00A30BBE" w:rsidRPr="00A30BBE" w:rsidRDefault="006057F5">
      <w:pPr>
        <w:pPrChange w:id="1573" w:author="Dominik Messinger" w:date="2012-11-14T16:25:00Z">
          <w:pPr>
            <w:pStyle w:val="Beschriftung"/>
          </w:pPr>
        </w:pPrChange>
      </w:pPr>
      <w:del w:id="1574" w:author="Dominik Messinger" w:date="2012-11-14T22:24:00Z">
        <w:r w:rsidDel="0083284E">
          <w:delText xml:space="preserve">Figure </w:delText>
        </w:r>
        <w:r w:rsidR="00460A20" w:rsidDel="0083284E">
          <w:fldChar w:fldCharType="begin"/>
        </w:r>
        <w:r w:rsidR="00460A20" w:rsidDel="0083284E">
          <w:delInstrText xml:space="preserve"> SEQ Figure \* ARABIC </w:delInstrText>
        </w:r>
        <w:r w:rsidR="00460A20" w:rsidDel="0083284E">
          <w:fldChar w:fldCharType="separate"/>
        </w:r>
      </w:del>
      <w:del w:id="1575" w:author="Dominik Messinger" w:date="2012-11-14T21:57:00Z">
        <w:r w:rsidDel="00460A20">
          <w:rPr>
            <w:noProof/>
          </w:rPr>
          <w:delText>16</w:delText>
        </w:r>
      </w:del>
      <w:del w:id="1576" w:author="Dominik Messinger" w:date="2012-11-14T22:24:00Z">
        <w:r w:rsidR="00460A20" w:rsidDel="0083284E">
          <w:rPr>
            <w:noProof/>
          </w:rPr>
          <w:fldChar w:fldCharType="end"/>
        </w:r>
        <w:bookmarkEnd w:id="1564"/>
        <w:r w:rsidDel="0083284E">
          <w:delText>: Alternatives for Virtual Application Creation</w:delText>
        </w:r>
      </w:del>
      <w:ins w:id="1577" w:author="Dominik Messinger" w:date="2012-11-14T16:26:00Z">
        <w:r w:rsidR="00A30BBE">
          <w:t>The result of our comparison is that</w:t>
        </w:r>
      </w:ins>
      <w:ins w:id="1578" w:author="Dominik Messinger" w:date="2012-11-14T16:30:00Z">
        <w:r w:rsidR="00DA2243">
          <w:t xml:space="preserve"> application preparation for</w:t>
        </w:r>
      </w:ins>
      <w:ins w:id="1579" w:author="Dominik Messinger" w:date="2012-11-14T16:26:00Z">
        <w:r w:rsidR="00A30BBE">
          <w:t xml:space="preserve"> VM synthesis </w:t>
        </w:r>
      </w:ins>
      <w:ins w:id="1580" w:author="Dominik Messinger" w:date="2012-11-14T16:29:00Z">
        <w:r w:rsidR="00DA2243">
          <w:t>is easier</w:t>
        </w:r>
      </w:ins>
      <w:ins w:id="1581" w:author="Dominik Messinger" w:date="2012-11-14T16:30:00Z">
        <w:r w:rsidR="00DA2243">
          <w:t xml:space="preserve"> than for applicati</w:t>
        </w:r>
        <w:r w:rsidR="00F7749E">
          <w:t xml:space="preserve">on virtualization. However, </w:t>
        </w:r>
      </w:ins>
      <w:ins w:id="1582" w:author="Dominik Messinger" w:date="2012-11-14T20:03:00Z">
        <w:r w:rsidR="00F7749E">
          <w:t>if</w:t>
        </w:r>
      </w:ins>
      <w:ins w:id="1583" w:author="Dominik Messinger" w:date="2012-11-14T16:30:00Z">
        <w:r w:rsidR="00DA2243">
          <w:t xml:space="preserve"> the developer </w:t>
        </w:r>
      </w:ins>
      <w:ins w:id="1584" w:author="Dominik Messinger" w:date="2012-11-14T16:31:00Z">
        <w:r w:rsidR="00DA2243">
          <w:t xml:space="preserve">knows all of the application’s dependencies, </w:t>
        </w:r>
      </w:ins>
      <w:ins w:id="1585" w:author="Dominik Messinger" w:date="2012-11-14T20:03:00Z">
        <w:r w:rsidR="00F7749E">
          <w:t xml:space="preserve">preparation for </w:t>
        </w:r>
      </w:ins>
      <w:ins w:id="1586" w:author="Dominik Messinger" w:date="2012-11-14T16:31:00Z">
        <w:r w:rsidR="00DA2243">
          <w:lastRenderedPageBreak/>
          <w:t>application virtualization is faste</w:t>
        </w:r>
      </w:ins>
      <w:ins w:id="1587" w:author="Dominik Messinger" w:date="2012-11-14T16:32:00Z">
        <w:r w:rsidR="00DA2243">
          <w:t xml:space="preserve">r </w:t>
        </w:r>
      </w:ins>
      <w:ins w:id="1588" w:author="Dominik Messinger" w:date="2012-11-14T20:03:00Z">
        <w:r w:rsidR="00F7749E">
          <w:t>than</w:t>
        </w:r>
      </w:ins>
      <w:ins w:id="1589" w:author="Dominik Messinger" w:date="2012-11-14T16:34:00Z">
        <w:r w:rsidR="00DA2243">
          <w:t xml:space="preserve"> </w:t>
        </w:r>
      </w:ins>
      <w:ins w:id="1590" w:author="Dominik Messinger" w:date="2012-11-14T20:04:00Z">
        <w:r w:rsidR="00F7749E">
          <w:t xml:space="preserve">for </w:t>
        </w:r>
      </w:ins>
      <w:ins w:id="1591" w:author="Dominik Messinger" w:date="2012-11-14T16:32:00Z">
        <w:r w:rsidR="00DA2243">
          <w:t xml:space="preserve">VM synthesis because </w:t>
        </w:r>
      </w:ins>
      <w:ins w:id="1592" w:author="Dominik Messinger" w:date="2012-11-14T20:03:00Z">
        <w:r w:rsidR="00F7749E">
          <w:t>computation of</w:t>
        </w:r>
      </w:ins>
      <w:ins w:id="1593" w:author="Dominik Messinger" w:date="2012-11-14T16:33:00Z">
        <w:r w:rsidR="00DA2243">
          <w:t xml:space="preserve"> disk and memory snapshots </w:t>
        </w:r>
      </w:ins>
      <w:ins w:id="1594" w:author="Dominik Messinger" w:date="2012-11-14T16:34:00Z">
        <w:r w:rsidR="00DA2243">
          <w:t xml:space="preserve">for the overlays </w:t>
        </w:r>
      </w:ins>
      <w:ins w:id="1595" w:author="Dominik Messinger" w:date="2012-11-14T16:33:00Z">
        <w:r w:rsidR="00DA2243">
          <w:t>is slow.</w:t>
        </w:r>
      </w:ins>
    </w:p>
    <w:p w14:paraId="43893C58" w14:textId="77777777" w:rsidR="006057F5" w:rsidRDefault="006057F5" w:rsidP="006057F5">
      <w:pPr>
        <w:pStyle w:val="berschrift3"/>
      </w:pPr>
      <w:bookmarkStart w:id="1596" w:name="_Toc337668009"/>
      <w:bookmarkStart w:id="1597" w:name="_Toc340693026"/>
      <w:r>
        <w:t>Operation Overhead</w:t>
      </w:r>
      <w:bookmarkEnd w:id="1596"/>
      <w:bookmarkEnd w:id="1597"/>
    </w:p>
    <w:p w14:paraId="02DCE087" w14:textId="63B1D881" w:rsidR="006057F5" w:rsidRDefault="006057F5" w:rsidP="006057F5">
      <w:r>
        <w:t xml:space="preserve">For running an application server in the cloudlet implementation that was introduced in </w:t>
      </w:r>
      <w:del w:id="1598" w:author="Dominik Messinger" w:date="2012-11-14T22:27:00Z">
        <w:r w:rsidDel="0083284E">
          <w:delText>s</w:delText>
        </w:r>
      </w:del>
      <w:ins w:id="1599" w:author="Dominik Messinger" w:date="2012-11-14T22:27:00Z">
        <w:r w:rsidR="0083284E">
          <w:t>s</w:t>
        </w:r>
      </w:ins>
      <w:r>
        <w:t xml:space="preserve">ection </w:t>
      </w:r>
      <w:r>
        <w:fldChar w:fldCharType="begin"/>
      </w:r>
      <w:r>
        <w:instrText xml:space="preserve"> REF _Ref334905735 \r \h </w:instrText>
      </w:r>
      <w:r>
        <w:fldChar w:fldCharType="separate"/>
      </w:r>
      <w:r w:rsidR="00BA767A">
        <w:t>6</w:t>
      </w:r>
      <w:r>
        <w:fldChar w:fldCharType="end"/>
      </w:r>
      <w:r>
        <w:t xml:space="preserve">, the server is embedded into an application virtualization runtime environment which in itself runs on a VM. </w:t>
      </w:r>
      <w:r w:rsidRPr="00BA767A">
        <w:t>These layers are shown in</w:t>
      </w:r>
      <w:ins w:id="1600" w:author="Dominik Messinger" w:date="2012-11-14T22:27:00Z">
        <w:r w:rsidR="0083284E" w:rsidRPr="00BA767A">
          <w:t xml:space="preserve"> </w:t>
        </w:r>
      </w:ins>
      <w:ins w:id="1601" w:author="Dominik Messinger" w:date="2012-11-14T22:45:00Z">
        <w:r w:rsidR="009970E5" w:rsidRPr="00901493">
          <w:rPr>
            <w:rPrChange w:id="1602" w:author="Dominik Messinger" w:date="2012-11-14T22:47:00Z">
              <w:rPr>
                <w:lang w:val="de-DE"/>
              </w:rPr>
            </w:rPrChange>
          </w:rPr>
          <w:t>Figure 19</w:t>
        </w:r>
      </w:ins>
      <w:del w:id="1603" w:author="Dominik Messinger" w:date="2012-11-14T22:03:00Z">
        <w:r w:rsidRPr="00BA767A" w:rsidDel="000267A5">
          <w:delText xml:space="preserve"> </w:delText>
        </w:r>
        <w:r w:rsidDel="000267A5">
          <w:fldChar w:fldCharType="begin"/>
        </w:r>
        <w:r w:rsidRPr="00901493" w:rsidDel="000267A5">
          <w:delInstrText xml:space="preserve"> REF _Ref334987867 \h </w:delInstrText>
        </w:r>
        <w:r w:rsidDel="000267A5">
          <w:fldChar w:fldCharType="separate"/>
        </w:r>
      </w:del>
      <w:del w:id="1604" w:author="Dominik Messinger" w:date="2012-11-14T21:57:00Z">
        <w:r w:rsidRPr="00BA767A" w:rsidDel="00460A20">
          <w:delText xml:space="preserve">Figure </w:delText>
        </w:r>
        <w:r w:rsidRPr="00BA767A" w:rsidDel="00460A20">
          <w:rPr>
            <w:noProof/>
          </w:rPr>
          <w:delText>17</w:delText>
        </w:r>
      </w:del>
      <w:del w:id="1605" w:author="Dominik Messinger" w:date="2012-11-14T22:03:00Z">
        <w:r w:rsidDel="000267A5">
          <w:fldChar w:fldCharType="end"/>
        </w:r>
      </w:del>
      <w:r w:rsidRPr="00BA767A">
        <w:t xml:space="preserve">. </w:t>
      </w:r>
      <w:r>
        <w:t>The application virtualization runtime environment intercepts all of the application’s system calls and replaces them with system calls that address resources inside of the virtualized package, rather than resources that reside outside in the operating system’s file system. Consequently, the number of the application context switches is three times higher than in normal execution. The first switch occurs with the first system call, the second when the kernel switches to the virtualization runtime, and the third to switch to the kernel for executing the modified system call. The authors of CDE measured the run-time performance impact of their virtualized applications and found a slowdown rate ranging from 0% to 28%. Due to system call frequency, CPU-bound applications had the smallest slowdowns and I/O-intensive tasks had the largest slowdowns (p. 13)</w:t>
      </w:r>
      <w:sdt>
        <w:sdtPr>
          <w:id w:val="734433778"/>
          <w:citation/>
        </w:sdtPr>
        <w:sdtEndPr/>
        <w:sdtContent>
          <w:r>
            <w:fldChar w:fldCharType="begin"/>
          </w:r>
          <w:r>
            <w:instrText xml:space="preserve">CITATION Guo11 \l 1031 </w:instrText>
          </w:r>
          <w:r>
            <w:fldChar w:fldCharType="separate"/>
          </w:r>
          <w:r w:rsidR="003520F5">
            <w:rPr>
              <w:noProof/>
            </w:rPr>
            <w:t xml:space="preserve"> </w:t>
          </w:r>
          <w:r w:rsidR="003520F5" w:rsidRPr="003520F5">
            <w:rPr>
              <w:noProof/>
            </w:rPr>
            <w:t>[26]</w:t>
          </w:r>
          <w:r>
            <w:fldChar w:fldCharType="end"/>
          </w:r>
        </w:sdtContent>
      </w:sdt>
      <w:r>
        <w:t xml:space="preserve">. </w:t>
      </w:r>
    </w:p>
    <w:p w14:paraId="6E9E4560" w14:textId="549109D2" w:rsidR="006057F5" w:rsidDel="000144AF" w:rsidRDefault="006057F5" w:rsidP="006057F5">
      <w:pPr>
        <w:rPr>
          <w:del w:id="1606" w:author="Dominik Messinger" w:date="2012-11-14T22:45:00Z"/>
        </w:rPr>
      </w:pPr>
      <w:r>
        <w:t>The application virtualization runtime environment influences execution performance, and so does the hardware virtualization layer. Hardware virtualization enables execution of the virtualized application on a VM rather than on the native OS. Hosting a guest OS within a VM causes both CPU overhead as well as memory overhead compared to running the OS directly on the physical hardware</w:t>
      </w:r>
      <w:ins w:id="1607" w:author="Dominik Messinger" w:date="2012-11-14T14:59:00Z">
        <w:r w:rsidR="00705F1C">
          <w:t xml:space="preserve"> (cf. </w:t>
        </w:r>
      </w:ins>
      <w:ins w:id="1608" w:author="Dominik Messinger" w:date="2012-11-14T15:00:00Z">
        <w:r w:rsidR="00705F1C">
          <w:t xml:space="preserve">KVM </w:t>
        </w:r>
      </w:ins>
      <w:ins w:id="1609" w:author="Dominik Messinger" w:date="2012-11-14T20:04:00Z">
        <w:r w:rsidR="002E21D3">
          <w:t xml:space="preserve">performance </w:t>
        </w:r>
      </w:ins>
      <w:ins w:id="1610" w:author="Dominik Messinger" w:date="2012-11-14T15:00:00Z">
        <w:r w:rsidR="00705F1C">
          <w:t xml:space="preserve">evaluation </w:t>
        </w:r>
      </w:ins>
      <w:customXmlInsRangeStart w:id="1611" w:author="Dominik Messinger" w:date="2012-11-14T15:00:00Z"/>
      <w:sdt>
        <w:sdtPr>
          <w:id w:val="1678760231"/>
          <w:citation/>
        </w:sdtPr>
        <w:sdtEndPr/>
        <w:sdtContent>
          <w:customXmlInsRangeEnd w:id="1611"/>
          <w:ins w:id="1612" w:author="Dominik Messinger" w:date="2012-11-14T15:00:00Z">
            <w:r w:rsidR="00705F1C">
              <w:fldChar w:fldCharType="begin"/>
            </w:r>
            <w:r w:rsidR="00705F1C" w:rsidRPr="00705F1C">
              <w:rPr>
                <w:rPrChange w:id="1613" w:author="Dominik Messinger" w:date="2012-11-14T15:00:00Z">
                  <w:rPr>
                    <w:lang w:val="de-DE"/>
                  </w:rPr>
                </w:rPrChange>
              </w:rPr>
              <w:instrText xml:space="preserve"> CITATION Lar09 \l 1031 </w:instrText>
            </w:r>
          </w:ins>
          <w:r w:rsidR="00705F1C">
            <w:fldChar w:fldCharType="separate"/>
          </w:r>
          <w:r w:rsidR="003520F5" w:rsidRPr="003520F5">
            <w:rPr>
              <w:noProof/>
            </w:rPr>
            <w:t>[41]</w:t>
          </w:r>
          <w:ins w:id="1614" w:author="Dominik Messinger" w:date="2012-11-14T15:00:00Z">
            <w:r w:rsidR="00705F1C">
              <w:fldChar w:fldCharType="end"/>
            </w:r>
          </w:ins>
          <w:customXmlInsRangeStart w:id="1615" w:author="Dominik Messinger" w:date="2012-11-14T15:00:00Z"/>
        </w:sdtContent>
      </w:sdt>
      <w:customXmlInsRangeEnd w:id="1615"/>
      <w:ins w:id="1616" w:author="Dominik Messinger" w:date="2012-11-14T15:00:00Z">
        <w:r w:rsidR="00705F1C">
          <w:t>).</w:t>
        </w:r>
      </w:ins>
      <w:del w:id="1617" w:author="Dominik Messinger" w:date="2012-11-14T15:00:00Z">
        <w:r w:rsidDel="00705F1C">
          <w:delText xml:space="preserve">. </w:delText>
        </w:r>
        <w:commentRangeStart w:id="1618"/>
        <w:commentRangeStart w:id="1619"/>
        <w:r w:rsidDel="00705F1C">
          <w:delText xml:space="preserve">The KVM virtualization performance has been evaluated by Larabel </w:delText>
        </w:r>
      </w:del>
      <w:customXmlDelRangeStart w:id="1620" w:author="Dominik Messinger" w:date="2012-11-14T15:00:00Z"/>
      <w:sdt>
        <w:sdtPr>
          <w:id w:val="1260337338"/>
          <w:citation/>
        </w:sdtPr>
        <w:sdtEndPr/>
        <w:sdtContent>
          <w:customXmlDelRangeEnd w:id="1620"/>
          <w:del w:id="1621" w:author="Dominik Messinger" w:date="2012-11-14T15:00:00Z">
            <w:r w:rsidDel="00705F1C">
              <w:fldChar w:fldCharType="begin"/>
            </w:r>
            <w:r w:rsidRPr="00BA30EF" w:rsidDel="00705F1C">
              <w:delInstrText xml:space="preserve"> CITATION Lar09 \l 1031 </w:delInstrText>
            </w:r>
            <w:r w:rsidDel="00705F1C">
              <w:fldChar w:fldCharType="separate"/>
            </w:r>
            <w:r w:rsidR="003E5870" w:rsidRPr="003E5870" w:rsidDel="00705F1C">
              <w:rPr>
                <w:noProof/>
              </w:rPr>
              <w:delText>[42]</w:delText>
            </w:r>
            <w:r w:rsidDel="00705F1C">
              <w:fldChar w:fldCharType="end"/>
            </w:r>
          </w:del>
          <w:customXmlDelRangeStart w:id="1622" w:author="Dominik Messinger" w:date="2012-11-14T15:00:00Z"/>
        </w:sdtContent>
      </w:sdt>
      <w:customXmlDelRangeEnd w:id="1622"/>
      <w:del w:id="1623" w:author="Dominik Messinger" w:date="2012-11-14T15:00:00Z">
        <w:r w:rsidDel="00705F1C">
          <w:delText xml:space="preserve"> on an Intel Core i7 machine. Accordingly, there is only a slight overhead for many computational tasks but a more significant one for disk-related tasks</w:delText>
        </w:r>
        <w:commentRangeEnd w:id="1618"/>
        <w:r w:rsidDel="00705F1C">
          <w:rPr>
            <w:rStyle w:val="Kommentarzeichen"/>
          </w:rPr>
          <w:commentReference w:id="1618"/>
        </w:r>
      </w:del>
      <w:commentRangeEnd w:id="1619"/>
      <w:r w:rsidR="00705F1C">
        <w:rPr>
          <w:rStyle w:val="Kommentarzeichen"/>
        </w:rPr>
        <w:commentReference w:id="1619"/>
      </w:r>
      <w:del w:id="1624" w:author="Dominik Messinger" w:date="2012-11-14T15:00:00Z">
        <w:r w:rsidDel="00705F1C">
          <w:delText>.</w:delText>
        </w:r>
      </w:del>
    </w:p>
    <w:p w14:paraId="48D865C5" w14:textId="6E42B02D" w:rsidR="006057F5" w:rsidRDefault="006057F5">
      <w:pPr>
        <w:pPrChange w:id="1625" w:author="Dominik Messinger" w:date="2012-11-14T22:45:00Z">
          <w:pPr>
            <w:keepNext/>
          </w:pPr>
        </w:pPrChange>
      </w:pPr>
    </w:p>
    <w:bookmarkStart w:id="1626" w:name="_Ref340693954"/>
    <w:p w14:paraId="6A1F0542" w14:textId="77777777" w:rsidR="00E837D5" w:rsidRDefault="0020029F" w:rsidP="00BA767A">
      <w:pPr>
        <w:pStyle w:val="Beschriftung"/>
        <w:keepNext/>
        <w:rPr>
          <w:ins w:id="1627" w:author="Dominik Messinger" w:date="2012-11-14T22:41:00Z"/>
        </w:rPr>
      </w:pPr>
      <w:r>
        <w:object w:dxaOrig="9712" w:dyaOrig="4496" w14:anchorId="00B2DDC0">
          <v:shape id="_x0000_i1037" type="#_x0000_t75" style="width:455.5pt;height:211.3pt" o:ole="">
            <v:imagedata r:id="rId47" o:title=""/>
          </v:shape>
          <o:OLEObject Type="Embed" ProgID="Visio.Drawing.11" ShapeID="_x0000_i1037" DrawAspect="Content" ObjectID="_1414439560" r:id="rId48"/>
        </w:object>
      </w:r>
    </w:p>
    <w:p w14:paraId="38C50075" w14:textId="5163DEC2" w:rsidR="00E837D5" w:rsidRDefault="00E837D5">
      <w:pPr>
        <w:pStyle w:val="Beschriftung"/>
        <w:rPr>
          <w:ins w:id="1628" w:author="Dominik Messinger" w:date="2012-11-14T22:40:00Z"/>
        </w:rPr>
        <w:pPrChange w:id="1629" w:author="Dominik Messinger" w:date="2012-11-14T22:41:00Z">
          <w:pPr>
            <w:pStyle w:val="Beschriftung"/>
            <w:keepNext/>
          </w:pPr>
        </w:pPrChange>
      </w:pPr>
      <w:bookmarkStart w:id="1630" w:name="_Ref340696261"/>
      <w:ins w:id="1631" w:author="Dominik Messinger" w:date="2012-11-14T22:41:00Z">
        <w:r>
          <w:t xml:space="preserve">Figure </w:t>
        </w:r>
        <w:bookmarkStart w:id="1632" w:name="_Ref340696235"/>
        <w:r>
          <w:fldChar w:fldCharType="begin"/>
        </w:r>
        <w:r>
          <w:instrText xml:space="preserve"> SEQ Figure \* ARABIC </w:instrText>
        </w:r>
      </w:ins>
      <w:r>
        <w:fldChar w:fldCharType="separate"/>
      </w:r>
      <w:ins w:id="1633" w:author="Dominik Messinger" w:date="2012-11-14T22:49:00Z">
        <w:r w:rsidR="00BA767A">
          <w:rPr>
            <w:noProof/>
          </w:rPr>
          <w:t>19</w:t>
        </w:r>
      </w:ins>
      <w:ins w:id="1634" w:author="Dominik Messinger" w:date="2012-11-14T22:41:00Z">
        <w:r>
          <w:fldChar w:fldCharType="end"/>
        </w:r>
        <w:bookmarkEnd w:id="1630"/>
        <w:bookmarkEnd w:id="1632"/>
        <w:r>
          <w:t xml:space="preserve">: </w:t>
        </w:r>
        <w:r w:rsidRPr="001E7ECE">
          <w:t>Application Virtualization Layered Architecture</w:t>
        </w:r>
      </w:ins>
    </w:p>
    <w:p w14:paraId="30C50491" w14:textId="05461E0B" w:rsidR="006057F5" w:rsidDel="0083284E" w:rsidRDefault="006057F5" w:rsidP="006057F5">
      <w:pPr>
        <w:pStyle w:val="Beschriftung"/>
        <w:rPr>
          <w:del w:id="1635" w:author="Dominik Messinger" w:date="2012-11-14T22:26:00Z"/>
        </w:rPr>
      </w:pPr>
      <w:del w:id="1636" w:author="Dominik Messinger" w:date="2012-11-14T22:26:00Z">
        <w:r w:rsidDel="0083284E">
          <w:delText xml:space="preserve">Figure </w:delText>
        </w:r>
        <w:r w:rsidR="00460A20" w:rsidDel="0083284E">
          <w:rPr>
            <w:bCs w:val="0"/>
            <w:i w:val="0"/>
          </w:rPr>
          <w:fldChar w:fldCharType="begin"/>
        </w:r>
        <w:r w:rsidR="00460A20" w:rsidDel="0083284E">
          <w:delInstrText xml:space="preserve"> SEQ Figure \* ARABIC </w:delInstrText>
        </w:r>
        <w:r w:rsidR="00460A20" w:rsidDel="0083284E">
          <w:rPr>
            <w:bCs w:val="0"/>
            <w:i w:val="0"/>
          </w:rPr>
          <w:fldChar w:fldCharType="separate"/>
        </w:r>
      </w:del>
      <w:del w:id="1637" w:author="Dominik Messinger" w:date="2012-11-14T21:57:00Z">
        <w:r w:rsidDel="00460A20">
          <w:rPr>
            <w:noProof/>
          </w:rPr>
          <w:delText>17</w:delText>
        </w:r>
      </w:del>
      <w:del w:id="1638" w:author="Dominik Messinger" w:date="2012-11-14T22:26:00Z">
        <w:r w:rsidR="00460A20" w:rsidDel="0083284E">
          <w:rPr>
            <w:bCs w:val="0"/>
            <w:i w:val="0"/>
            <w:noProof/>
          </w:rPr>
          <w:fldChar w:fldCharType="end"/>
        </w:r>
        <w:bookmarkEnd w:id="1626"/>
        <w:r w:rsidDel="0083284E">
          <w:delText>: Application Virtualization Layered Architecture</w:delText>
        </w:r>
      </w:del>
    </w:p>
    <w:p w14:paraId="04C5A212" w14:textId="2C211FF7" w:rsidR="005E1756" w:rsidRDefault="006057F5">
      <w:pPr>
        <w:pPrChange w:id="1639" w:author="Dominik Messinger" w:date="2012-11-14T21:56:00Z">
          <w:pPr>
            <w:keepNext/>
          </w:pPr>
        </w:pPrChange>
      </w:pPr>
      <w:r>
        <w:t xml:space="preserve">The VM-synthesis-based implementation suffers from that same overhead that is caused by running applications on a virtual rather than a physical machine. However, it does not experience the overhead that is additionally caused by runtime environments such as CDE or </w:t>
      </w:r>
      <w:proofErr w:type="spellStart"/>
      <w:r>
        <w:t>Cameyo</w:t>
      </w:r>
      <w:proofErr w:type="spellEnd"/>
      <w:r>
        <w:t>.</w:t>
      </w:r>
    </w:p>
    <w:p w14:paraId="403C2ADD" w14:textId="77777777" w:rsidR="00E837D5" w:rsidRDefault="002E25C3" w:rsidP="00BA767A">
      <w:pPr>
        <w:pStyle w:val="Beschriftung"/>
        <w:keepNext/>
        <w:rPr>
          <w:ins w:id="1640" w:author="Dominik Messinger" w:date="2012-11-14T22:43:00Z"/>
        </w:rPr>
      </w:pPr>
      <w:bookmarkStart w:id="1641" w:name="_Ref340696369"/>
      <w:bookmarkStart w:id="1642" w:name="_Ref340694000"/>
      <w:bookmarkEnd w:id="1641"/>
      <w:r>
        <w:pict w14:anchorId="6E8F8935">
          <v:shape id="_x0000_i1038" type="#_x0000_t75" style="width:455.5pt;height:175.9pt">
            <v:imagedata r:id="rId49" o:title=""/>
          </v:shape>
        </w:pict>
      </w:r>
    </w:p>
    <w:p w14:paraId="1E94755C" w14:textId="7BEF6748" w:rsidR="00E837D5" w:rsidRDefault="00E837D5">
      <w:pPr>
        <w:pStyle w:val="Beschriftung"/>
        <w:rPr>
          <w:ins w:id="1643" w:author="Dominik Messinger" w:date="2012-11-14T22:42:00Z"/>
        </w:rPr>
        <w:pPrChange w:id="1644" w:author="Dominik Messinger" w:date="2012-11-14T22:43:00Z">
          <w:pPr>
            <w:pStyle w:val="Beschriftung"/>
            <w:keepNext/>
          </w:pPr>
        </w:pPrChange>
      </w:pPr>
      <w:ins w:id="1645" w:author="Dominik Messinger" w:date="2012-11-14T22:43:00Z">
        <w:r>
          <w:t xml:space="preserve">Figure </w:t>
        </w:r>
        <w:r>
          <w:fldChar w:fldCharType="begin"/>
        </w:r>
        <w:r>
          <w:instrText xml:space="preserve"> SEQ Figure \* ARABIC </w:instrText>
        </w:r>
      </w:ins>
      <w:r>
        <w:fldChar w:fldCharType="separate"/>
      </w:r>
      <w:ins w:id="1646" w:author="Dominik Messinger" w:date="2012-11-14T22:49:00Z">
        <w:r w:rsidR="00BA767A">
          <w:rPr>
            <w:noProof/>
          </w:rPr>
          <w:t>20</w:t>
        </w:r>
      </w:ins>
      <w:ins w:id="1647" w:author="Dominik Messinger" w:date="2012-11-14T22:43:00Z">
        <w:r>
          <w:fldChar w:fldCharType="end"/>
        </w:r>
        <w:r>
          <w:t xml:space="preserve">: </w:t>
        </w:r>
        <w:r w:rsidRPr="00166EB5">
          <w:t>VM Synthesis Layered Architecture</w:t>
        </w:r>
      </w:ins>
    </w:p>
    <w:p w14:paraId="28CA2E35" w14:textId="6CF511FC" w:rsidR="0083284E" w:rsidRDefault="0083284E" w:rsidP="00BA767A">
      <w:pPr>
        <w:pStyle w:val="Beschriftung"/>
        <w:rPr>
          <w:ins w:id="1648" w:author="Dominik Messinger" w:date="2012-11-14T22:28:00Z"/>
        </w:rPr>
      </w:pPr>
    </w:p>
    <w:p w14:paraId="2CE73A19" w14:textId="34E4059C" w:rsidR="005E1756" w:rsidRPr="00AB6A1F" w:rsidDel="0083284E" w:rsidRDefault="005E1756">
      <w:pPr>
        <w:rPr>
          <w:del w:id="1649" w:author="Dominik Messinger" w:date="2012-11-14T22:28:00Z"/>
        </w:rPr>
        <w:pPrChange w:id="1650" w:author="Dominik Messinger" w:date="2012-11-14T22:40:00Z">
          <w:pPr>
            <w:pStyle w:val="Beschriftung"/>
          </w:pPr>
        </w:pPrChange>
      </w:pPr>
      <w:del w:id="1651" w:author="Dominik Messinger" w:date="2012-11-14T22:28:00Z">
        <w:r w:rsidDel="0083284E">
          <w:delText xml:space="preserve">Figure </w:delText>
        </w:r>
        <w:r w:rsidDel="0083284E">
          <w:fldChar w:fldCharType="begin"/>
        </w:r>
        <w:r w:rsidDel="0083284E">
          <w:delInstrText xml:space="preserve"> SEQ Figure \* ARABIC </w:delInstrText>
        </w:r>
        <w:r w:rsidDel="0083284E">
          <w:fldChar w:fldCharType="separate"/>
        </w:r>
      </w:del>
      <w:del w:id="1652" w:author="Dominik Messinger" w:date="2012-11-14T21:57:00Z">
        <w:r w:rsidDel="00460A20">
          <w:rPr>
            <w:noProof/>
          </w:rPr>
          <w:delText>18</w:delText>
        </w:r>
      </w:del>
      <w:del w:id="1653" w:author="Dominik Messinger" w:date="2012-11-14T22:28:00Z">
        <w:r w:rsidDel="0083284E">
          <w:rPr>
            <w:noProof/>
          </w:rPr>
          <w:fldChar w:fldCharType="end"/>
        </w:r>
        <w:bookmarkEnd w:id="1642"/>
        <w:r w:rsidDel="0083284E">
          <w:delText>: VM Synthesis Layered Architecture</w:delText>
        </w:r>
      </w:del>
    </w:p>
    <w:p w14:paraId="114D0BE4" w14:textId="57000879" w:rsidR="006057F5" w:rsidRDefault="006057F5">
      <w:del w:id="1654" w:author="Dominik Messinger" w:date="2012-11-14T20:32:00Z">
        <w:r w:rsidDel="005E1756">
          <w:delText xml:space="preserve"> </w:delText>
        </w:r>
      </w:del>
      <w:ins w:id="1655" w:author="Dominik Messinger" w:date="2012-11-14T20:13:00Z">
        <w:r w:rsidR="00DF4859">
          <w:t xml:space="preserve">Given the cloudlet server implementation in </w:t>
        </w:r>
      </w:ins>
      <w:customXmlInsRangeStart w:id="1656" w:author="Dominik Messinger" w:date="2012-11-14T20:14:00Z"/>
      <w:sdt>
        <w:sdtPr>
          <w:id w:val="-523168340"/>
          <w:citation/>
        </w:sdtPr>
        <w:sdtEndPr/>
        <w:sdtContent>
          <w:customXmlInsRangeEnd w:id="1656"/>
          <w:ins w:id="1657" w:author="Dominik Messinger" w:date="2012-11-14T20:14:00Z">
            <w:r w:rsidR="00DF4859">
              <w:fldChar w:fldCharType="begin"/>
            </w:r>
            <w:r w:rsidR="00DF4859" w:rsidRPr="00DF4859">
              <w:rPr>
                <w:rPrChange w:id="1658" w:author="Dominik Messinger" w:date="2012-11-14T20:14:00Z">
                  <w:rPr>
                    <w:lang w:val="de-DE"/>
                  </w:rPr>
                </w:rPrChange>
              </w:rPr>
              <w:instrText xml:space="preserve"> CITATION Sim12 \l 1031 </w:instrText>
            </w:r>
          </w:ins>
          <w:r w:rsidR="00DF4859">
            <w:fldChar w:fldCharType="separate"/>
          </w:r>
          <w:r w:rsidR="003520F5" w:rsidRPr="003520F5">
            <w:rPr>
              <w:noProof/>
            </w:rPr>
            <w:t>[9]</w:t>
          </w:r>
          <w:ins w:id="1659" w:author="Dominik Messinger" w:date="2012-11-14T20:14:00Z">
            <w:r w:rsidR="00DF4859">
              <w:fldChar w:fldCharType="end"/>
            </w:r>
          </w:ins>
          <w:customXmlInsRangeStart w:id="1660" w:author="Dominik Messinger" w:date="2012-11-14T20:14:00Z"/>
        </w:sdtContent>
      </w:sdt>
      <w:customXmlInsRangeEnd w:id="1660"/>
      <w:ins w:id="1661" w:author="Dominik Messinger" w:date="2012-11-14T20:14:00Z">
        <w:r w:rsidR="00DF4859">
          <w:t xml:space="preserve">, </w:t>
        </w:r>
      </w:ins>
      <w:commentRangeStart w:id="1662"/>
      <w:commentRangeStart w:id="1663"/>
      <w:del w:id="1664" w:author="Dominik Messinger" w:date="2012-11-14T20:15:00Z">
        <w:r w:rsidDel="009C0C3B">
          <w:delText xml:space="preserve">However, </w:delText>
        </w:r>
      </w:del>
      <w:r>
        <w:t xml:space="preserve">VM synthesis potentially requires more running VMs than the application-virtualization-based </w:t>
      </w:r>
      <w:commentRangeStart w:id="1665"/>
      <w:r>
        <w:t>solution</w:t>
      </w:r>
      <w:commentRangeEnd w:id="1665"/>
      <w:r>
        <w:rPr>
          <w:rStyle w:val="Kommentarzeichen"/>
        </w:rPr>
        <w:commentReference w:id="1665"/>
      </w:r>
      <w:del w:id="1666" w:author="Dominik Messinger" w:date="2012-11-14T20:15:00Z">
        <w:r w:rsidDel="009C0C3B">
          <w:delText>.</w:delText>
        </w:r>
      </w:del>
      <w:ins w:id="1667" w:author="Dominik Messinger" w:date="2012-11-14T20:15:00Z">
        <w:r w:rsidR="009C0C3B">
          <w:t xml:space="preserve"> because</w:t>
        </w:r>
      </w:ins>
      <w:r>
        <w:t xml:space="preserve"> </w:t>
      </w:r>
      <w:ins w:id="1668" w:author="Dominik Messinger" w:date="2012-11-14T20:15:00Z">
        <w:r w:rsidR="009C0C3B">
          <w:t xml:space="preserve">it hosts one VM per application. </w:t>
        </w:r>
      </w:ins>
      <w:ins w:id="1669" w:author="Dominik Messinger" w:date="2012-11-14T20:16:00Z">
        <w:r w:rsidR="009C0C3B">
          <w:t xml:space="preserve">In contrast, the application virtualization cloudlet server </w:t>
        </w:r>
      </w:ins>
      <w:ins w:id="1670" w:author="Dominik Messinger" w:date="2012-11-14T20:30:00Z">
        <w:r w:rsidR="005753AF">
          <w:t>maps</w:t>
        </w:r>
      </w:ins>
      <w:ins w:id="1671" w:author="Dominik Messinger" w:date="2012-11-14T20:16:00Z">
        <w:r w:rsidR="009C0C3B">
          <w:t xml:space="preserve"> </w:t>
        </w:r>
        <w:r w:rsidR="009C0C3B">
          <w:lastRenderedPageBreak/>
          <w:t>applications of the same OS family on</w:t>
        </w:r>
      </w:ins>
      <w:ins w:id="1672" w:author="Dominik Messinger" w:date="2012-11-14T20:29:00Z">
        <w:r w:rsidR="0042071F">
          <w:t>to</w:t>
        </w:r>
      </w:ins>
      <w:ins w:id="1673" w:author="Dominik Messinger" w:date="2012-11-14T20:16:00Z">
        <w:r w:rsidR="009C0C3B">
          <w:t xml:space="preserve"> one VM</w:t>
        </w:r>
      </w:ins>
      <w:ins w:id="1674" w:author="Dominik Messinger" w:date="2012-11-14T20:29:00Z">
        <w:r w:rsidR="0042071F">
          <w:t xml:space="preserve"> </w:t>
        </w:r>
      </w:ins>
      <w:del w:id="1675" w:author="Dominik Messinger" w:date="2012-11-14T20:17:00Z">
        <w:r w:rsidDel="009C0C3B">
          <w:delText xml:space="preserve">Consider </w:delText>
        </w:r>
        <m:oMath>
          <m:r>
            <w:rPr>
              <w:rFonts w:ascii="Cambria Math" w:hAnsi="Cambria Math"/>
            </w:rPr>
            <m:t>m</m:t>
          </m:r>
        </m:oMath>
        <w:r w:rsidDel="009C0C3B">
          <w:delText xml:space="preserve"> Linux applications and </w:delText>
        </w:r>
        <m:oMath>
          <m:r>
            <w:rPr>
              <w:rFonts w:ascii="Cambria Math" w:hAnsi="Cambria Math"/>
            </w:rPr>
            <m:t>n</m:t>
          </m:r>
        </m:oMath>
        <w:r w:rsidDel="009C0C3B">
          <w:delText xml:space="preserve"> Windows applications: the VM synthesis implementation would have to manage </w:delText>
        </w:r>
        <m:oMath>
          <m:r>
            <w:rPr>
              <w:rFonts w:ascii="Cambria Math" w:hAnsi="Cambria Math"/>
            </w:rPr>
            <m:t>m+n</m:t>
          </m:r>
        </m:oMath>
        <w:r w:rsidDel="009C0C3B">
          <w:delText xml:space="preserve"> separate VMs, while the application virtualization implementation would have to manage one Linux and one Windows VM, with each of them running the multiple offloaded applications in an application virtualization environment (</w:delText>
        </w:r>
      </w:del>
      <w:ins w:id="1676" w:author="Dominik Messinger" w:date="2012-11-14T20:17:00Z">
        <w:r w:rsidR="009C0C3B">
          <w:t>(</w:t>
        </w:r>
      </w:ins>
      <w:r>
        <w:t>cf.</w:t>
      </w:r>
      <w:ins w:id="1677" w:author="Dominik Messinger" w:date="2012-11-14T22:42:00Z">
        <w:r w:rsidR="00E837D5">
          <w:t xml:space="preserve"> </w:t>
        </w:r>
      </w:ins>
      <w:ins w:id="1678" w:author="Dominik Messinger" w:date="2012-11-14T22:45:00Z">
        <w:r w:rsidR="001279D0">
          <w:t>Figure 19</w:t>
        </w:r>
      </w:ins>
      <w:r>
        <w:t xml:space="preserve"> </w:t>
      </w:r>
      <w:del w:id="1679" w:author="Dominik Messinger" w:date="2012-11-14T22:39:00Z">
        <w:r w:rsidDel="00E837D5">
          <w:fldChar w:fldCharType="begin"/>
        </w:r>
        <w:r w:rsidDel="00E837D5">
          <w:delInstrText xml:space="preserve"> REF _Ref334987867 \h </w:delInstrText>
        </w:r>
      </w:del>
      <w:r w:rsidR="00E837D5">
        <w:instrText xml:space="preserve"> \* MERGEFORMAT </w:instrText>
      </w:r>
      <w:del w:id="1680" w:author="Dominik Messinger" w:date="2012-11-14T22:39:00Z">
        <w:r w:rsidDel="00E837D5">
          <w:fldChar w:fldCharType="separate"/>
        </w:r>
      </w:del>
      <w:del w:id="1681" w:author="Dominik Messinger" w:date="2012-11-14T21:57:00Z">
        <w:r w:rsidRPr="00BA767A" w:rsidDel="00460A20">
          <w:delText xml:space="preserve">Figure </w:delText>
        </w:r>
        <w:r w:rsidRPr="00BA767A" w:rsidDel="00460A20">
          <w:rPr>
            <w:noProof/>
          </w:rPr>
          <w:delText>17</w:delText>
        </w:r>
      </w:del>
      <w:del w:id="1682" w:author="Dominik Messinger" w:date="2012-11-14T22:39:00Z">
        <w:r w:rsidDel="00E837D5">
          <w:fldChar w:fldCharType="end"/>
        </w:r>
        <w:r w:rsidRPr="00BA767A" w:rsidDel="00E837D5">
          <w:delText xml:space="preserve"> </w:delText>
        </w:r>
      </w:del>
      <w:r w:rsidRPr="00BA767A">
        <w:t>and in comparison</w:t>
      </w:r>
      <w:ins w:id="1683" w:author="Dominik Messinger" w:date="2012-11-14T22:42:00Z">
        <w:r w:rsidR="00E837D5">
          <w:t xml:space="preserve"> </w:t>
        </w:r>
      </w:ins>
      <w:ins w:id="1684" w:author="Dominik Messinger" w:date="2012-11-14T22:45:00Z">
        <w:r w:rsidR="00EB2339">
          <w:t>Figure 20</w:t>
        </w:r>
      </w:ins>
      <w:del w:id="1685" w:author="Dominik Messinger" w:date="2012-11-14T22:39:00Z">
        <w:r w:rsidRPr="00BA767A" w:rsidDel="00E837D5">
          <w:delText xml:space="preserve"> </w:delText>
        </w:r>
        <w:r w:rsidDel="00E837D5">
          <w:fldChar w:fldCharType="begin"/>
        </w:r>
        <w:r w:rsidRPr="00E837D5" w:rsidDel="00E837D5">
          <w:delInstrText xml:space="preserve"> REF _Ref334987869 \h </w:delInstrText>
        </w:r>
      </w:del>
      <w:r w:rsidR="00E837D5">
        <w:instrText xml:space="preserve"> \* MERGEFORMAT </w:instrText>
      </w:r>
      <w:del w:id="1686" w:author="Dominik Messinger" w:date="2012-11-14T22:39:00Z">
        <w:r w:rsidDel="00E837D5">
          <w:fldChar w:fldCharType="separate"/>
        </w:r>
      </w:del>
      <w:del w:id="1687" w:author="Dominik Messinger" w:date="2012-11-14T21:57:00Z">
        <w:r w:rsidRPr="00BA767A" w:rsidDel="00460A20">
          <w:delText xml:space="preserve">Figure </w:delText>
        </w:r>
        <w:r w:rsidRPr="00BA767A" w:rsidDel="00460A20">
          <w:rPr>
            <w:noProof/>
          </w:rPr>
          <w:delText>18</w:delText>
        </w:r>
      </w:del>
      <w:del w:id="1688" w:author="Dominik Messinger" w:date="2012-11-14T22:39:00Z">
        <w:r w:rsidDel="00E837D5">
          <w:fldChar w:fldCharType="end"/>
        </w:r>
      </w:del>
      <w:r w:rsidRPr="00BA767A">
        <w:t xml:space="preserve">). </w:t>
      </w:r>
      <w:commentRangeEnd w:id="1662"/>
      <w:r>
        <w:rPr>
          <w:rStyle w:val="Kommentarzeichen"/>
        </w:rPr>
        <w:commentReference w:id="1662"/>
      </w:r>
      <w:commentRangeEnd w:id="1663"/>
      <w:r w:rsidR="003D1563">
        <w:rPr>
          <w:rStyle w:val="Kommentarzeichen"/>
        </w:rPr>
        <w:commentReference w:id="1663"/>
      </w:r>
      <w:del w:id="1689" w:author="Dominik Messinger" w:date="2012-11-14T20:17:00Z">
        <w:r w:rsidRPr="00BA767A" w:rsidDel="009C0C3B">
          <w:delText>VM synthesis will therefore have higher costs on the host’s resources than application virtualization when the number of applications that are run simultaneously increases</w:delText>
        </w:r>
      </w:del>
      <w:del w:id="1690" w:author="Dominik Messinger" w:date="2012-11-14T20:29:00Z">
        <w:r w:rsidRPr="00E837D5" w:rsidDel="005753AF">
          <w:delText>.</w:delText>
        </w:r>
      </w:del>
      <w:del w:id="1691" w:author="Dominik Messinger" w:date="2012-11-14T20:27:00Z">
        <w:r w:rsidRPr="00E837D5" w:rsidDel="00E94021">
          <w:delText xml:space="preserve"> </w:delText>
        </w:r>
        <w:commentRangeStart w:id="1692"/>
        <w:commentRangeStart w:id="1693"/>
        <w:r w:rsidRPr="00E837D5" w:rsidDel="00E94021">
          <w:delText xml:space="preserve">The workload of each VM includes the entire memory of the guest OS. Therefore, hosting multiple VMs, whose sum of guest OS memory is larger than the available memory on the host, forces the VM hypervisor to switch between VMs to offer application multitasking. Rather than scheduling at the process level like it is done in the application virtualization solution, the scheduling has to happen at VM level. Because a VM’s workload is larger than the actual application’s workload, a context switch is costly. Consider for example VMs where each uses 4 GB of memory and a cloudlet host with 32 GB of memory, which corresponds to the test scenario in section </w:delText>
        </w:r>
        <w:r w:rsidDel="00E94021">
          <w:fldChar w:fldCharType="begin"/>
        </w:r>
        <w:r w:rsidRPr="00E837D5" w:rsidDel="00E94021">
          <w:delInstrText xml:space="preserve"> REF _Ref335044816 \r \h </w:delInstrText>
        </w:r>
      </w:del>
      <w:r w:rsidR="00E837D5">
        <w:instrText xml:space="preserve"> \* MERGEFORMAT </w:instrText>
      </w:r>
      <w:del w:id="1694" w:author="Dominik Messinger" w:date="2012-11-14T20:27:00Z">
        <w:r w:rsidDel="00E94021">
          <w:fldChar w:fldCharType="separate"/>
        </w:r>
        <w:r w:rsidRPr="00BA767A" w:rsidDel="00E94021">
          <w:delText>7.2</w:delText>
        </w:r>
        <w:r w:rsidDel="00E94021">
          <w:fldChar w:fldCharType="end"/>
        </w:r>
        <w:r w:rsidRPr="00BA767A" w:rsidDel="00E94021">
          <w:delText>. Running many applications simultaneously soon exceeds the host’s memory because every application runs on a separate VM.</w:delText>
        </w:r>
        <w:r w:rsidRPr="00E837D5" w:rsidDel="00E94021">
          <w:delText xml:space="preserve"> Swapping a VM that uses all of its available 4 GB of memory induces high costs in terms of disk operations, thus slowing down the overall cloudlet performance. Furthermore, it can be expected that real-world cloudlet applications such as face recognition have only limited expectations on system services</w:delText>
        </w:r>
      </w:del>
      <w:del w:id="1695" w:author="Dominik Messinger" w:date="2012-11-14T20:29:00Z">
        <w:r w:rsidRPr="00E837D5" w:rsidDel="005753AF">
          <w:delText xml:space="preserve">. </w:delText>
        </w:r>
      </w:del>
      <w:r>
        <w:t>Providing a complete OS such as Ubuntu for only one single application includes system functionality that is not required for the specific application and adds to the computational overhead</w:t>
      </w:r>
      <w:commentRangeEnd w:id="1692"/>
      <w:r>
        <w:rPr>
          <w:rStyle w:val="Kommentarzeichen"/>
        </w:rPr>
        <w:commentReference w:id="1692"/>
      </w:r>
      <w:commentRangeEnd w:id="1693"/>
      <w:r w:rsidR="00E94021">
        <w:rPr>
          <w:rStyle w:val="Kommentarzeichen"/>
        </w:rPr>
        <w:commentReference w:id="1693"/>
      </w:r>
      <w:r>
        <w:t>.</w:t>
      </w:r>
      <w:ins w:id="1696" w:author="Dominik Messinger" w:date="2012-11-14T20:27:00Z">
        <w:r w:rsidR="00E94021">
          <w:t xml:space="preserve"> However, an alternative VM synthesis implementation </w:t>
        </w:r>
      </w:ins>
      <w:ins w:id="1697" w:author="Dominik Messinger" w:date="2012-11-14T20:30:00Z">
        <w:r w:rsidR="005753AF">
          <w:t xml:space="preserve">may </w:t>
        </w:r>
      </w:ins>
      <w:ins w:id="1698" w:author="Dominik Messinger" w:date="2012-11-14T20:27:00Z">
        <w:r w:rsidR="00E94021">
          <w:t xml:space="preserve">include multiple applications </w:t>
        </w:r>
        <w:r w:rsidR="005753AF">
          <w:t>in</w:t>
        </w:r>
        <w:r w:rsidR="00E94021">
          <w:t xml:space="preserve"> a single overlay and an alternative application virtualization implementation may use one VM per virtual application</w:t>
        </w:r>
        <w:r w:rsidR="00E94021">
          <w:rPr>
            <w:rStyle w:val="Funotenzeichen"/>
          </w:rPr>
          <w:footnoteReference w:id="3"/>
        </w:r>
      </w:ins>
    </w:p>
    <w:p w14:paraId="248B9F4E" w14:textId="77777777" w:rsidR="006057F5" w:rsidRDefault="006057F5" w:rsidP="006057F5">
      <w:pPr>
        <w:pStyle w:val="berschrift3"/>
      </w:pPr>
      <w:bookmarkStart w:id="1706" w:name="_Toc337668010"/>
      <w:bookmarkStart w:id="1707" w:name="_Ref340687992"/>
      <w:bookmarkStart w:id="1708" w:name="_Toc340693027"/>
      <w:r>
        <w:t>Isolation and Security</w:t>
      </w:r>
      <w:bookmarkEnd w:id="1706"/>
      <w:bookmarkEnd w:id="1707"/>
      <w:bookmarkEnd w:id="1708"/>
    </w:p>
    <w:p w14:paraId="1B6B3A12" w14:textId="77777777" w:rsidR="006057F5" w:rsidRDefault="006057F5" w:rsidP="006057F5">
      <w:r>
        <w:t xml:space="preserve">Hardware virtualization adds an additional layer between the physical hardware and the guest OS. This layer is the VM hypervisor which either runs on the host operating system – a </w:t>
      </w:r>
      <w:r w:rsidRPr="00017D7B">
        <w:rPr>
          <w:rStyle w:val="Hervorhebung"/>
        </w:rPr>
        <w:t>type 2</w:t>
      </w:r>
      <w:r>
        <w:t xml:space="preserve"> hypervisor — or directly on top of the physical hardware — a </w:t>
      </w:r>
      <w:r w:rsidRPr="00017D7B">
        <w:rPr>
          <w:rStyle w:val="Hervorhebung"/>
        </w:rPr>
        <w:t>type 1</w:t>
      </w:r>
      <w:r>
        <w:t xml:space="preserve"> hypervisor. In both cases the VM on which the guest OS is running is isolated from the OS that runs natively on the physical hardware. Therefore, if the guest OS is compromised or malfunctions, the host OS remains unaffected. Consequently, a virtualization environment is more secure because it protects the host OS from damage. Both the application virtualization </w:t>
      </w:r>
      <w:r>
        <w:lastRenderedPageBreak/>
        <w:t>strategy and the VM synthesis strategy are VM-based and therefore have the isolation benefit.</w:t>
      </w:r>
    </w:p>
    <w:p w14:paraId="7B9F89FF" w14:textId="77777777" w:rsidR="006057F5" w:rsidRDefault="006057F5" w:rsidP="006057F5">
      <w:r>
        <w:t>Another concern related to security is isolation between applications. Comparing application virtualization and VM synthesis, the degree of isolation between applications differs.</w:t>
      </w:r>
    </w:p>
    <w:p w14:paraId="327DE417" w14:textId="77777777" w:rsidR="006057F5" w:rsidRDefault="006057F5" w:rsidP="006057F5">
      <w:r>
        <w:t>VM synthesis hosts one application per VM, thus providing high isolation. One VM cannot affect the other by design, so a failed VM is only a risk to the one application that it hosts. Nevertheless, a potential security risk remains because VMs on one machine share the same physical resources. If a compromised VM succeeds to carry out a denial of service attack, thus blocking the physical hardware, or if it intrudes on the commonly used network, the other VMs will be also harmed (p.6)</w:t>
      </w:r>
      <w:sdt>
        <w:sdtPr>
          <w:id w:val="-2142943786"/>
          <w:citation/>
        </w:sdtPr>
        <w:sdtEndPr/>
        <w:sdtContent>
          <w:r>
            <w:fldChar w:fldCharType="begin"/>
          </w:r>
          <w:r w:rsidRPr="008950E5">
            <w:instrText xml:space="preserve"> CITATION Che12 \l 1031 </w:instrText>
          </w:r>
          <w:r>
            <w:fldChar w:fldCharType="separate"/>
          </w:r>
          <w:r w:rsidR="003520F5">
            <w:rPr>
              <w:noProof/>
            </w:rPr>
            <w:t xml:space="preserve"> </w:t>
          </w:r>
          <w:r w:rsidR="003520F5" w:rsidRPr="003520F5">
            <w:rPr>
              <w:noProof/>
            </w:rPr>
            <w:t>[42]</w:t>
          </w:r>
          <w:r>
            <w:fldChar w:fldCharType="end"/>
          </w:r>
        </w:sdtContent>
      </w:sdt>
      <w:r>
        <w:t>.</w:t>
      </w:r>
    </w:p>
    <w:p w14:paraId="049921CA" w14:textId="77777777" w:rsidR="008439B8" w:rsidRDefault="006057F5" w:rsidP="006057F5">
      <w:pPr>
        <w:rPr>
          <w:ins w:id="1709" w:author="Dominik Messinger" w:date="2012-11-14T19:08:00Z"/>
        </w:rPr>
      </w:pPr>
      <w:r>
        <w:t xml:space="preserve">The application virtualization cloudlet solution runs applications that need the same operating system family on the same VM. This requires isolation mechanisms because applications share the memory, disk and other system utilities. Basic isolation is provided by the virtualization runtime environment; each application is embedded into a sandbox that isolates it not only from the guest OS but also from other applications. CDE and </w:t>
      </w:r>
      <w:proofErr w:type="spellStart"/>
      <w:r>
        <w:t>Cameyo</w:t>
      </w:r>
      <w:proofErr w:type="spellEnd"/>
      <w:r>
        <w:t xml:space="preserve"> both offer sandboxing techniques to virtualize system resources such as the file system. Sandboxing uses a lower degree of isolation and is therefore not as secure as separation at the VM level. CDE runs the packaged application within a </w:t>
      </w:r>
      <w:proofErr w:type="spellStart"/>
      <w:r>
        <w:rPr>
          <w:rStyle w:val="Hervorhebung"/>
        </w:rPr>
        <w:t>chroot</w:t>
      </w:r>
      <w:proofErr w:type="spellEnd"/>
      <w:r>
        <w:rPr>
          <w:rStyle w:val="Hervorhebung"/>
        </w:rPr>
        <w:t xml:space="preserve"> jail</w:t>
      </w:r>
      <w:sdt>
        <w:sdtPr>
          <w:id w:val="1949044267"/>
          <w:citation/>
        </w:sdtPr>
        <w:sdtEndPr/>
        <w:sdtContent>
          <w:r w:rsidRPr="00465136">
            <w:fldChar w:fldCharType="begin"/>
          </w:r>
          <w:r w:rsidRPr="00465136">
            <w:instrText xml:space="preserve"> CITATION Fre93 \l 1031 </w:instrText>
          </w:r>
          <w:r w:rsidRPr="00465136">
            <w:fldChar w:fldCharType="separate"/>
          </w:r>
          <w:r w:rsidR="003520F5">
            <w:rPr>
              <w:noProof/>
            </w:rPr>
            <w:t xml:space="preserve"> </w:t>
          </w:r>
          <w:r w:rsidR="003520F5" w:rsidRPr="003520F5">
            <w:rPr>
              <w:noProof/>
            </w:rPr>
            <w:t>[43]</w:t>
          </w:r>
          <w:r w:rsidRPr="00465136">
            <w:fldChar w:fldCharType="end"/>
          </w:r>
        </w:sdtContent>
      </w:sdt>
      <w:r w:rsidRPr="00465136">
        <w:t xml:space="preserve">, </w:t>
      </w:r>
      <w:r>
        <w:t xml:space="preserve">thus preventing it to access files outside its package. This sandbox is, however, vulnerable to attacks that break the isolation mechanism </w:t>
      </w:r>
      <w:sdt>
        <w:sdtPr>
          <w:id w:val="-533421085"/>
          <w:citation/>
        </w:sdtPr>
        <w:sdtEndPr/>
        <w:sdtContent>
          <w:r>
            <w:fldChar w:fldCharType="begin"/>
          </w:r>
          <w:r w:rsidRPr="00D46134">
            <w:instrText xml:space="preserve"> CITATION Sim02 \l 1031 </w:instrText>
          </w:r>
          <w:r>
            <w:fldChar w:fldCharType="separate"/>
          </w:r>
          <w:r w:rsidR="003520F5" w:rsidRPr="003520F5">
            <w:rPr>
              <w:noProof/>
            </w:rPr>
            <w:t>[44]</w:t>
          </w:r>
          <w:r>
            <w:fldChar w:fldCharType="end"/>
          </w:r>
        </w:sdtContent>
      </w:sdt>
      <w:r>
        <w:t>.</w:t>
      </w:r>
    </w:p>
    <w:p w14:paraId="22A401C7" w14:textId="70203D63" w:rsidR="006057F5" w:rsidRDefault="006057F5" w:rsidP="006057F5">
      <w:del w:id="1710" w:author="Dominik Messinger" w:date="2012-11-14T19:08:00Z">
        <w:r w:rsidDel="008439B8">
          <w:delText xml:space="preserve"> </w:delText>
        </w:r>
      </w:del>
      <w:r>
        <w:t xml:space="preserve">Consequently, VM synthesis offers better isolation between applications than application </w:t>
      </w:r>
      <w:commentRangeStart w:id="1711"/>
      <w:commentRangeStart w:id="1712"/>
      <w:r>
        <w:t>virtualization</w:t>
      </w:r>
      <w:commentRangeEnd w:id="1711"/>
      <w:r>
        <w:rPr>
          <w:rStyle w:val="Kommentarzeichen"/>
        </w:rPr>
        <w:commentReference w:id="1711"/>
      </w:r>
      <w:commentRangeEnd w:id="1712"/>
      <w:r>
        <w:rPr>
          <w:rStyle w:val="Kommentarzeichen"/>
        </w:rPr>
        <w:commentReference w:id="1712"/>
      </w:r>
      <w:ins w:id="1713" w:author="Dominik Messinger" w:date="2012-11-14T19:10:00Z">
        <w:r w:rsidR="008439B8">
          <w:t>. B</w:t>
        </w:r>
      </w:ins>
      <w:ins w:id="1714" w:author="Dominik Messinger" w:date="2012-11-14T19:09:00Z">
        <w:r w:rsidR="008439B8">
          <w:t xml:space="preserve">oth strategies </w:t>
        </w:r>
      </w:ins>
      <w:ins w:id="1715" w:author="Dominik Messinger" w:date="2012-11-14T19:10:00Z">
        <w:r w:rsidR="008439B8">
          <w:t xml:space="preserve">equally </w:t>
        </w:r>
      </w:ins>
      <w:ins w:id="1716" w:author="Dominik Messinger" w:date="2012-11-14T19:09:00Z">
        <w:r w:rsidR="008439B8">
          <w:t xml:space="preserve">isolate the system that runs the offloaded application from the </w:t>
        </w:r>
      </w:ins>
      <w:ins w:id="1717" w:author="Dominik Messinger" w:date="2012-11-14T19:10:00Z">
        <w:r w:rsidR="008439B8">
          <w:t xml:space="preserve">underlying </w:t>
        </w:r>
      </w:ins>
      <w:ins w:id="1718" w:author="Dominik Messinger" w:date="2012-11-14T19:09:00Z">
        <w:r w:rsidR="008439B8">
          <w:t>hardware</w:t>
        </w:r>
      </w:ins>
      <w:ins w:id="1719" w:author="Dominik Messinger" w:date="2012-11-14T19:23:00Z">
        <w:r w:rsidR="00AD5187">
          <w:t xml:space="preserve"> </w:t>
        </w:r>
      </w:ins>
      <w:del w:id="1720" w:author="Dominik Messinger" w:date="2012-11-14T19:09:00Z">
        <w:r w:rsidDel="008439B8">
          <w:delText>.</w:delText>
        </w:r>
      </w:del>
      <w:ins w:id="1721" w:author="Dominik Messinger" w:date="2012-11-14T19:11:00Z">
        <w:r w:rsidR="008439B8">
          <w:t>and the native OS (</w:t>
        </w:r>
      </w:ins>
      <w:ins w:id="1722" w:author="Dominik Messinger" w:date="2012-11-14T19:12:00Z">
        <w:r w:rsidR="008439B8">
          <w:t>type 2 hypervisor</w:t>
        </w:r>
      </w:ins>
      <w:ins w:id="1723" w:author="Dominik Messinger" w:date="2012-11-14T19:11:00Z">
        <w:r w:rsidR="008439B8">
          <w:t>).</w:t>
        </w:r>
      </w:ins>
    </w:p>
    <w:p w14:paraId="7FA04850" w14:textId="126FC5FE" w:rsidR="00905E3C" w:rsidRDefault="003A0E3A">
      <w:pPr>
        <w:pStyle w:val="berschrift3"/>
        <w:rPr>
          <w:ins w:id="1724" w:author="Dominik Messinger" w:date="2012-11-14T20:43:00Z"/>
        </w:rPr>
        <w:pPrChange w:id="1725" w:author="Dominik Messinger" w:date="2012-11-14T19:56:00Z">
          <w:pPr/>
        </w:pPrChange>
      </w:pPr>
      <w:bookmarkStart w:id="1726" w:name="_Toc340693028"/>
      <w:ins w:id="1727" w:author="Dominik Messinger" w:date="2012-11-14T19:56:00Z">
        <w:r>
          <w:t xml:space="preserve">Summarized </w:t>
        </w:r>
      </w:ins>
      <w:ins w:id="1728" w:author="Dominik Messinger" w:date="2012-11-14T19:13:00Z">
        <w:r w:rsidR="00EF7B36">
          <w:t>Compar</w:t>
        </w:r>
      </w:ins>
      <w:ins w:id="1729" w:author="Dominik Messinger" w:date="2012-11-14T19:14:00Z">
        <w:r w:rsidR="00EF7B36">
          <w:t xml:space="preserve">ison </w:t>
        </w:r>
      </w:ins>
      <w:ins w:id="1730" w:author="Dominik Messinger" w:date="2012-11-14T19:55:00Z">
        <w:r>
          <w:t>of VM Synthesis and Application Virtualization</w:t>
        </w:r>
      </w:ins>
      <w:bookmarkEnd w:id="1726"/>
    </w:p>
    <w:p w14:paraId="3D109BDE" w14:textId="77777777" w:rsidR="008E1BF5" w:rsidRPr="003D1563" w:rsidRDefault="008E1BF5"/>
    <w:p w14:paraId="1C9DF6DE" w14:textId="4C327E8D" w:rsidR="003A0E3A" w:rsidRDefault="003A0E3A">
      <w:pPr>
        <w:pStyle w:val="Beschriftung"/>
        <w:keepNext/>
        <w:rPr>
          <w:ins w:id="1731" w:author="Dominik Messinger" w:date="2012-11-14T19:55:00Z"/>
        </w:rPr>
        <w:pPrChange w:id="1732" w:author="Dominik Messinger" w:date="2012-11-14T19:55:00Z">
          <w:pPr/>
        </w:pPrChange>
      </w:pPr>
      <w:bookmarkStart w:id="1733" w:name="_Ref340686460"/>
      <w:ins w:id="1734" w:author="Dominik Messinger" w:date="2012-11-14T19:55:00Z">
        <w:r>
          <w:t xml:space="preserve">Table </w:t>
        </w:r>
        <w:r>
          <w:fldChar w:fldCharType="begin"/>
        </w:r>
        <w:r>
          <w:instrText xml:space="preserve"> SEQ Table \* ARABIC </w:instrText>
        </w:r>
      </w:ins>
      <w:r>
        <w:fldChar w:fldCharType="separate"/>
      </w:r>
      <w:ins w:id="1735" w:author="Dominik Messinger" w:date="2012-11-14T22:49:00Z">
        <w:r w:rsidR="00BA767A">
          <w:rPr>
            <w:noProof/>
          </w:rPr>
          <w:t>5</w:t>
        </w:r>
      </w:ins>
      <w:ins w:id="1736" w:author="Dominik Messinger" w:date="2012-11-14T19:55:00Z">
        <w:r>
          <w:fldChar w:fldCharType="end"/>
        </w:r>
        <w:bookmarkEnd w:id="1733"/>
        <w:r>
          <w:t xml:space="preserve">: </w:t>
        </w:r>
      </w:ins>
      <w:ins w:id="1737" w:author="Dominik Messinger" w:date="2012-11-14T19:56:00Z">
        <w:r>
          <w:t xml:space="preserve">Qualitative </w:t>
        </w:r>
      </w:ins>
      <w:ins w:id="1738" w:author="Dominik Messinger" w:date="2012-11-14T19:55:00Z">
        <w:r>
          <w:t>Comparison of VM Synthesis and Application Virtualization</w:t>
        </w:r>
      </w:ins>
    </w:p>
    <w:tbl>
      <w:tblPr>
        <w:tblStyle w:val="Tabellenraster"/>
        <w:tblW w:w="9322" w:type="dxa"/>
        <w:tblLook w:val="04A0" w:firstRow="1" w:lastRow="0" w:firstColumn="1" w:lastColumn="0" w:noHBand="0" w:noVBand="1"/>
        <w:tblPrChange w:id="1739" w:author="Dominik Messinger" w:date="2012-11-14T21:01:00Z">
          <w:tblPr>
            <w:tblStyle w:val="Tabellenraster"/>
            <w:tblW w:w="0" w:type="auto"/>
            <w:tblLook w:val="04A0" w:firstRow="1" w:lastRow="0" w:firstColumn="1" w:lastColumn="0" w:noHBand="0" w:noVBand="1"/>
          </w:tblPr>
        </w:tblPrChange>
      </w:tblPr>
      <w:tblGrid>
        <w:gridCol w:w="2660"/>
        <w:gridCol w:w="3331"/>
        <w:gridCol w:w="3331"/>
        <w:tblGridChange w:id="1740">
          <w:tblGrid>
            <w:gridCol w:w="3068"/>
            <w:gridCol w:w="3068"/>
            <w:gridCol w:w="3068"/>
          </w:tblGrid>
        </w:tblGridChange>
      </w:tblGrid>
      <w:tr w:rsidR="00EF7B36" w14:paraId="60A3B309" w14:textId="77777777" w:rsidTr="00094523">
        <w:trPr>
          <w:trHeight w:val="609"/>
          <w:ins w:id="1741" w:author="Dominik Messinger" w:date="2012-11-14T19:14:00Z"/>
        </w:trPr>
        <w:tc>
          <w:tcPr>
            <w:tcW w:w="2660" w:type="dxa"/>
            <w:vAlign w:val="center"/>
            <w:tcPrChange w:id="1742" w:author="Dominik Messinger" w:date="2012-11-14T21:01:00Z">
              <w:tcPr>
                <w:tcW w:w="3068" w:type="dxa"/>
              </w:tcPr>
            </w:tcPrChange>
          </w:tcPr>
          <w:p w14:paraId="6D632C35" w14:textId="77777777" w:rsidR="00EF7B36" w:rsidRPr="0071381B" w:rsidRDefault="00EF7B36">
            <w:pPr>
              <w:jc w:val="left"/>
              <w:rPr>
                <w:ins w:id="1743" w:author="Dominik Messinger" w:date="2012-11-14T19:14:00Z"/>
                <w:b/>
                <w:rPrChange w:id="1744" w:author="Dominik Messinger" w:date="2012-11-14T19:17:00Z">
                  <w:rPr>
                    <w:ins w:id="1745" w:author="Dominik Messinger" w:date="2012-11-14T19:14:00Z"/>
                  </w:rPr>
                </w:rPrChange>
              </w:rPr>
              <w:pPrChange w:id="1746" w:author="Dominik Messinger" w:date="2012-11-14T20:36:00Z">
                <w:pPr>
                  <w:spacing w:after="200" w:line="276" w:lineRule="auto"/>
                </w:pPr>
              </w:pPrChange>
            </w:pPr>
          </w:p>
        </w:tc>
        <w:tc>
          <w:tcPr>
            <w:tcW w:w="3331" w:type="dxa"/>
            <w:vAlign w:val="center"/>
            <w:tcPrChange w:id="1747" w:author="Dominik Messinger" w:date="2012-11-14T21:01:00Z">
              <w:tcPr>
                <w:tcW w:w="3068" w:type="dxa"/>
              </w:tcPr>
            </w:tcPrChange>
          </w:tcPr>
          <w:p w14:paraId="10A3D9FA" w14:textId="7E1F7CAC" w:rsidR="00EF7B36" w:rsidRPr="0071381B" w:rsidRDefault="00EF7B36">
            <w:pPr>
              <w:jc w:val="left"/>
              <w:rPr>
                <w:ins w:id="1748" w:author="Dominik Messinger" w:date="2012-11-14T19:14:00Z"/>
                <w:b/>
                <w:rPrChange w:id="1749" w:author="Dominik Messinger" w:date="2012-11-14T19:17:00Z">
                  <w:rPr>
                    <w:ins w:id="1750" w:author="Dominik Messinger" w:date="2012-11-14T19:14:00Z"/>
                  </w:rPr>
                </w:rPrChange>
              </w:rPr>
              <w:pPrChange w:id="1751" w:author="Dominik Messinger" w:date="2012-11-14T20:36:00Z">
                <w:pPr>
                  <w:spacing w:after="200" w:line="276" w:lineRule="auto"/>
                </w:pPr>
              </w:pPrChange>
            </w:pPr>
            <w:ins w:id="1752" w:author="Dominik Messinger" w:date="2012-11-14T19:15:00Z">
              <w:r w:rsidRPr="0071381B">
                <w:rPr>
                  <w:b/>
                  <w:rPrChange w:id="1753" w:author="Dominik Messinger" w:date="2012-11-14T19:17:00Z">
                    <w:rPr/>
                  </w:rPrChange>
                </w:rPr>
                <w:t>VM Synthesis</w:t>
              </w:r>
            </w:ins>
          </w:p>
        </w:tc>
        <w:tc>
          <w:tcPr>
            <w:tcW w:w="3331" w:type="dxa"/>
            <w:vAlign w:val="center"/>
            <w:tcPrChange w:id="1754" w:author="Dominik Messinger" w:date="2012-11-14T21:01:00Z">
              <w:tcPr>
                <w:tcW w:w="3068" w:type="dxa"/>
              </w:tcPr>
            </w:tcPrChange>
          </w:tcPr>
          <w:p w14:paraId="78EE14DF" w14:textId="486EEC7E" w:rsidR="00EF7B36" w:rsidRPr="0071381B" w:rsidRDefault="00EF7B36">
            <w:pPr>
              <w:jc w:val="left"/>
              <w:rPr>
                <w:ins w:id="1755" w:author="Dominik Messinger" w:date="2012-11-14T19:14:00Z"/>
                <w:b/>
                <w:rPrChange w:id="1756" w:author="Dominik Messinger" w:date="2012-11-14T19:17:00Z">
                  <w:rPr>
                    <w:ins w:id="1757" w:author="Dominik Messinger" w:date="2012-11-14T19:14:00Z"/>
                  </w:rPr>
                </w:rPrChange>
              </w:rPr>
              <w:pPrChange w:id="1758" w:author="Dominik Messinger" w:date="2012-11-14T20:36:00Z">
                <w:pPr>
                  <w:spacing w:after="200" w:line="276" w:lineRule="auto"/>
                </w:pPr>
              </w:pPrChange>
            </w:pPr>
            <w:ins w:id="1759" w:author="Dominik Messinger" w:date="2012-11-14T19:15:00Z">
              <w:r w:rsidRPr="0071381B">
                <w:rPr>
                  <w:b/>
                  <w:rPrChange w:id="1760" w:author="Dominik Messinger" w:date="2012-11-14T19:17:00Z">
                    <w:rPr/>
                  </w:rPrChange>
                </w:rPr>
                <w:t>Application Virtualization</w:t>
              </w:r>
            </w:ins>
          </w:p>
        </w:tc>
      </w:tr>
      <w:tr w:rsidR="00EF7B36" w14:paraId="5DE07A6C" w14:textId="77777777" w:rsidTr="00094523">
        <w:trPr>
          <w:trHeight w:val="454"/>
          <w:ins w:id="1761" w:author="Dominik Messinger" w:date="2012-11-14T19:14:00Z"/>
        </w:trPr>
        <w:tc>
          <w:tcPr>
            <w:tcW w:w="2660" w:type="dxa"/>
            <w:vAlign w:val="center"/>
            <w:tcPrChange w:id="1762" w:author="Dominik Messinger" w:date="2012-11-14T21:01:00Z">
              <w:tcPr>
                <w:tcW w:w="3068" w:type="dxa"/>
              </w:tcPr>
            </w:tcPrChange>
          </w:tcPr>
          <w:p w14:paraId="03183C10" w14:textId="5EE17146" w:rsidR="00EF7B36" w:rsidRPr="0084167C" w:rsidRDefault="00EF7B36">
            <w:pPr>
              <w:jc w:val="left"/>
              <w:rPr>
                <w:ins w:id="1763" w:author="Dominik Messinger" w:date="2012-11-14T19:14:00Z"/>
                <w:rStyle w:val="Hervorhebung"/>
                <w:i w:val="0"/>
                <w:rPrChange w:id="1764" w:author="Dominik Messinger" w:date="2012-11-14T20:36:00Z">
                  <w:rPr>
                    <w:ins w:id="1765" w:author="Dominik Messinger" w:date="2012-11-14T19:14:00Z"/>
                  </w:rPr>
                </w:rPrChange>
              </w:rPr>
              <w:pPrChange w:id="1766" w:author="Dominik Messinger" w:date="2012-11-14T20:40:00Z">
                <w:pPr>
                  <w:spacing w:after="200" w:line="276" w:lineRule="auto"/>
                </w:pPr>
              </w:pPrChange>
            </w:pPr>
            <w:ins w:id="1767" w:author="Dominik Messinger" w:date="2012-11-14T19:15:00Z">
              <w:r w:rsidRPr="0084167C">
                <w:rPr>
                  <w:rStyle w:val="Hervorhebung"/>
                  <w:i w:val="0"/>
                  <w:rPrChange w:id="1768" w:author="Dominik Messinger" w:date="2012-11-14T20:36:00Z">
                    <w:rPr/>
                  </w:rPrChange>
                </w:rPr>
                <w:t>Cloudlet Coupling</w:t>
              </w:r>
            </w:ins>
          </w:p>
        </w:tc>
        <w:tc>
          <w:tcPr>
            <w:tcW w:w="3331" w:type="dxa"/>
            <w:vAlign w:val="center"/>
            <w:tcPrChange w:id="1769" w:author="Dominik Messinger" w:date="2012-11-14T21:01:00Z">
              <w:tcPr>
                <w:tcW w:w="3068" w:type="dxa"/>
              </w:tcPr>
            </w:tcPrChange>
          </w:tcPr>
          <w:p w14:paraId="53C4D27B" w14:textId="77F15CD6" w:rsidR="00EF7B36" w:rsidRDefault="0084167C">
            <w:pPr>
              <w:jc w:val="left"/>
              <w:rPr>
                <w:ins w:id="1770" w:author="Dominik Messinger" w:date="2012-11-14T19:14:00Z"/>
              </w:rPr>
              <w:pPrChange w:id="1771" w:author="Dominik Messinger" w:date="2012-11-14T20:36:00Z">
                <w:pPr>
                  <w:spacing w:after="200" w:line="276" w:lineRule="auto"/>
                </w:pPr>
              </w:pPrChange>
            </w:pPr>
            <w:ins w:id="1772" w:author="Dominik Messinger" w:date="2012-11-14T20:40:00Z">
              <w:r>
                <w:t>E</w:t>
              </w:r>
            </w:ins>
            <w:ins w:id="1773" w:author="Dominik Messinger" w:date="2012-11-14T19:18:00Z">
              <w:r>
                <w:t>xact base VM</w:t>
              </w:r>
            </w:ins>
          </w:p>
        </w:tc>
        <w:tc>
          <w:tcPr>
            <w:tcW w:w="3331" w:type="dxa"/>
            <w:vAlign w:val="center"/>
            <w:tcPrChange w:id="1774" w:author="Dominik Messinger" w:date="2012-11-14T21:01:00Z">
              <w:tcPr>
                <w:tcW w:w="3068" w:type="dxa"/>
              </w:tcPr>
            </w:tcPrChange>
          </w:tcPr>
          <w:p w14:paraId="40CB9A05" w14:textId="4B560E65" w:rsidR="00EF7B36" w:rsidRDefault="0084167C">
            <w:pPr>
              <w:jc w:val="left"/>
              <w:rPr>
                <w:ins w:id="1775" w:author="Dominik Messinger" w:date="2012-11-14T19:14:00Z"/>
              </w:rPr>
              <w:pPrChange w:id="1776" w:author="Dominik Messinger" w:date="2012-11-14T20:36:00Z">
                <w:pPr>
                  <w:spacing w:after="200" w:line="276" w:lineRule="auto"/>
                </w:pPr>
              </w:pPrChange>
            </w:pPr>
            <w:ins w:id="1777" w:author="Dominik Messinger" w:date="2012-11-14T19:18:00Z">
              <w:r>
                <w:t>OS family</w:t>
              </w:r>
            </w:ins>
          </w:p>
        </w:tc>
      </w:tr>
      <w:tr w:rsidR="00EF7B36" w14:paraId="31556BFC" w14:textId="77777777" w:rsidTr="00094523">
        <w:trPr>
          <w:trHeight w:val="454"/>
          <w:ins w:id="1778" w:author="Dominik Messinger" w:date="2012-11-14T19:14:00Z"/>
        </w:trPr>
        <w:tc>
          <w:tcPr>
            <w:tcW w:w="2660" w:type="dxa"/>
            <w:vAlign w:val="center"/>
            <w:tcPrChange w:id="1779" w:author="Dominik Messinger" w:date="2012-11-14T21:01:00Z">
              <w:tcPr>
                <w:tcW w:w="3068" w:type="dxa"/>
              </w:tcPr>
            </w:tcPrChange>
          </w:tcPr>
          <w:p w14:paraId="07C55B74" w14:textId="26B6264C" w:rsidR="00EF7B36" w:rsidRPr="0084167C" w:rsidRDefault="00EF7B36">
            <w:pPr>
              <w:jc w:val="left"/>
              <w:rPr>
                <w:ins w:id="1780" w:author="Dominik Messinger" w:date="2012-11-14T19:14:00Z"/>
                <w:rStyle w:val="Hervorhebung"/>
                <w:i w:val="0"/>
                <w:rPrChange w:id="1781" w:author="Dominik Messinger" w:date="2012-11-14T20:36:00Z">
                  <w:rPr>
                    <w:ins w:id="1782" w:author="Dominik Messinger" w:date="2012-11-14T19:14:00Z"/>
                  </w:rPr>
                </w:rPrChange>
              </w:rPr>
              <w:pPrChange w:id="1783" w:author="Dominik Messinger" w:date="2012-11-14T20:40:00Z">
                <w:pPr>
                  <w:spacing w:after="200" w:line="276" w:lineRule="auto"/>
                </w:pPr>
              </w:pPrChange>
            </w:pPr>
            <w:ins w:id="1784" w:author="Dominik Messinger" w:date="2012-11-14T19:15:00Z">
              <w:r w:rsidRPr="0084167C">
                <w:rPr>
                  <w:rStyle w:val="Hervorhebung"/>
                  <w:i w:val="0"/>
                  <w:rPrChange w:id="1785" w:author="Dominik Messinger" w:date="2012-11-14T20:36:00Z">
                    <w:rPr/>
                  </w:rPrChange>
                </w:rPr>
                <w:t xml:space="preserve">System </w:t>
              </w:r>
              <w:proofErr w:type="spellStart"/>
              <w:r w:rsidRPr="0084167C">
                <w:rPr>
                  <w:rStyle w:val="Hervorhebung"/>
                  <w:i w:val="0"/>
                  <w:rPrChange w:id="1786" w:author="Dominik Messinger" w:date="2012-11-14T20:36:00Z">
                    <w:rPr/>
                  </w:rPrChange>
                </w:rPr>
                <w:t>Patchability</w:t>
              </w:r>
            </w:ins>
            <w:proofErr w:type="spellEnd"/>
          </w:p>
        </w:tc>
        <w:tc>
          <w:tcPr>
            <w:tcW w:w="3331" w:type="dxa"/>
            <w:vAlign w:val="center"/>
            <w:tcPrChange w:id="1787" w:author="Dominik Messinger" w:date="2012-11-14T21:01:00Z">
              <w:tcPr>
                <w:tcW w:w="3068" w:type="dxa"/>
              </w:tcPr>
            </w:tcPrChange>
          </w:tcPr>
          <w:p w14:paraId="395218EE" w14:textId="0F084E54" w:rsidR="00EF7B36" w:rsidRDefault="00AD5187">
            <w:pPr>
              <w:jc w:val="left"/>
              <w:rPr>
                <w:ins w:id="1788" w:author="Dominik Messinger" w:date="2012-11-14T19:14:00Z"/>
              </w:rPr>
              <w:pPrChange w:id="1789" w:author="Dominik Messinger" w:date="2012-11-14T20:36:00Z">
                <w:pPr>
                  <w:spacing w:after="200" w:line="276" w:lineRule="auto"/>
                </w:pPr>
              </w:pPrChange>
            </w:pPr>
            <w:ins w:id="1790" w:author="Dominik Messinger" w:date="2012-11-14T19:22:00Z">
              <w:r>
                <w:t>C</w:t>
              </w:r>
            </w:ins>
            <w:ins w:id="1791" w:author="Dominik Messinger" w:date="2012-11-14T19:19:00Z">
              <w:r>
                <w:t>omplicated</w:t>
              </w:r>
            </w:ins>
          </w:p>
        </w:tc>
        <w:tc>
          <w:tcPr>
            <w:tcW w:w="3331" w:type="dxa"/>
            <w:vAlign w:val="center"/>
            <w:tcPrChange w:id="1792" w:author="Dominik Messinger" w:date="2012-11-14T21:01:00Z">
              <w:tcPr>
                <w:tcW w:w="3068" w:type="dxa"/>
              </w:tcPr>
            </w:tcPrChange>
          </w:tcPr>
          <w:p w14:paraId="1D93273F" w14:textId="2FDC8F48" w:rsidR="00EF7B36" w:rsidRDefault="00AD5187">
            <w:pPr>
              <w:jc w:val="left"/>
              <w:rPr>
                <w:ins w:id="1793" w:author="Dominik Messinger" w:date="2012-11-14T19:14:00Z"/>
              </w:rPr>
              <w:pPrChange w:id="1794" w:author="Dominik Messinger" w:date="2012-11-14T20:36:00Z">
                <w:pPr>
                  <w:spacing w:after="200" w:line="276" w:lineRule="auto"/>
                </w:pPr>
              </w:pPrChange>
            </w:pPr>
            <w:ins w:id="1795" w:author="Dominik Messinger" w:date="2012-11-14T19:22:00Z">
              <w:r>
                <w:t>S</w:t>
              </w:r>
            </w:ins>
            <w:ins w:id="1796" w:author="Dominik Messinger" w:date="2012-11-14T19:19:00Z">
              <w:r>
                <w:t>upported</w:t>
              </w:r>
            </w:ins>
          </w:p>
        </w:tc>
      </w:tr>
      <w:tr w:rsidR="00EF7B36" w14:paraId="7009E394" w14:textId="77777777" w:rsidTr="00094523">
        <w:trPr>
          <w:trHeight w:val="454"/>
          <w:ins w:id="1797" w:author="Dominik Messinger" w:date="2012-11-14T19:14:00Z"/>
        </w:trPr>
        <w:tc>
          <w:tcPr>
            <w:tcW w:w="2660" w:type="dxa"/>
            <w:vAlign w:val="center"/>
            <w:tcPrChange w:id="1798" w:author="Dominik Messinger" w:date="2012-11-14T21:01:00Z">
              <w:tcPr>
                <w:tcW w:w="3068" w:type="dxa"/>
              </w:tcPr>
            </w:tcPrChange>
          </w:tcPr>
          <w:p w14:paraId="351C830E" w14:textId="48F0B918" w:rsidR="00EF7B36" w:rsidRPr="0084167C" w:rsidRDefault="00EF7B36">
            <w:pPr>
              <w:jc w:val="left"/>
              <w:rPr>
                <w:ins w:id="1799" w:author="Dominik Messinger" w:date="2012-11-14T19:14:00Z"/>
                <w:rStyle w:val="Hervorhebung"/>
                <w:i w:val="0"/>
                <w:rPrChange w:id="1800" w:author="Dominik Messinger" w:date="2012-11-14T20:36:00Z">
                  <w:rPr>
                    <w:ins w:id="1801" w:author="Dominik Messinger" w:date="2012-11-14T19:14:00Z"/>
                  </w:rPr>
                </w:rPrChange>
              </w:rPr>
              <w:pPrChange w:id="1802" w:author="Dominik Messinger" w:date="2012-11-14T20:40:00Z">
                <w:pPr>
                  <w:spacing w:after="200" w:line="276" w:lineRule="auto"/>
                </w:pPr>
              </w:pPrChange>
            </w:pPr>
            <w:ins w:id="1803" w:author="Dominik Messinger" w:date="2012-11-14T19:15:00Z">
              <w:r w:rsidRPr="0084167C">
                <w:rPr>
                  <w:rStyle w:val="Hervorhebung"/>
                  <w:i w:val="0"/>
                  <w:rPrChange w:id="1804" w:author="Dominik Messinger" w:date="2012-11-14T20:36:00Z">
                    <w:rPr/>
                  </w:rPrChange>
                </w:rPr>
                <w:t>Application Range</w:t>
              </w:r>
            </w:ins>
          </w:p>
        </w:tc>
        <w:tc>
          <w:tcPr>
            <w:tcW w:w="3331" w:type="dxa"/>
            <w:vAlign w:val="center"/>
            <w:tcPrChange w:id="1805" w:author="Dominik Messinger" w:date="2012-11-14T21:01:00Z">
              <w:tcPr>
                <w:tcW w:w="3068" w:type="dxa"/>
              </w:tcPr>
            </w:tcPrChange>
          </w:tcPr>
          <w:p w14:paraId="21DC8821" w14:textId="71E07B63" w:rsidR="00EF7B36" w:rsidRDefault="00AD5187">
            <w:pPr>
              <w:jc w:val="left"/>
              <w:rPr>
                <w:ins w:id="1806" w:author="Dominik Messinger" w:date="2012-11-14T19:14:00Z"/>
              </w:rPr>
              <w:pPrChange w:id="1807" w:author="Dominik Messinger" w:date="2012-11-14T20:36:00Z">
                <w:pPr>
                  <w:spacing w:after="200" w:line="276" w:lineRule="auto"/>
                </w:pPr>
              </w:pPrChange>
            </w:pPr>
            <w:ins w:id="1808" w:author="Dominik Messinger" w:date="2012-11-14T19:22:00Z">
              <w:r>
                <w:t>B</w:t>
              </w:r>
            </w:ins>
            <w:ins w:id="1809" w:author="Dominik Messinger" w:date="2012-11-14T19:19:00Z">
              <w:r>
                <w:t>road</w:t>
              </w:r>
            </w:ins>
          </w:p>
        </w:tc>
        <w:tc>
          <w:tcPr>
            <w:tcW w:w="3331" w:type="dxa"/>
            <w:vAlign w:val="center"/>
            <w:tcPrChange w:id="1810" w:author="Dominik Messinger" w:date="2012-11-14T21:01:00Z">
              <w:tcPr>
                <w:tcW w:w="3068" w:type="dxa"/>
              </w:tcPr>
            </w:tcPrChange>
          </w:tcPr>
          <w:p w14:paraId="245F1DE0" w14:textId="7AED4370" w:rsidR="00EF7B36" w:rsidRDefault="00AD5187">
            <w:pPr>
              <w:jc w:val="left"/>
              <w:rPr>
                <w:ins w:id="1811" w:author="Dominik Messinger" w:date="2012-11-14T19:14:00Z"/>
              </w:rPr>
              <w:pPrChange w:id="1812" w:author="Dominik Messinger" w:date="2012-11-14T20:36:00Z">
                <w:pPr>
                  <w:spacing w:after="200" w:line="276" w:lineRule="auto"/>
                </w:pPr>
              </w:pPrChange>
            </w:pPr>
            <w:ins w:id="1813" w:author="Dominik Messinger" w:date="2012-11-14T19:22:00Z">
              <w:r>
                <w:t>L</w:t>
              </w:r>
            </w:ins>
            <w:ins w:id="1814" w:author="Dominik Messinger" w:date="2012-11-14T19:20:00Z">
              <w:r>
                <w:t>imited</w:t>
              </w:r>
            </w:ins>
          </w:p>
        </w:tc>
      </w:tr>
      <w:tr w:rsidR="00EF7B36" w14:paraId="249C0CAF" w14:textId="77777777" w:rsidTr="00094523">
        <w:trPr>
          <w:trHeight w:val="454"/>
          <w:ins w:id="1815" w:author="Dominik Messinger" w:date="2012-11-14T19:14:00Z"/>
        </w:trPr>
        <w:tc>
          <w:tcPr>
            <w:tcW w:w="2660" w:type="dxa"/>
            <w:vAlign w:val="center"/>
            <w:tcPrChange w:id="1816" w:author="Dominik Messinger" w:date="2012-11-14T21:01:00Z">
              <w:tcPr>
                <w:tcW w:w="3068" w:type="dxa"/>
              </w:tcPr>
            </w:tcPrChange>
          </w:tcPr>
          <w:p w14:paraId="466C905D" w14:textId="63FCA658" w:rsidR="00EF7B36" w:rsidRPr="0084167C" w:rsidRDefault="00EF7B36">
            <w:pPr>
              <w:jc w:val="left"/>
              <w:rPr>
                <w:ins w:id="1817" w:author="Dominik Messinger" w:date="2012-11-14T19:14:00Z"/>
                <w:rStyle w:val="Hervorhebung"/>
                <w:i w:val="0"/>
                <w:rPrChange w:id="1818" w:author="Dominik Messinger" w:date="2012-11-14T20:36:00Z">
                  <w:rPr>
                    <w:ins w:id="1819" w:author="Dominik Messinger" w:date="2012-11-14T19:14:00Z"/>
                  </w:rPr>
                </w:rPrChange>
              </w:rPr>
              <w:pPrChange w:id="1820" w:author="Dominik Messinger" w:date="2012-11-14T20:40:00Z">
                <w:pPr>
                  <w:spacing w:after="200" w:line="276" w:lineRule="auto"/>
                </w:pPr>
              </w:pPrChange>
            </w:pPr>
            <w:ins w:id="1821" w:author="Dominik Messinger" w:date="2012-11-14T19:16:00Z">
              <w:r w:rsidRPr="0084167C">
                <w:rPr>
                  <w:rStyle w:val="Hervorhebung"/>
                  <w:i w:val="0"/>
                  <w:rPrChange w:id="1822" w:author="Dominik Messinger" w:date="2012-11-14T20:36:00Z">
                    <w:rPr/>
                  </w:rPrChange>
                </w:rPr>
                <w:t>Correct Operation</w:t>
              </w:r>
            </w:ins>
          </w:p>
        </w:tc>
        <w:tc>
          <w:tcPr>
            <w:tcW w:w="3331" w:type="dxa"/>
            <w:vAlign w:val="center"/>
            <w:tcPrChange w:id="1823" w:author="Dominik Messinger" w:date="2012-11-14T21:01:00Z">
              <w:tcPr>
                <w:tcW w:w="3068" w:type="dxa"/>
              </w:tcPr>
            </w:tcPrChange>
          </w:tcPr>
          <w:p w14:paraId="4DEB1354" w14:textId="590DFA02" w:rsidR="00EF7B36" w:rsidRDefault="00AD5187">
            <w:pPr>
              <w:jc w:val="left"/>
              <w:rPr>
                <w:ins w:id="1824" w:author="Dominik Messinger" w:date="2012-11-14T19:14:00Z"/>
              </w:rPr>
              <w:pPrChange w:id="1825" w:author="Dominik Messinger" w:date="2012-11-14T20:36:00Z">
                <w:pPr>
                  <w:spacing w:after="200" w:line="276" w:lineRule="auto"/>
                </w:pPr>
              </w:pPrChange>
            </w:pPr>
            <w:ins w:id="1826" w:author="Dominik Messinger" w:date="2012-11-14T19:22:00Z">
              <w:r>
                <w:t>G</w:t>
              </w:r>
            </w:ins>
            <w:ins w:id="1827" w:author="Dominik Messinger" w:date="2012-11-14T19:20:00Z">
              <w:r>
                <w:t>uaranteed (</w:t>
              </w:r>
            </w:ins>
            <w:ins w:id="1828" w:author="Dominik Messinger" w:date="2012-11-14T19:21:00Z">
              <w:r>
                <w:t>system replica</w:t>
              </w:r>
            </w:ins>
            <w:ins w:id="1829" w:author="Dominik Messinger" w:date="2012-11-14T19:20:00Z">
              <w:r>
                <w:t>)</w:t>
              </w:r>
            </w:ins>
          </w:p>
        </w:tc>
        <w:tc>
          <w:tcPr>
            <w:tcW w:w="3331" w:type="dxa"/>
            <w:vAlign w:val="center"/>
            <w:tcPrChange w:id="1830" w:author="Dominik Messinger" w:date="2012-11-14T21:01:00Z">
              <w:tcPr>
                <w:tcW w:w="3068" w:type="dxa"/>
              </w:tcPr>
            </w:tcPrChange>
          </w:tcPr>
          <w:p w14:paraId="4E516BA9" w14:textId="27F5CEE2" w:rsidR="00EF7B36" w:rsidRDefault="00AD5187">
            <w:pPr>
              <w:jc w:val="left"/>
              <w:rPr>
                <w:ins w:id="1831" w:author="Dominik Messinger" w:date="2012-11-14T19:14:00Z"/>
              </w:rPr>
              <w:pPrChange w:id="1832" w:author="Dominik Messinger" w:date="2012-11-14T20:36:00Z">
                <w:pPr>
                  <w:spacing w:after="200" w:line="276" w:lineRule="auto"/>
                </w:pPr>
              </w:pPrChange>
            </w:pPr>
            <w:ins w:id="1833" w:author="Dominik Messinger" w:date="2012-11-14T19:22:00Z">
              <w:r>
                <w:t>G</w:t>
              </w:r>
            </w:ins>
            <w:ins w:id="1834" w:author="Dominik Messinger" w:date="2012-11-14T19:21:00Z">
              <w:r>
                <w:t>uaranteed if no missing dependencies</w:t>
              </w:r>
            </w:ins>
          </w:p>
        </w:tc>
      </w:tr>
      <w:tr w:rsidR="00EF7B36" w14:paraId="39EB7BE6" w14:textId="77777777" w:rsidTr="00094523">
        <w:trPr>
          <w:trHeight w:val="454"/>
          <w:ins w:id="1835" w:author="Dominik Messinger" w:date="2012-11-14T19:14:00Z"/>
        </w:trPr>
        <w:tc>
          <w:tcPr>
            <w:tcW w:w="2660" w:type="dxa"/>
            <w:vAlign w:val="center"/>
            <w:tcPrChange w:id="1836" w:author="Dominik Messinger" w:date="2012-11-14T21:01:00Z">
              <w:tcPr>
                <w:tcW w:w="3068" w:type="dxa"/>
              </w:tcPr>
            </w:tcPrChange>
          </w:tcPr>
          <w:p w14:paraId="119F6AB2" w14:textId="2EE840F3" w:rsidR="00EF7B36" w:rsidRPr="0084167C" w:rsidRDefault="00EF7B36">
            <w:pPr>
              <w:jc w:val="left"/>
              <w:rPr>
                <w:ins w:id="1837" w:author="Dominik Messinger" w:date="2012-11-14T19:14:00Z"/>
                <w:rStyle w:val="Hervorhebung"/>
                <w:i w:val="0"/>
                <w:rPrChange w:id="1838" w:author="Dominik Messinger" w:date="2012-11-14T20:36:00Z">
                  <w:rPr>
                    <w:ins w:id="1839" w:author="Dominik Messinger" w:date="2012-11-14T19:14:00Z"/>
                  </w:rPr>
                </w:rPrChange>
              </w:rPr>
              <w:pPrChange w:id="1840" w:author="Dominik Messinger" w:date="2012-11-14T20:40:00Z">
                <w:pPr>
                  <w:spacing w:after="200" w:line="276" w:lineRule="auto"/>
                </w:pPr>
              </w:pPrChange>
            </w:pPr>
            <w:ins w:id="1841" w:author="Dominik Messinger" w:date="2012-11-14T19:16:00Z">
              <w:r w:rsidRPr="0084167C">
                <w:rPr>
                  <w:rStyle w:val="Hervorhebung"/>
                  <w:i w:val="0"/>
                  <w:rPrChange w:id="1842" w:author="Dominik Messinger" w:date="2012-11-14T20:36:00Z">
                    <w:rPr/>
                  </w:rPrChange>
                </w:rPr>
                <w:lastRenderedPageBreak/>
                <w:t>Application Preparation</w:t>
              </w:r>
            </w:ins>
          </w:p>
        </w:tc>
        <w:tc>
          <w:tcPr>
            <w:tcW w:w="3331" w:type="dxa"/>
            <w:vAlign w:val="center"/>
            <w:tcPrChange w:id="1843" w:author="Dominik Messinger" w:date="2012-11-14T21:01:00Z">
              <w:tcPr>
                <w:tcW w:w="3068" w:type="dxa"/>
              </w:tcPr>
            </w:tcPrChange>
          </w:tcPr>
          <w:p w14:paraId="2BCCEF54" w14:textId="7A35F1C9" w:rsidR="00EF7B36" w:rsidRDefault="00AD5187">
            <w:pPr>
              <w:jc w:val="left"/>
              <w:rPr>
                <w:ins w:id="1844" w:author="Dominik Messinger" w:date="2012-11-14T19:14:00Z"/>
              </w:rPr>
              <w:pPrChange w:id="1845" w:author="Dominik Messinger" w:date="2012-11-14T20:36:00Z">
                <w:pPr>
                  <w:spacing w:after="200" w:line="276" w:lineRule="auto"/>
                </w:pPr>
              </w:pPrChange>
            </w:pPr>
            <w:ins w:id="1846" w:author="Dominik Messinger" w:date="2012-11-14T19:22:00Z">
              <w:r>
                <w:t>S</w:t>
              </w:r>
            </w:ins>
            <w:ins w:id="1847" w:author="Dominik Messinger" w:date="2012-11-14T19:21:00Z">
              <w:r>
                <w:t xml:space="preserve">imple, </w:t>
              </w:r>
            </w:ins>
            <w:ins w:id="1848" w:author="Dominik Messinger" w:date="2012-11-14T19:22:00Z">
              <w:r>
                <w:t>slow</w:t>
              </w:r>
            </w:ins>
          </w:p>
        </w:tc>
        <w:tc>
          <w:tcPr>
            <w:tcW w:w="3331" w:type="dxa"/>
            <w:vAlign w:val="center"/>
            <w:tcPrChange w:id="1849" w:author="Dominik Messinger" w:date="2012-11-14T21:01:00Z">
              <w:tcPr>
                <w:tcW w:w="3068" w:type="dxa"/>
              </w:tcPr>
            </w:tcPrChange>
          </w:tcPr>
          <w:p w14:paraId="700639FC" w14:textId="6121FE28" w:rsidR="00EF7B36" w:rsidRDefault="00AD5187">
            <w:pPr>
              <w:jc w:val="left"/>
              <w:rPr>
                <w:ins w:id="1850" w:author="Dominik Messinger" w:date="2012-11-14T19:14:00Z"/>
              </w:rPr>
              <w:pPrChange w:id="1851" w:author="Dominik Messinger" w:date="2012-11-14T20:36:00Z">
                <w:pPr>
                  <w:spacing w:after="200" w:line="276" w:lineRule="auto"/>
                </w:pPr>
              </w:pPrChange>
            </w:pPr>
            <w:ins w:id="1852" w:author="Dominik Messinger" w:date="2012-11-14T19:22:00Z">
              <w:r>
                <w:t>Po</w:t>
              </w:r>
            </w:ins>
            <w:ins w:id="1853" w:author="Dominik Messinger" w:date="2012-11-14T19:23:00Z">
              <w:r>
                <w:t>tentially</w:t>
              </w:r>
            </w:ins>
            <w:ins w:id="1854" w:author="Dominik Messinger" w:date="2012-11-14T19:22:00Z">
              <w:r>
                <w:t xml:space="preserve"> complicated</w:t>
              </w:r>
            </w:ins>
          </w:p>
        </w:tc>
      </w:tr>
      <w:tr w:rsidR="00EF7B36" w14:paraId="38D6C926" w14:textId="77777777" w:rsidTr="00094523">
        <w:trPr>
          <w:trHeight w:val="454"/>
          <w:ins w:id="1855" w:author="Dominik Messinger" w:date="2012-11-14T19:14:00Z"/>
        </w:trPr>
        <w:tc>
          <w:tcPr>
            <w:tcW w:w="2660" w:type="dxa"/>
            <w:vAlign w:val="center"/>
            <w:tcPrChange w:id="1856" w:author="Dominik Messinger" w:date="2012-11-14T21:01:00Z">
              <w:tcPr>
                <w:tcW w:w="3068" w:type="dxa"/>
              </w:tcPr>
            </w:tcPrChange>
          </w:tcPr>
          <w:p w14:paraId="19FCEA11" w14:textId="0417D588" w:rsidR="00EF7B36" w:rsidRPr="0084167C" w:rsidRDefault="00EF7B36">
            <w:pPr>
              <w:jc w:val="left"/>
              <w:rPr>
                <w:ins w:id="1857" w:author="Dominik Messinger" w:date="2012-11-14T19:14:00Z"/>
                <w:rStyle w:val="Hervorhebung"/>
                <w:i w:val="0"/>
                <w:rPrChange w:id="1858" w:author="Dominik Messinger" w:date="2012-11-14T20:36:00Z">
                  <w:rPr>
                    <w:ins w:id="1859" w:author="Dominik Messinger" w:date="2012-11-14T19:14:00Z"/>
                  </w:rPr>
                </w:rPrChange>
              </w:rPr>
              <w:pPrChange w:id="1860" w:author="Dominik Messinger" w:date="2012-11-14T20:40:00Z">
                <w:pPr>
                  <w:spacing w:after="200" w:line="276" w:lineRule="auto"/>
                </w:pPr>
              </w:pPrChange>
            </w:pPr>
            <w:ins w:id="1861" w:author="Dominik Messinger" w:date="2012-11-14T19:16:00Z">
              <w:r w:rsidRPr="0084167C">
                <w:rPr>
                  <w:rStyle w:val="Hervorhebung"/>
                  <w:i w:val="0"/>
                  <w:rPrChange w:id="1862" w:author="Dominik Messinger" w:date="2012-11-14T20:36:00Z">
                    <w:rPr/>
                  </w:rPrChange>
                </w:rPr>
                <w:t>Operation Overhead</w:t>
              </w:r>
            </w:ins>
          </w:p>
        </w:tc>
        <w:tc>
          <w:tcPr>
            <w:tcW w:w="3331" w:type="dxa"/>
            <w:vAlign w:val="center"/>
            <w:tcPrChange w:id="1863" w:author="Dominik Messinger" w:date="2012-11-14T21:01:00Z">
              <w:tcPr>
                <w:tcW w:w="3068" w:type="dxa"/>
              </w:tcPr>
            </w:tcPrChange>
          </w:tcPr>
          <w:p w14:paraId="16AC5AE8" w14:textId="1EB739A3" w:rsidR="00EF7B36" w:rsidRDefault="0084167C">
            <w:pPr>
              <w:jc w:val="left"/>
              <w:rPr>
                <w:ins w:id="1864" w:author="Dominik Messinger" w:date="2012-11-14T19:14:00Z"/>
              </w:rPr>
              <w:pPrChange w:id="1865" w:author="Dominik Messinger" w:date="2012-11-14T20:36:00Z">
                <w:pPr>
                  <w:spacing w:after="200" w:line="276" w:lineRule="auto"/>
                </w:pPr>
              </w:pPrChange>
            </w:pPr>
            <w:ins w:id="1866" w:author="Dominik Messinger" w:date="2012-11-14T20:38:00Z">
              <w:r>
                <w:t>M</w:t>
              </w:r>
            </w:ins>
            <w:ins w:id="1867" w:author="Dominik Messinger" w:date="2012-11-14T19:24:00Z">
              <w:r>
                <w:t>any VMs</w:t>
              </w:r>
            </w:ins>
          </w:p>
        </w:tc>
        <w:tc>
          <w:tcPr>
            <w:tcW w:w="3331" w:type="dxa"/>
            <w:vAlign w:val="center"/>
            <w:tcPrChange w:id="1868" w:author="Dominik Messinger" w:date="2012-11-14T21:01:00Z">
              <w:tcPr>
                <w:tcW w:w="3068" w:type="dxa"/>
              </w:tcPr>
            </w:tcPrChange>
          </w:tcPr>
          <w:p w14:paraId="6D2829C1" w14:textId="272996E6" w:rsidR="00EF7B36" w:rsidRDefault="0084167C">
            <w:pPr>
              <w:jc w:val="left"/>
              <w:rPr>
                <w:ins w:id="1869" w:author="Dominik Messinger" w:date="2012-11-14T19:14:00Z"/>
              </w:rPr>
              <w:pPrChange w:id="1870" w:author="Dominik Messinger" w:date="2012-11-14T20:36:00Z">
                <w:pPr>
                  <w:spacing w:after="200" w:line="276" w:lineRule="auto"/>
                </w:pPr>
              </w:pPrChange>
            </w:pPr>
            <w:ins w:id="1871" w:author="Dominik Messinger" w:date="2012-11-14T20:38:00Z">
              <w:r>
                <w:t>M</w:t>
              </w:r>
            </w:ins>
            <w:ins w:id="1872" w:author="Dominik Messinger" w:date="2012-11-14T19:24:00Z">
              <w:r>
                <w:t>ore system calls</w:t>
              </w:r>
            </w:ins>
          </w:p>
        </w:tc>
      </w:tr>
      <w:tr w:rsidR="00EF7B36" w14:paraId="0E11159C" w14:textId="77777777" w:rsidTr="00094523">
        <w:trPr>
          <w:trHeight w:val="454"/>
          <w:ins w:id="1873" w:author="Dominik Messinger" w:date="2012-11-14T19:14:00Z"/>
        </w:trPr>
        <w:tc>
          <w:tcPr>
            <w:tcW w:w="2660" w:type="dxa"/>
            <w:vAlign w:val="center"/>
            <w:tcPrChange w:id="1874" w:author="Dominik Messinger" w:date="2012-11-14T21:02:00Z">
              <w:tcPr>
                <w:tcW w:w="3068" w:type="dxa"/>
              </w:tcPr>
            </w:tcPrChange>
          </w:tcPr>
          <w:p w14:paraId="22EF9032" w14:textId="288EA518" w:rsidR="00EF7B36" w:rsidRPr="0084167C" w:rsidRDefault="00EF7B36">
            <w:pPr>
              <w:jc w:val="left"/>
              <w:rPr>
                <w:ins w:id="1875" w:author="Dominik Messinger" w:date="2012-11-14T19:14:00Z"/>
                <w:rStyle w:val="Hervorhebung"/>
                <w:i w:val="0"/>
                <w:rPrChange w:id="1876" w:author="Dominik Messinger" w:date="2012-11-14T20:36:00Z">
                  <w:rPr>
                    <w:ins w:id="1877" w:author="Dominik Messinger" w:date="2012-11-14T19:14:00Z"/>
                  </w:rPr>
                </w:rPrChange>
              </w:rPr>
              <w:pPrChange w:id="1878" w:author="Dominik Messinger" w:date="2012-11-14T20:40:00Z">
                <w:pPr>
                  <w:spacing w:after="200" w:line="276" w:lineRule="auto"/>
                </w:pPr>
              </w:pPrChange>
            </w:pPr>
            <w:ins w:id="1879" w:author="Dominik Messinger" w:date="2012-11-14T19:16:00Z">
              <w:r w:rsidRPr="0084167C">
                <w:rPr>
                  <w:rStyle w:val="Hervorhebung"/>
                  <w:i w:val="0"/>
                  <w:rPrChange w:id="1880" w:author="Dominik Messinger" w:date="2012-11-14T20:36:00Z">
                    <w:rPr/>
                  </w:rPrChange>
                </w:rPr>
                <w:t>Isolation</w:t>
              </w:r>
            </w:ins>
            <w:ins w:id="1881" w:author="Dominik Messinger" w:date="2012-11-14T20:39:00Z">
              <w:r w:rsidR="0084167C">
                <w:rPr>
                  <w:rStyle w:val="Hervorhebung"/>
                  <w:i w:val="0"/>
                </w:rPr>
                <w:t xml:space="preserve"> between Applications</w:t>
              </w:r>
            </w:ins>
          </w:p>
        </w:tc>
        <w:tc>
          <w:tcPr>
            <w:tcW w:w="3331" w:type="dxa"/>
            <w:vAlign w:val="center"/>
            <w:tcPrChange w:id="1882" w:author="Dominik Messinger" w:date="2012-11-14T21:02:00Z">
              <w:tcPr>
                <w:tcW w:w="3068" w:type="dxa"/>
              </w:tcPr>
            </w:tcPrChange>
          </w:tcPr>
          <w:p w14:paraId="5B7B9C63" w14:textId="31D1C9C4" w:rsidR="00EF7B36" w:rsidRDefault="00094523">
            <w:pPr>
              <w:jc w:val="left"/>
              <w:rPr>
                <w:ins w:id="1883" w:author="Dominik Messinger" w:date="2012-11-14T19:14:00Z"/>
              </w:rPr>
              <w:pPrChange w:id="1884" w:author="Dominik Messinger" w:date="2012-11-14T20:36:00Z">
                <w:pPr>
                  <w:spacing w:after="200" w:line="276" w:lineRule="auto"/>
                </w:pPr>
              </w:pPrChange>
            </w:pPr>
            <w:ins w:id="1885" w:author="Dominik Messinger" w:date="2012-11-14T21:02:00Z">
              <w:r>
                <w:t xml:space="preserve">Separate </w:t>
              </w:r>
            </w:ins>
            <w:ins w:id="1886" w:author="Dominik Messinger" w:date="2012-11-14T20:39:00Z">
              <w:r w:rsidR="0084167C">
                <w:t>VMs</w:t>
              </w:r>
            </w:ins>
          </w:p>
        </w:tc>
        <w:tc>
          <w:tcPr>
            <w:tcW w:w="3331" w:type="dxa"/>
            <w:vAlign w:val="center"/>
            <w:tcPrChange w:id="1887" w:author="Dominik Messinger" w:date="2012-11-14T21:02:00Z">
              <w:tcPr>
                <w:tcW w:w="3068" w:type="dxa"/>
              </w:tcPr>
            </w:tcPrChange>
          </w:tcPr>
          <w:p w14:paraId="302B7415" w14:textId="5B38EC65" w:rsidR="00EF7B36" w:rsidRDefault="00094523">
            <w:pPr>
              <w:jc w:val="left"/>
              <w:rPr>
                <w:ins w:id="1888" w:author="Dominik Messinger" w:date="2012-11-14T19:14:00Z"/>
              </w:rPr>
              <w:pPrChange w:id="1889" w:author="Dominik Messinger" w:date="2012-11-14T20:36:00Z">
                <w:pPr>
                  <w:spacing w:after="200" w:line="276" w:lineRule="auto"/>
                </w:pPr>
              </w:pPrChange>
            </w:pPr>
            <w:ins w:id="1890" w:author="Dominik Messinger" w:date="2012-11-14T20:39:00Z">
              <w:r>
                <w:t>Sandbox</w:t>
              </w:r>
            </w:ins>
            <w:ins w:id="1891" w:author="Dominik Messinger" w:date="2012-11-14T21:02:00Z">
              <w:r>
                <w:t>ing</w:t>
              </w:r>
            </w:ins>
          </w:p>
        </w:tc>
      </w:tr>
    </w:tbl>
    <w:p w14:paraId="144C3EA7" w14:textId="0F1CDEC6" w:rsidR="00EF7B36" w:rsidRPr="00017D7B" w:rsidDel="0084167C" w:rsidRDefault="00EF7B36" w:rsidP="00017D7B">
      <w:pPr>
        <w:rPr>
          <w:del w:id="1892" w:author="Dominik Messinger" w:date="2012-11-14T20:37:00Z"/>
        </w:rPr>
      </w:pPr>
      <w:bookmarkStart w:id="1893" w:name="_Toc340690261"/>
      <w:bookmarkEnd w:id="1893"/>
    </w:p>
    <w:p w14:paraId="51371562" w14:textId="77777777" w:rsidR="00042E53" w:rsidRDefault="00042E53" w:rsidP="00042E53">
      <w:pPr>
        <w:pStyle w:val="berschrift1"/>
      </w:pPr>
      <w:bookmarkStart w:id="1894" w:name="_Toc337668011"/>
      <w:bookmarkStart w:id="1895" w:name="_Toc340693029"/>
      <w:r>
        <w:lastRenderedPageBreak/>
        <w:t xml:space="preserve">Related </w:t>
      </w:r>
      <w:commentRangeStart w:id="1896"/>
      <w:commentRangeStart w:id="1897"/>
      <w:r>
        <w:t>Work</w:t>
      </w:r>
      <w:bookmarkEnd w:id="1894"/>
      <w:commentRangeEnd w:id="1896"/>
      <w:r>
        <w:rPr>
          <w:rStyle w:val="Kommentarzeichen"/>
          <w:rFonts w:asciiTheme="minorHAnsi" w:eastAsiaTheme="minorHAnsi" w:hAnsiTheme="minorHAnsi" w:cstheme="minorBidi"/>
          <w:b w:val="0"/>
          <w:bCs w:val="0"/>
          <w:color w:val="auto"/>
        </w:rPr>
        <w:commentReference w:id="1896"/>
      </w:r>
      <w:commentRangeEnd w:id="1897"/>
      <w:r>
        <w:rPr>
          <w:rStyle w:val="Kommentarzeichen"/>
          <w:rFonts w:asciiTheme="minorHAnsi" w:eastAsiaTheme="minorHAnsi" w:hAnsiTheme="minorHAnsi" w:cstheme="minorBidi"/>
          <w:b w:val="0"/>
          <w:bCs w:val="0"/>
          <w:color w:val="auto"/>
        </w:rPr>
        <w:commentReference w:id="1897"/>
      </w:r>
      <w:bookmarkEnd w:id="1895"/>
    </w:p>
    <w:p w14:paraId="493C3A7A" w14:textId="77777777" w:rsidR="00042E53" w:rsidRDefault="00042E53" w:rsidP="00042E53">
      <w:r>
        <w:t xml:space="preserve">The idea of leveraging </w:t>
      </w:r>
      <w:r w:rsidRPr="00A05F6E">
        <w:t>external resources to augment the capabilities of resource-limited mobile</w:t>
      </w:r>
      <w:r>
        <w:t xml:space="preserve"> devices, termed as cyber foraging </w:t>
      </w:r>
      <w:sdt>
        <w:sdtPr>
          <w:id w:val="-777020872"/>
          <w:citation/>
        </w:sdtPr>
        <w:sdtEndPr/>
        <w:sdtContent>
          <w:r>
            <w:fldChar w:fldCharType="begin"/>
          </w:r>
          <w:r w:rsidRPr="00D501B2">
            <w:instrText xml:space="preserve"> CITATION Sat01 \l 1031 </w:instrText>
          </w:r>
          <w:r>
            <w:fldChar w:fldCharType="separate"/>
          </w:r>
          <w:r w:rsidR="003520F5" w:rsidRPr="003520F5">
            <w:rPr>
              <w:noProof/>
            </w:rPr>
            <w:t>[8]</w:t>
          </w:r>
          <w:r>
            <w:fldChar w:fldCharType="end"/>
          </w:r>
        </w:sdtContent>
      </w:sdt>
      <w:r>
        <w:t>, has been researched by many. Multiple cyber-foraging systems have been developed, which differ in terms of the strategy that they use to leverage remote resources.</w:t>
      </w:r>
    </w:p>
    <w:p w14:paraId="269C270C" w14:textId="77777777" w:rsidR="00042E53" w:rsidRDefault="00042E53" w:rsidP="00042E53">
      <w:r>
        <w:t xml:space="preserve">One strategy is to partition code into segments that either run on the mobile device or on a remote machine. Manual partitioning requires the developer to explicitly mark code to be executed remotely and possibly declare execution profiles. Analyzing the impact on performance metrics, the optimal profile is chosen, which then determines when to offload code to the remote machine. Examples of such cyber-foraging systems are Spectra </w:t>
      </w:r>
      <w:sdt>
        <w:sdtPr>
          <w:id w:val="-1172570449"/>
          <w:citation/>
        </w:sdtPr>
        <w:sdtEndPr/>
        <w:sdtContent>
          <w:r>
            <w:fldChar w:fldCharType="begin"/>
          </w:r>
          <w:r w:rsidRPr="000C1AEB">
            <w:instrText xml:space="preserve"> CITATION Jas01 \l 1031 </w:instrText>
          </w:r>
          <w:r>
            <w:fldChar w:fldCharType="separate"/>
          </w:r>
          <w:r w:rsidR="003520F5" w:rsidRPr="003520F5">
            <w:rPr>
              <w:noProof/>
            </w:rPr>
            <w:t>[13]</w:t>
          </w:r>
          <w:r>
            <w:fldChar w:fldCharType="end"/>
          </w:r>
        </w:sdtContent>
      </w:sdt>
      <w:r>
        <w:t xml:space="preserve">, Chroma </w:t>
      </w:r>
      <w:sdt>
        <w:sdtPr>
          <w:id w:val="-351182459"/>
          <w:citation/>
        </w:sdtPr>
        <w:sdtEndPr/>
        <w:sdtContent>
          <w:r>
            <w:fldChar w:fldCharType="begin"/>
          </w:r>
          <w:r w:rsidRPr="000C1AEB">
            <w:instrText xml:space="preserve"> CITATION Bal02 \l 1031 </w:instrText>
          </w:r>
          <w:r>
            <w:fldChar w:fldCharType="separate"/>
          </w:r>
          <w:r w:rsidR="003520F5" w:rsidRPr="003520F5">
            <w:rPr>
              <w:noProof/>
            </w:rPr>
            <w:t>[14]</w:t>
          </w:r>
          <w:r>
            <w:fldChar w:fldCharType="end"/>
          </w:r>
        </w:sdtContent>
      </w:sdt>
      <w:sdt>
        <w:sdtPr>
          <w:id w:val="-1900344737"/>
          <w:citation/>
        </w:sdtPr>
        <w:sdtEndPr/>
        <w:sdtContent>
          <w:r>
            <w:fldChar w:fldCharType="begin"/>
          </w:r>
          <w:r w:rsidRPr="000C1AEB">
            <w:instrText xml:space="preserve"> CITATION Bal03 \l 1031 </w:instrText>
          </w:r>
          <w:r>
            <w:fldChar w:fldCharType="separate"/>
          </w:r>
          <w:r w:rsidR="003520F5">
            <w:rPr>
              <w:noProof/>
            </w:rPr>
            <w:t xml:space="preserve"> </w:t>
          </w:r>
          <w:r w:rsidR="003520F5" w:rsidRPr="003520F5">
            <w:rPr>
              <w:noProof/>
            </w:rPr>
            <w:t>[15]</w:t>
          </w:r>
          <w:r>
            <w:fldChar w:fldCharType="end"/>
          </w:r>
        </w:sdtContent>
      </w:sdt>
      <w:sdt>
        <w:sdtPr>
          <w:id w:val="439427892"/>
          <w:citation/>
        </w:sdtPr>
        <w:sdtEndPr/>
        <w:sdtContent>
          <w:r>
            <w:fldChar w:fldCharType="begin"/>
          </w:r>
          <w:r w:rsidRPr="000C1AEB">
            <w:instrText xml:space="preserve"> CITATION Bal07 \l 1031 </w:instrText>
          </w:r>
          <w:r>
            <w:fldChar w:fldCharType="separate"/>
          </w:r>
          <w:r w:rsidR="003520F5">
            <w:rPr>
              <w:noProof/>
            </w:rPr>
            <w:t xml:space="preserve"> </w:t>
          </w:r>
          <w:r w:rsidR="003520F5" w:rsidRPr="003520F5">
            <w:rPr>
              <w:noProof/>
            </w:rPr>
            <w:t>[16]</w:t>
          </w:r>
          <w:r>
            <w:fldChar w:fldCharType="end"/>
          </w:r>
        </w:sdtContent>
      </w:sdt>
      <w:r>
        <w:t xml:space="preserve">, MAUI </w:t>
      </w:r>
      <w:sdt>
        <w:sdtPr>
          <w:id w:val="-940291866"/>
          <w:citation/>
        </w:sdtPr>
        <w:sdtEndPr/>
        <w:sdtContent>
          <w:r>
            <w:fldChar w:fldCharType="begin"/>
          </w:r>
          <w:r w:rsidRPr="000C1AEB">
            <w:instrText xml:space="preserve"> CITATION Cue10 \l 1031 </w:instrText>
          </w:r>
          <w:r>
            <w:fldChar w:fldCharType="separate"/>
          </w:r>
          <w:r w:rsidR="003520F5" w:rsidRPr="003520F5">
            <w:rPr>
              <w:noProof/>
            </w:rPr>
            <w:t>[18]</w:t>
          </w:r>
          <w:r>
            <w:fldChar w:fldCharType="end"/>
          </w:r>
        </w:sdtContent>
      </w:sdt>
      <w:r>
        <w:t xml:space="preserve"> and Scavenger </w:t>
      </w:r>
      <w:sdt>
        <w:sdtPr>
          <w:id w:val="-499808105"/>
          <w:citation/>
        </w:sdtPr>
        <w:sdtEndPr/>
        <w:sdtContent>
          <w:r>
            <w:fldChar w:fldCharType="begin"/>
          </w:r>
          <w:r w:rsidRPr="000C1AEB">
            <w:instrText xml:space="preserve"> CITATION Kri10 \l 1031 </w:instrText>
          </w:r>
          <w:r>
            <w:fldChar w:fldCharType="separate"/>
          </w:r>
          <w:r w:rsidR="003520F5" w:rsidRPr="003520F5">
            <w:rPr>
              <w:noProof/>
            </w:rPr>
            <w:t>[17]</w:t>
          </w:r>
          <w:r>
            <w:fldChar w:fldCharType="end"/>
          </w:r>
        </w:sdtContent>
      </w:sdt>
      <w:r>
        <w:t>.</w:t>
      </w:r>
    </w:p>
    <w:p w14:paraId="4F92D133" w14:textId="77777777" w:rsidR="00042E53" w:rsidRDefault="00042E53" w:rsidP="00042E53">
      <w:proofErr w:type="spellStart"/>
      <w:r>
        <w:t>CloneCloud</w:t>
      </w:r>
      <w:proofErr w:type="spellEnd"/>
      <w:r>
        <w:t xml:space="preserve"> </w:t>
      </w:r>
      <w:sdt>
        <w:sdtPr>
          <w:id w:val="1634058980"/>
          <w:citation/>
        </w:sdtPr>
        <w:sdtEndPr/>
        <w:sdtContent>
          <w:r>
            <w:fldChar w:fldCharType="begin"/>
          </w:r>
          <w:r w:rsidRPr="000C1AEB">
            <w:instrText xml:space="preserve"> CITATION Chu11 \l 1031 </w:instrText>
          </w:r>
          <w:r>
            <w:fldChar w:fldCharType="separate"/>
          </w:r>
          <w:r w:rsidR="003520F5" w:rsidRPr="003520F5">
            <w:rPr>
              <w:noProof/>
            </w:rPr>
            <w:t>[19]</w:t>
          </w:r>
          <w:r>
            <w:fldChar w:fldCharType="end"/>
          </w:r>
        </w:sdtContent>
      </w:sdt>
      <w:r>
        <w:t xml:space="preserve"> follows the same code partitioning principle but automatically partitions code at the thread level without need for manual code annotation. Remote execution takes place on a clone of the original device, which is encapsulated inside a VM on the remote machine.</w:t>
      </w:r>
    </w:p>
    <w:p w14:paraId="4E706333" w14:textId="77777777" w:rsidR="00042E53" w:rsidRDefault="00042E53" w:rsidP="00042E53">
      <w:r>
        <w:t xml:space="preserve">Another cyber-foraging strategy is to offload an entire application. </w:t>
      </w:r>
      <w:proofErr w:type="spellStart"/>
      <w:r>
        <w:t>Goyal</w:t>
      </w:r>
      <w:proofErr w:type="spellEnd"/>
      <w:r>
        <w:t xml:space="preserve"> and Carter </w:t>
      </w:r>
      <w:sdt>
        <w:sdtPr>
          <w:id w:val="-92944413"/>
          <w:citation/>
        </w:sdtPr>
        <w:sdtEndPr/>
        <w:sdtContent>
          <w:r>
            <w:fldChar w:fldCharType="begin"/>
          </w:r>
          <w:r w:rsidRPr="005F3725">
            <w:instrText xml:space="preserve"> CITATION Goy04 \l 1031 </w:instrText>
          </w:r>
          <w:r>
            <w:fldChar w:fldCharType="separate"/>
          </w:r>
          <w:r w:rsidR="003520F5" w:rsidRPr="003520F5">
            <w:rPr>
              <w:noProof/>
            </w:rPr>
            <w:t>[22]</w:t>
          </w:r>
          <w:r>
            <w:fldChar w:fldCharType="end"/>
          </w:r>
        </w:sdtContent>
      </w:sdt>
      <w:r>
        <w:t xml:space="preserve"> enable a mobile device to trigger remote download and installation of applications on an external VM. This approach is closely related to the work presented in this thesis. A main difference is that the work in this thesis uses cloudlets as offload sites, which do not rely on Internet access. In addition, the cloudlet is not altered via remote installations which may lead to dependency conflicts or overloaded systems. Application virtualization eliminates the need for durable installation.</w:t>
      </w:r>
    </w:p>
    <w:p w14:paraId="489A74EB" w14:textId="4B918DD4" w:rsidR="00042E53" w:rsidRDefault="00042E53" w:rsidP="00042E53">
      <w:r>
        <w:t xml:space="preserve">The cloudlet architecture used in the cyber-foraging implementation presented in this thesis has been described in </w:t>
      </w:r>
      <w:sdt>
        <w:sdtPr>
          <w:id w:val="-940600502"/>
          <w:citation/>
        </w:sdtPr>
        <w:sdtEndPr/>
        <w:sdtContent>
          <w:r>
            <w:fldChar w:fldCharType="begin"/>
          </w:r>
          <w:r w:rsidRPr="00B65B08">
            <w:instrText xml:space="preserve"> CITATION Sat09 \l 1031 </w:instrText>
          </w:r>
          <w:r>
            <w:fldChar w:fldCharType="separate"/>
          </w:r>
          <w:r w:rsidR="003520F5" w:rsidRPr="003520F5">
            <w:rPr>
              <w:noProof/>
            </w:rPr>
            <w:t>[3]</w:t>
          </w:r>
          <w:r>
            <w:fldChar w:fldCharType="end"/>
          </w:r>
        </w:sdtContent>
      </w:sdt>
      <w:r>
        <w:t xml:space="preserve"> and </w:t>
      </w:r>
      <w:sdt>
        <w:sdtPr>
          <w:id w:val="-873455908"/>
          <w:citation/>
        </w:sdtPr>
        <w:sdtEndPr/>
        <w:sdtContent>
          <w:r>
            <w:fldChar w:fldCharType="begin"/>
          </w:r>
          <w:r w:rsidRPr="00B65B08">
            <w:instrText xml:space="preserve"> CITATION HaK11 \l 1031 </w:instrText>
          </w:r>
          <w:r>
            <w:fldChar w:fldCharType="separate"/>
          </w:r>
          <w:r w:rsidR="003520F5" w:rsidRPr="003520F5">
            <w:rPr>
              <w:noProof/>
            </w:rPr>
            <w:t>[6]</w:t>
          </w:r>
          <w:r>
            <w:fldChar w:fldCharType="end"/>
          </w:r>
        </w:sdtContent>
      </w:sdt>
      <w:r>
        <w:t xml:space="preserve">.  Offloading takes place by establishing a VM on the external machine that includes an application that carries out resource-intensive work on behalf of the mobile device. In order to efficiently establish this VM, a strategy called VM synthesis is implemented </w:t>
      </w:r>
      <w:sdt>
        <w:sdtPr>
          <w:id w:val="752476678"/>
          <w:citation/>
        </w:sdtPr>
        <w:sdtEndPr/>
        <w:sdtContent>
          <w:r>
            <w:fldChar w:fldCharType="begin"/>
          </w:r>
          <w:r w:rsidRPr="00FE27FB">
            <w:instrText xml:space="preserve"> CITATION Sat09 \l 1031 </w:instrText>
          </w:r>
          <w:r>
            <w:fldChar w:fldCharType="separate"/>
          </w:r>
          <w:r w:rsidR="003520F5" w:rsidRPr="003520F5">
            <w:rPr>
              <w:noProof/>
            </w:rPr>
            <w:t>[3]</w:t>
          </w:r>
          <w:r>
            <w:fldChar w:fldCharType="end"/>
          </w:r>
        </w:sdtContent>
      </w:sdt>
      <w:sdt>
        <w:sdtPr>
          <w:id w:val="1931852226"/>
          <w:citation/>
        </w:sdtPr>
        <w:sdtEndPr/>
        <w:sdtContent>
          <w:r>
            <w:fldChar w:fldCharType="begin"/>
          </w:r>
          <w:r w:rsidRPr="00FE27FB">
            <w:instrText xml:space="preserve"> CITATION HaK11 \l 1031 </w:instrText>
          </w:r>
          <w:r>
            <w:fldChar w:fldCharType="separate"/>
          </w:r>
          <w:r w:rsidR="003520F5">
            <w:rPr>
              <w:noProof/>
            </w:rPr>
            <w:t xml:space="preserve"> </w:t>
          </w:r>
          <w:r w:rsidR="003520F5" w:rsidRPr="003520F5">
            <w:rPr>
              <w:noProof/>
            </w:rPr>
            <w:t>[6]</w:t>
          </w:r>
          <w:r>
            <w:fldChar w:fldCharType="end"/>
          </w:r>
        </w:sdtContent>
      </w:sdt>
      <w:customXmlInsRangeStart w:id="1898" w:author="Dominik Messinger" w:date="2012-11-14T15:08:00Z"/>
      <w:sdt>
        <w:sdtPr>
          <w:id w:val="-518931851"/>
          <w:citation/>
        </w:sdtPr>
        <w:sdtEndPr/>
        <w:sdtContent>
          <w:customXmlInsRangeEnd w:id="1898"/>
          <w:ins w:id="1899" w:author="Dominik Messinger" w:date="2012-11-14T15:08:00Z">
            <w:r w:rsidR="00705F1C">
              <w:fldChar w:fldCharType="begin"/>
            </w:r>
            <w:r w:rsidR="00705F1C" w:rsidRPr="00705F1C">
              <w:rPr>
                <w:rPrChange w:id="1900" w:author="Dominik Messinger" w:date="2012-11-14T15:08:00Z">
                  <w:rPr>
                    <w:lang w:val="de-DE"/>
                  </w:rPr>
                </w:rPrChange>
              </w:rPr>
              <w:instrText xml:space="preserve"> CITATION Sim12 \l 1031 </w:instrText>
            </w:r>
          </w:ins>
          <w:r w:rsidR="00705F1C">
            <w:fldChar w:fldCharType="separate"/>
          </w:r>
          <w:r w:rsidR="003520F5">
            <w:rPr>
              <w:noProof/>
            </w:rPr>
            <w:t xml:space="preserve"> </w:t>
          </w:r>
          <w:r w:rsidR="003520F5" w:rsidRPr="003520F5">
            <w:rPr>
              <w:noProof/>
            </w:rPr>
            <w:t>[9]</w:t>
          </w:r>
          <w:ins w:id="1901" w:author="Dominik Messinger" w:date="2012-11-14T15:08:00Z">
            <w:r w:rsidR="00705F1C">
              <w:fldChar w:fldCharType="end"/>
            </w:r>
          </w:ins>
          <w:customXmlInsRangeStart w:id="1902" w:author="Dominik Messinger" w:date="2012-11-14T15:08:00Z"/>
        </w:sdtContent>
      </w:sdt>
      <w:customXmlInsRangeEnd w:id="1902"/>
      <w:customXmlDelRangeStart w:id="1903" w:author="Dominik Messinger" w:date="2012-11-14T15:08:00Z"/>
      <w:sdt>
        <w:sdtPr>
          <w:id w:val="-1686812240"/>
          <w:citation/>
        </w:sdtPr>
        <w:sdtEndPr/>
        <w:sdtContent>
          <w:customXmlDelRangeEnd w:id="1903"/>
          <w:del w:id="1904" w:author="Dominik Messinger" w:date="2012-11-14T15:08:00Z">
            <w:r w:rsidDel="00705F1C">
              <w:fldChar w:fldCharType="begin"/>
            </w:r>
            <w:r w:rsidDel="00705F1C">
              <w:delInstrText xml:space="preserve">CITATION Platzhalter1 \l 1031 </w:delInstrText>
            </w:r>
            <w:r w:rsidDel="00705F1C">
              <w:fldChar w:fldCharType="separate"/>
            </w:r>
            <w:r w:rsidR="003E5870" w:rsidDel="00705F1C">
              <w:rPr>
                <w:noProof/>
              </w:rPr>
              <w:delText xml:space="preserve"> </w:delText>
            </w:r>
            <w:r w:rsidDel="00705F1C">
              <w:fldChar w:fldCharType="end"/>
            </w:r>
          </w:del>
          <w:customXmlDelRangeStart w:id="1905" w:author="Dominik Messinger" w:date="2012-11-14T15:08:00Z"/>
        </w:sdtContent>
      </w:sdt>
      <w:customXmlDelRangeEnd w:id="1905"/>
      <w:r>
        <w:t xml:space="preserve">.  The mobile device carries an application overlay that enables the cloudlet to reconstruct the entire VM. One scenario for a VM synthesis cloudlet system is cyber foraging in hostile environments that are characterized by the lack of reliable wide-area networks </w:t>
      </w:r>
      <w:sdt>
        <w:sdtPr>
          <w:id w:val="1183703419"/>
          <w:citation/>
        </w:sdtPr>
        <w:sdtEndPr/>
        <w:sdtContent>
          <w:r>
            <w:fldChar w:fldCharType="begin"/>
          </w:r>
          <w:r w:rsidRPr="00C308E0">
            <w:instrText xml:space="preserve"> CITATION HaK11 \l 1031 </w:instrText>
          </w:r>
          <w:r>
            <w:fldChar w:fldCharType="separate"/>
          </w:r>
          <w:r w:rsidR="003520F5" w:rsidRPr="003520F5">
            <w:rPr>
              <w:noProof/>
            </w:rPr>
            <w:t>[6]</w:t>
          </w:r>
          <w:r>
            <w:fldChar w:fldCharType="end"/>
          </w:r>
        </w:sdtContent>
      </w:sdt>
      <w:r>
        <w:t xml:space="preserve">. The work in this thesis also focuses on providing external resources to mobile devices in hostile environments. However, instead of using a VM synthesis strategy, it explores the applicability of application virtualization as a strategy for cyber </w:t>
      </w:r>
      <w:r>
        <w:lastRenderedPageBreak/>
        <w:t xml:space="preserve">foraging. </w:t>
      </w:r>
      <w:proofErr w:type="gramStart"/>
      <w:r>
        <w:t>An architecture</w:t>
      </w:r>
      <w:proofErr w:type="gramEnd"/>
      <w:r>
        <w:t xml:space="preserve"> for application virtualization has been implemented as part of this thesis and is compared to VM synthesis.</w:t>
      </w:r>
    </w:p>
    <w:p w14:paraId="68842998" w14:textId="77777777" w:rsidR="00042E53" w:rsidRDefault="00042E53" w:rsidP="00042E53">
      <w:pPr>
        <w:pStyle w:val="berschrift1"/>
      </w:pPr>
      <w:bookmarkStart w:id="1906" w:name="_Toc337668012"/>
      <w:bookmarkStart w:id="1907" w:name="_Toc340693030"/>
      <w:r>
        <w:lastRenderedPageBreak/>
        <w:t>Limitations and Future Work</w:t>
      </w:r>
      <w:bookmarkEnd w:id="1906"/>
      <w:bookmarkEnd w:id="1907"/>
    </w:p>
    <w:p w14:paraId="313C9E56" w14:textId="77777777" w:rsidR="00042E53" w:rsidRDefault="00042E53" w:rsidP="00042E53">
      <w:r>
        <w:t>All cyber-foraging strategies have pros and cons. Application virtualization is not the exception. Application virtualization as a concept requires all application dependencies to be identified and packaged. Because it is impossible to automatically detect all dependencies, human knowledge of the application is required. This is especially true for applications that have a plug-in architecture. The application virtualization tools used in this thesis allow the manual addition of dependencies in order to create a complete a virtual package. Future work in this area should focus on facilitating the process of creating complete packages. A possible approach is to explicitly declare dependencies in a document similar to a manifest file. However, declaring folders or files manually is cumbersome, in which case a tool may help by suggesting typically-used components for inclusion. In addition, application virtualization does not have portability benefits if applications rely on specific hardware or device drivers. Requiring a very particular environment is against the idea of general-purpose cloudlets.</w:t>
      </w:r>
    </w:p>
    <w:p w14:paraId="7D931537" w14:textId="77777777" w:rsidR="00042E53" w:rsidRDefault="00042E53" w:rsidP="00042E53">
      <w:r>
        <w:t>Specific limitations of the implementation architecture presented in this thesis, and recommendation for future work, include:</w:t>
      </w:r>
    </w:p>
    <w:p w14:paraId="0EA1E63B" w14:textId="77777777" w:rsidR="00042E53" w:rsidRDefault="00042E53" w:rsidP="00042E53">
      <w:pPr>
        <w:pStyle w:val="Listenabsatz"/>
        <w:numPr>
          <w:ilvl w:val="0"/>
          <w:numId w:val="12"/>
        </w:numPr>
      </w:pPr>
      <w:r>
        <w:t>The implementation architecture presented in this thesis does not allow application servers running on the same cloudlet to have the same port number. However, because sandboxed applications can share common resources such as port numbers, they may conflict with each other.  This means that some form of virtualization or redirection has to be introduced into the architecture that decouples fixed port numbers from the actual ports provided by the cloudlet. Future work should analyze the overhead of isolating each application into its own VM, such as is done in VM synthesis.</w:t>
      </w:r>
    </w:p>
    <w:p w14:paraId="740A13A9" w14:textId="77777777" w:rsidR="00042E53" w:rsidRDefault="00042E53" w:rsidP="00042E53">
      <w:pPr>
        <w:pStyle w:val="Listenabsatz"/>
        <w:numPr>
          <w:ilvl w:val="0"/>
          <w:numId w:val="12"/>
        </w:numPr>
      </w:pPr>
      <w:r>
        <w:t>A real-world cloudlet solution has to satisfy security requirements, which have not been discussed in this thesis. Therefore, the implementation should be extended with trust establishment mechanisms between mobile devices and cloudlets.</w:t>
      </w:r>
    </w:p>
    <w:p w14:paraId="41A13D5F" w14:textId="77777777" w:rsidR="00042E53" w:rsidRDefault="00042E53" w:rsidP="00042E53">
      <w:pPr>
        <w:pStyle w:val="Listenabsatz"/>
        <w:numPr>
          <w:ilvl w:val="0"/>
          <w:numId w:val="12"/>
        </w:numPr>
      </w:pPr>
      <w:r>
        <w:t>The mechanism for discovering a cloudlet that fits the application’s requirements is rather primitive because it assumes that the cloudlet and mobile device use the same keywords for properties. As a consequence, the declaration of cloudlet capabilities and application demands has to be formalized in future work.</w:t>
      </w:r>
    </w:p>
    <w:p w14:paraId="61BC2C78" w14:textId="77777777" w:rsidR="00042E53" w:rsidRDefault="00042E53" w:rsidP="00042E53">
      <w:pPr>
        <w:pStyle w:val="Listenabsatz"/>
        <w:numPr>
          <w:ilvl w:val="0"/>
          <w:numId w:val="12"/>
        </w:numPr>
      </w:pPr>
      <w:r>
        <w:t xml:space="preserve">An important aspect of mobility is the ability to change cloudlets as these become out of range of the mobile devices or better cloudlets come into proximity. This requires live migration, i.e. resuming the halted application on another cloudlet while </w:t>
      </w:r>
      <w:r>
        <w:lastRenderedPageBreak/>
        <w:t>preserving computational state and minimizing downtimes. Migration of virtualized applications may be topic of future work.</w:t>
      </w:r>
    </w:p>
    <w:p w14:paraId="0B02D1F6" w14:textId="77777777" w:rsidR="00042E53" w:rsidRDefault="00042E53" w:rsidP="00042E53">
      <w:r>
        <w:t xml:space="preserve">Although application virtualization can be seen as an alternative to VM synthesis, this does not imply that these two strategies disqualify each other. On the contrary, they may complement one another and together increase the possibility of cyber foraging. A cloudlet may support both strategies with application virtualization being the preferred one because it is faster. VM synthesis in this case could be a fallback strategy in case there is not a match for the application or there is already a valid VM for the application </w:t>
      </w:r>
      <w:proofErr w:type="gramStart"/>
      <w:r>
        <w:t>The</w:t>
      </w:r>
      <w:proofErr w:type="gramEnd"/>
      <w:r>
        <w:t xml:space="preserve"> combination of VM synthesis and application virtualization needs further exploration.</w:t>
      </w:r>
    </w:p>
    <w:p w14:paraId="0067D544" w14:textId="77777777" w:rsidR="00042E53" w:rsidRDefault="00042E53" w:rsidP="00042E53">
      <w:pPr>
        <w:pStyle w:val="berschrift1"/>
      </w:pPr>
      <w:bookmarkStart w:id="1908" w:name="_Toc337668013"/>
      <w:bookmarkStart w:id="1909" w:name="_Toc340693031"/>
      <w:r>
        <w:lastRenderedPageBreak/>
        <w:t>Conclusion</w:t>
      </w:r>
      <w:bookmarkEnd w:id="1908"/>
      <w:r>
        <w:t>s</w:t>
      </w:r>
      <w:bookmarkEnd w:id="1909"/>
    </w:p>
    <w:p w14:paraId="2A6D3C30" w14:textId="77777777" w:rsidR="00042E53" w:rsidRDefault="00042E53" w:rsidP="00042E53">
      <w:r>
        <w:t>Cyber foraging, i.e. offloading of resource-intensive tasks to external resource-rich machines, enables mobile devices to provide acceptable performance for costly computations. At the same time the mobile device saves energy which leads to longer battery life.</w:t>
      </w:r>
    </w:p>
    <w:p w14:paraId="3BAAD6E7" w14:textId="77777777" w:rsidR="00042E53" w:rsidRDefault="00042E53" w:rsidP="00042E53">
      <w:r>
        <w:t>In this thesis, we have focused on cyber foraging in hostile environments where reliable networks are not guaranteed. Especially, a connection to a distant cloud or data center cannot be assumed. The role of the code offload site is played by cloudlets instead, which are machines in close proximity that make their resources available to mobile devices.</w:t>
      </w:r>
    </w:p>
    <w:p w14:paraId="24033F80" w14:textId="7215FEFA" w:rsidR="00042E53" w:rsidRDefault="00042E53" w:rsidP="00042E53">
      <w:r>
        <w:t xml:space="preserve">Our cyber foraging mechanism is based on the client-server principle; thereby the application client runs on the mobile device and the application server on the cloudlet. Before utilizing the cloudlet, the mobile device has to deploy its application server on the cloudlet. Related work that uses VM synthesis </w:t>
      </w:r>
      <w:sdt>
        <w:sdtPr>
          <w:id w:val="-1787498504"/>
          <w:citation/>
        </w:sdtPr>
        <w:sdtEndPr/>
        <w:sdtContent>
          <w:r>
            <w:fldChar w:fldCharType="begin"/>
          </w:r>
          <w:r w:rsidRPr="00C9177A">
            <w:instrText xml:space="preserve"> CITATION Sat09 \l 1031 </w:instrText>
          </w:r>
          <w:r>
            <w:fldChar w:fldCharType="separate"/>
          </w:r>
          <w:r w:rsidR="003520F5" w:rsidRPr="003520F5">
            <w:rPr>
              <w:noProof/>
            </w:rPr>
            <w:t>[3]</w:t>
          </w:r>
          <w:r>
            <w:fldChar w:fldCharType="end"/>
          </w:r>
        </w:sdtContent>
      </w:sdt>
      <w:sdt>
        <w:sdtPr>
          <w:id w:val="2000222895"/>
          <w:citation/>
        </w:sdtPr>
        <w:sdtEndPr/>
        <w:sdtContent>
          <w:r>
            <w:fldChar w:fldCharType="begin"/>
          </w:r>
          <w:r w:rsidRPr="00C9177A">
            <w:instrText xml:space="preserve"> CITATION HaK11 \l 1031 </w:instrText>
          </w:r>
          <w:r>
            <w:fldChar w:fldCharType="separate"/>
          </w:r>
          <w:r w:rsidR="003520F5">
            <w:rPr>
              <w:noProof/>
            </w:rPr>
            <w:t xml:space="preserve"> </w:t>
          </w:r>
          <w:r w:rsidR="003520F5" w:rsidRPr="003520F5">
            <w:rPr>
              <w:noProof/>
            </w:rPr>
            <w:t>[6]</w:t>
          </w:r>
          <w:r>
            <w:fldChar w:fldCharType="end"/>
          </w:r>
        </w:sdtContent>
      </w:sdt>
      <w:customXmlInsRangeStart w:id="1910" w:author="Dominik Messinger" w:date="2012-11-14T15:09:00Z"/>
      <w:sdt>
        <w:sdtPr>
          <w:id w:val="1621035429"/>
          <w:citation/>
        </w:sdtPr>
        <w:sdtEndPr/>
        <w:sdtContent>
          <w:customXmlInsRangeEnd w:id="1910"/>
          <w:ins w:id="1911" w:author="Dominik Messinger" w:date="2012-11-14T15:09:00Z">
            <w:r w:rsidR="00705F1C">
              <w:fldChar w:fldCharType="begin"/>
            </w:r>
            <w:r w:rsidR="00705F1C" w:rsidRPr="00705F1C">
              <w:rPr>
                <w:rPrChange w:id="1912" w:author="Dominik Messinger" w:date="2012-11-14T15:09:00Z">
                  <w:rPr>
                    <w:lang w:val="de-DE"/>
                  </w:rPr>
                </w:rPrChange>
              </w:rPr>
              <w:instrText xml:space="preserve"> CITATION Sim12 \l 1031 </w:instrText>
            </w:r>
          </w:ins>
          <w:r w:rsidR="00705F1C">
            <w:fldChar w:fldCharType="separate"/>
          </w:r>
          <w:r w:rsidR="003520F5">
            <w:rPr>
              <w:noProof/>
            </w:rPr>
            <w:t xml:space="preserve"> </w:t>
          </w:r>
          <w:r w:rsidR="003520F5" w:rsidRPr="003520F5">
            <w:rPr>
              <w:noProof/>
            </w:rPr>
            <w:t>[9]</w:t>
          </w:r>
          <w:ins w:id="1913" w:author="Dominik Messinger" w:date="2012-11-14T15:09:00Z">
            <w:r w:rsidR="00705F1C">
              <w:fldChar w:fldCharType="end"/>
            </w:r>
          </w:ins>
          <w:customXmlInsRangeStart w:id="1914" w:author="Dominik Messinger" w:date="2012-11-14T15:09:00Z"/>
        </w:sdtContent>
      </w:sdt>
      <w:customXmlInsRangeEnd w:id="1914"/>
      <w:customXmlDelRangeStart w:id="1915" w:author="Dominik Messinger" w:date="2012-11-14T15:09:00Z"/>
      <w:sdt>
        <w:sdtPr>
          <w:id w:val="1949966287"/>
          <w:citation/>
        </w:sdtPr>
        <w:sdtEndPr/>
        <w:sdtContent>
          <w:customXmlDelRangeEnd w:id="1915"/>
          <w:del w:id="1916" w:author="Dominik Messinger" w:date="2012-11-14T15:09:00Z">
            <w:r w:rsidDel="00705F1C">
              <w:fldChar w:fldCharType="begin"/>
            </w:r>
            <w:r w:rsidDel="00705F1C">
              <w:delInstrText xml:space="preserve">CITATION Platzhalter1 \l 1031 </w:delInstrText>
            </w:r>
            <w:r w:rsidDel="00705F1C">
              <w:fldChar w:fldCharType="separate"/>
            </w:r>
            <w:r w:rsidR="003E5870" w:rsidDel="00705F1C">
              <w:rPr>
                <w:noProof/>
              </w:rPr>
              <w:delText xml:space="preserve"> </w:delText>
            </w:r>
            <w:r w:rsidDel="00705F1C">
              <w:fldChar w:fldCharType="end"/>
            </w:r>
          </w:del>
          <w:customXmlDelRangeStart w:id="1917" w:author="Dominik Messinger" w:date="2012-11-14T15:09:00Z"/>
        </w:sdtContent>
      </w:sdt>
      <w:customXmlDelRangeEnd w:id="1917"/>
      <w:r>
        <w:t xml:space="preserve"> for cloudlet provisioning has been the driver for this thesis.</w:t>
      </w:r>
    </w:p>
    <w:p w14:paraId="2BA7D456" w14:textId="77777777" w:rsidR="00042E53" w:rsidRDefault="00042E53" w:rsidP="00042E53">
      <w:r>
        <w:t>The first part of this thesis explains the concept of cyber foraging in general, and then cloudlet-based cyber foraging in hostile environments in particular. Different strategies for cyber foraging are discussed and requirements for cloudlet-based cyber foraging are presented. We have explored application virtualization as a strategy for cyber foraging. The second part of this thesis provides an outline of the difficulties of application portability, followed by an introduction to application virtualization. In the context of this work, a cloudlet-based cyber foraging system that uses application virtualization has been implemented. This implementation is introduced by presenting an architectural overview and discussing selected implementation decisions. Subsequently, the implementation has been evaluated and the achieved results and characteristics have been compared with the VM synthesis strategy. The final part identifies limitations of this work and presents some ideas for future work.</w:t>
      </w:r>
    </w:p>
    <w:p w14:paraId="6089C1FB" w14:textId="77777777" w:rsidR="00042E53" w:rsidRDefault="00042E53" w:rsidP="00042E53">
      <w:r>
        <w:t xml:space="preserve">Summarizing the evaluation, application virtualization has an advantage over VM synthesis in terms of deployment phase performance. The two metrics for our definition of performance are application deployment time and energy consumption for application deployment. We have shown that these two metrics have a linear dependency with the amount of data that has to be transmitted to the cloudlet. This observation is true for both application virtualization and VM synthesis. The better performance of application virtualization results from significantly smaller file sizes. Another benefit of application virtualization is the loose coupling between an application and its required cloudlet </w:t>
      </w:r>
      <w:r>
        <w:lastRenderedPageBreak/>
        <w:t>environment. While having a member of an appropriate operating system family is sufficient for application virtualization, VM synthesis requires the cloudlet to provide a binary equal operating system. Therefore, application virtualization facilitates the provision of suitable cloudlet environments and allows for system patches without invalidation of the relationship between cloudlet and application.</w:t>
      </w:r>
    </w:p>
    <w:p w14:paraId="1FE392C0" w14:textId="77777777" w:rsidR="00042E53" w:rsidRDefault="00042E53" w:rsidP="00042E53">
      <w:r>
        <w:t>In other aspects, application virtualization falls behind VM synthesis. Hardware-specific dependencies such as device drivers cannot be virtualized. VM synthesis does not suffer from this limitation because all hardware is virtualized. Application virtualization requires careful manual dependency management to guarantee an application’s correct operation on a cloudlet. VM synthesis requires no knowledge other than what is necessary for an ordinary installation process.</w:t>
      </w:r>
    </w:p>
    <w:p w14:paraId="78819E0C" w14:textId="77777777" w:rsidR="00042E53" w:rsidRDefault="00042E53" w:rsidP="00042E53">
      <w:r>
        <w:t>Nonetheless, application virtualization is a promising strategy for cyber foraging in resource-constrained environments because of it is a lightweight approach that offers high portability. It can also be viewed as a complement to VM synthesis in a combined cyber-foraging model. Future work may build on the implementation in this thesis and try to overcome some of its shortcomings.</w:t>
      </w:r>
    </w:p>
    <w:p w14:paraId="5064E0F9" w14:textId="77777777" w:rsidR="00051F83" w:rsidRPr="00076BE0" w:rsidRDefault="00051F83" w:rsidP="00076BE0"/>
    <w:bookmarkStart w:id="1918" w:name="_Toc340693032"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61718096" w:rsidR="00CA714A" w:rsidRPr="003D09A4" w:rsidRDefault="00CA714A" w:rsidP="00470BF1">
          <w:pPr>
            <w:pStyle w:val="berschrift1"/>
          </w:pPr>
          <w:r w:rsidRPr="003D09A4">
            <w:t>References</w:t>
          </w:r>
          <w:bookmarkEnd w:id="1918"/>
        </w:p>
        <w:sdt>
          <w:sdtPr>
            <w:id w:val="111145805"/>
            <w:bibliography/>
          </w:sdtPr>
          <w:sdtEndPr/>
          <w:sdtContent>
            <w:p w14:paraId="054E83EE" w14:textId="77777777" w:rsidR="003520F5"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3520F5" w14:paraId="5A31855F" w14:textId="77777777">
                <w:trPr>
                  <w:tblCellSpacing w:w="15" w:type="dxa"/>
                </w:trPr>
                <w:tc>
                  <w:tcPr>
                    <w:tcW w:w="50" w:type="pct"/>
                    <w:hideMark/>
                  </w:tcPr>
                  <w:p w14:paraId="3588B622" w14:textId="77777777" w:rsidR="003520F5" w:rsidRDefault="003520F5">
                    <w:pPr>
                      <w:pStyle w:val="Literaturverzeichnis"/>
                      <w:rPr>
                        <w:rFonts w:eastAsiaTheme="minorEastAsia"/>
                        <w:noProof/>
                      </w:rPr>
                    </w:pPr>
                    <w:r>
                      <w:rPr>
                        <w:noProof/>
                      </w:rPr>
                      <w:t xml:space="preserve">[1] </w:t>
                    </w:r>
                  </w:p>
                </w:tc>
                <w:tc>
                  <w:tcPr>
                    <w:tcW w:w="0" w:type="auto"/>
                    <w:hideMark/>
                  </w:tcPr>
                  <w:p w14:paraId="58C0094C" w14:textId="77777777" w:rsidR="003520F5" w:rsidRDefault="003520F5">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3520F5" w14:paraId="3077D7C1" w14:textId="77777777">
                <w:trPr>
                  <w:tblCellSpacing w:w="15" w:type="dxa"/>
                </w:trPr>
                <w:tc>
                  <w:tcPr>
                    <w:tcW w:w="50" w:type="pct"/>
                    <w:hideMark/>
                  </w:tcPr>
                  <w:p w14:paraId="38D66268" w14:textId="77777777" w:rsidR="003520F5" w:rsidRDefault="003520F5">
                    <w:pPr>
                      <w:pStyle w:val="Literaturverzeichnis"/>
                      <w:rPr>
                        <w:rFonts w:eastAsiaTheme="minorEastAsia"/>
                        <w:noProof/>
                      </w:rPr>
                    </w:pPr>
                    <w:r>
                      <w:rPr>
                        <w:noProof/>
                      </w:rPr>
                      <w:t xml:space="preserve">[2] </w:t>
                    </w:r>
                  </w:p>
                </w:tc>
                <w:tc>
                  <w:tcPr>
                    <w:tcW w:w="0" w:type="auto"/>
                    <w:hideMark/>
                  </w:tcPr>
                  <w:p w14:paraId="138A01E8" w14:textId="77777777" w:rsidR="003520F5" w:rsidRDefault="003520F5">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3520F5" w14:paraId="5E8E7B80" w14:textId="77777777">
                <w:trPr>
                  <w:tblCellSpacing w:w="15" w:type="dxa"/>
                </w:trPr>
                <w:tc>
                  <w:tcPr>
                    <w:tcW w:w="50" w:type="pct"/>
                    <w:hideMark/>
                  </w:tcPr>
                  <w:p w14:paraId="009CE2FB" w14:textId="77777777" w:rsidR="003520F5" w:rsidRDefault="003520F5">
                    <w:pPr>
                      <w:pStyle w:val="Literaturverzeichnis"/>
                      <w:rPr>
                        <w:rFonts w:eastAsiaTheme="minorEastAsia"/>
                        <w:noProof/>
                      </w:rPr>
                    </w:pPr>
                    <w:r>
                      <w:rPr>
                        <w:noProof/>
                      </w:rPr>
                      <w:t xml:space="preserve">[3] </w:t>
                    </w:r>
                  </w:p>
                </w:tc>
                <w:tc>
                  <w:tcPr>
                    <w:tcW w:w="0" w:type="auto"/>
                    <w:hideMark/>
                  </w:tcPr>
                  <w:p w14:paraId="1DBC5ED3" w14:textId="77777777" w:rsidR="003520F5" w:rsidRDefault="003520F5">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3520F5" w14:paraId="3FA66386" w14:textId="77777777">
                <w:trPr>
                  <w:tblCellSpacing w:w="15" w:type="dxa"/>
                </w:trPr>
                <w:tc>
                  <w:tcPr>
                    <w:tcW w:w="50" w:type="pct"/>
                    <w:hideMark/>
                  </w:tcPr>
                  <w:p w14:paraId="1B24C158" w14:textId="77777777" w:rsidR="003520F5" w:rsidRDefault="003520F5">
                    <w:pPr>
                      <w:pStyle w:val="Literaturverzeichnis"/>
                      <w:rPr>
                        <w:rFonts w:eastAsiaTheme="minorEastAsia"/>
                        <w:noProof/>
                      </w:rPr>
                    </w:pPr>
                    <w:r>
                      <w:rPr>
                        <w:noProof/>
                      </w:rPr>
                      <w:t xml:space="preserve">[4] </w:t>
                    </w:r>
                  </w:p>
                </w:tc>
                <w:tc>
                  <w:tcPr>
                    <w:tcW w:w="0" w:type="auto"/>
                    <w:hideMark/>
                  </w:tcPr>
                  <w:p w14:paraId="6C1A150C" w14:textId="77777777" w:rsidR="003520F5" w:rsidRDefault="003520F5">
                    <w:pPr>
                      <w:pStyle w:val="Literaturverzeichnis"/>
                      <w:rPr>
                        <w:rFonts w:eastAsiaTheme="minorEastAsia"/>
                        <w:noProof/>
                      </w:rPr>
                    </w:pPr>
                    <w:r>
                      <w:rPr>
                        <w:noProof/>
                      </w:rPr>
                      <w:t>"Siri," Apple, [Online]. Available: http://www.apple.com/iphone/features/siri.html. [Accessed 31 07 2012].</w:t>
                    </w:r>
                  </w:p>
                </w:tc>
              </w:tr>
              <w:tr w:rsidR="003520F5" w14:paraId="5C0A4E22" w14:textId="77777777">
                <w:trPr>
                  <w:tblCellSpacing w:w="15" w:type="dxa"/>
                </w:trPr>
                <w:tc>
                  <w:tcPr>
                    <w:tcW w:w="50" w:type="pct"/>
                    <w:hideMark/>
                  </w:tcPr>
                  <w:p w14:paraId="6D44D063" w14:textId="77777777" w:rsidR="003520F5" w:rsidRDefault="003520F5">
                    <w:pPr>
                      <w:pStyle w:val="Literaturverzeichnis"/>
                      <w:rPr>
                        <w:rFonts w:eastAsiaTheme="minorEastAsia"/>
                        <w:noProof/>
                      </w:rPr>
                    </w:pPr>
                    <w:r>
                      <w:rPr>
                        <w:noProof/>
                      </w:rPr>
                      <w:t xml:space="preserve">[5] </w:t>
                    </w:r>
                  </w:p>
                </w:tc>
                <w:tc>
                  <w:tcPr>
                    <w:tcW w:w="0" w:type="auto"/>
                    <w:hideMark/>
                  </w:tcPr>
                  <w:p w14:paraId="03FB5576" w14:textId="77777777" w:rsidR="003520F5" w:rsidRDefault="003520F5">
                    <w:pPr>
                      <w:pStyle w:val="Literaturverzeichnis"/>
                      <w:rPr>
                        <w:rFonts w:eastAsiaTheme="minorEastAsia"/>
                        <w:noProof/>
                      </w:rPr>
                    </w:pPr>
                    <w:r>
                      <w:rPr>
                        <w:noProof/>
                      </w:rPr>
                      <w:t>"Google Goggles," Google, [Online]. Available: http://www.google.com/mobile/goggles/. [Accessed 31 07 2012].</w:t>
                    </w:r>
                  </w:p>
                </w:tc>
              </w:tr>
              <w:tr w:rsidR="003520F5" w14:paraId="23726985" w14:textId="77777777">
                <w:trPr>
                  <w:tblCellSpacing w:w="15" w:type="dxa"/>
                </w:trPr>
                <w:tc>
                  <w:tcPr>
                    <w:tcW w:w="50" w:type="pct"/>
                    <w:hideMark/>
                  </w:tcPr>
                  <w:p w14:paraId="12644605" w14:textId="77777777" w:rsidR="003520F5" w:rsidRDefault="003520F5">
                    <w:pPr>
                      <w:pStyle w:val="Literaturverzeichnis"/>
                      <w:rPr>
                        <w:rFonts w:eastAsiaTheme="minorEastAsia"/>
                        <w:noProof/>
                      </w:rPr>
                    </w:pPr>
                    <w:r>
                      <w:rPr>
                        <w:noProof/>
                      </w:rPr>
                      <w:t xml:space="preserve">[6] </w:t>
                    </w:r>
                  </w:p>
                </w:tc>
                <w:tc>
                  <w:tcPr>
                    <w:tcW w:w="0" w:type="auto"/>
                    <w:hideMark/>
                  </w:tcPr>
                  <w:p w14:paraId="2BDEF53A" w14:textId="77777777" w:rsidR="003520F5" w:rsidRDefault="003520F5">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3520F5" w14:paraId="57EF3214" w14:textId="77777777">
                <w:trPr>
                  <w:tblCellSpacing w:w="15" w:type="dxa"/>
                </w:trPr>
                <w:tc>
                  <w:tcPr>
                    <w:tcW w:w="50" w:type="pct"/>
                    <w:hideMark/>
                  </w:tcPr>
                  <w:p w14:paraId="7746D6AD" w14:textId="77777777" w:rsidR="003520F5" w:rsidRDefault="003520F5">
                    <w:pPr>
                      <w:pStyle w:val="Literaturverzeichnis"/>
                      <w:rPr>
                        <w:rFonts w:eastAsiaTheme="minorEastAsia"/>
                        <w:noProof/>
                      </w:rPr>
                    </w:pPr>
                    <w:r>
                      <w:rPr>
                        <w:noProof/>
                      </w:rPr>
                      <w:t xml:space="preserve">[7] </w:t>
                    </w:r>
                  </w:p>
                </w:tc>
                <w:tc>
                  <w:tcPr>
                    <w:tcW w:w="0" w:type="auto"/>
                    <w:hideMark/>
                  </w:tcPr>
                  <w:p w14:paraId="73A68FFF" w14:textId="77777777" w:rsidR="003520F5" w:rsidRDefault="003520F5">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3520F5" w14:paraId="4FCEE4FE" w14:textId="77777777">
                <w:trPr>
                  <w:tblCellSpacing w:w="15" w:type="dxa"/>
                </w:trPr>
                <w:tc>
                  <w:tcPr>
                    <w:tcW w:w="50" w:type="pct"/>
                    <w:hideMark/>
                  </w:tcPr>
                  <w:p w14:paraId="0E6120A1" w14:textId="77777777" w:rsidR="003520F5" w:rsidRDefault="003520F5">
                    <w:pPr>
                      <w:pStyle w:val="Literaturverzeichnis"/>
                      <w:rPr>
                        <w:rFonts w:eastAsiaTheme="minorEastAsia"/>
                        <w:noProof/>
                      </w:rPr>
                    </w:pPr>
                    <w:r>
                      <w:rPr>
                        <w:noProof/>
                      </w:rPr>
                      <w:t xml:space="preserve">[8] </w:t>
                    </w:r>
                  </w:p>
                </w:tc>
                <w:tc>
                  <w:tcPr>
                    <w:tcW w:w="0" w:type="auto"/>
                    <w:hideMark/>
                  </w:tcPr>
                  <w:p w14:paraId="3F2D8187" w14:textId="77777777" w:rsidR="003520F5" w:rsidRDefault="003520F5">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3520F5" w14:paraId="5030A223" w14:textId="77777777">
                <w:trPr>
                  <w:tblCellSpacing w:w="15" w:type="dxa"/>
                </w:trPr>
                <w:tc>
                  <w:tcPr>
                    <w:tcW w:w="50" w:type="pct"/>
                    <w:hideMark/>
                  </w:tcPr>
                  <w:p w14:paraId="4F33D304" w14:textId="77777777" w:rsidR="003520F5" w:rsidRDefault="003520F5">
                    <w:pPr>
                      <w:pStyle w:val="Literaturverzeichnis"/>
                      <w:rPr>
                        <w:rFonts w:eastAsiaTheme="minorEastAsia"/>
                        <w:noProof/>
                      </w:rPr>
                    </w:pPr>
                    <w:r>
                      <w:rPr>
                        <w:noProof/>
                      </w:rPr>
                      <w:t xml:space="preserve">[9] </w:t>
                    </w:r>
                  </w:p>
                </w:tc>
                <w:tc>
                  <w:tcPr>
                    <w:tcW w:w="0" w:type="auto"/>
                    <w:hideMark/>
                  </w:tcPr>
                  <w:p w14:paraId="12332C21" w14:textId="77777777" w:rsidR="003520F5" w:rsidRDefault="003520F5">
                    <w:pPr>
                      <w:pStyle w:val="Literaturverzeichnis"/>
                      <w:rPr>
                        <w:rFonts w:eastAsiaTheme="minorEastAsia"/>
                        <w:noProof/>
                      </w:rPr>
                    </w:pPr>
                    <w:r>
                      <w:rPr>
                        <w:noProof/>
                      </w:rPr>
                      <w:t>S. Simanta, G. Lewis, E. Morris, K. Ha and M. Satyanarayanan, "Cloud Computing at the Tactical Edge (CMU/SEI-2012-TN-015)," Software Engineering Institute, Carnegie Mellon University, 2012. [Online]. Available: http://www.sei.cmu.edu/library/abstracts/reports/12tn015.cfm.</w:t>
                    </w:r>
                  </w:p>
                </w:tc>
              </w:tr>
              <w:tr w:rsidR="003520F5" w14:paraId="2C092CC0" w14:textId="77777777">
                <w:trPr>
                  <w:tblCellSpacing w:w="15" w:type="dxa"/>
                </w:trPr>
                <w:tc>
                  <w:tcPr>
                    <w:tcW w:w="50" w:type="pct"/>
                    <w:hideMark/>
                  </w:tcPr>
                  <w:p w14:paraId="74C902BC" w14:textId="77777777" w:rsidR="003520F5" w:rsidRDefault="003520F5">
                    <w:pPr>
                      <w:pStyle w:val="Literaturverzeichnis"/>
                      <w:rPr>
                        <w:rFonts w:eastAsiaTheme="minorEastAsia"/>
                        <w:noProof/>
                      </w:rPr>
                    </w:pPr>
                    <w:r>
                      <w:rPr>
                        <w:noProof/>
                      </w:rPr>
                      <w:t xml:space="preserve">[10] </w:t>
                    </w:r>
                  </w:p>
                </w:tc>
                <w:tc>
                  <w:tcPr>
                    <w:tcW w:w="0" w:type="auto"/>
                    <w:hideMark/>
                  </w:tcPr>
                  <w:p w14:paraId="5E7AE752" w14:textId="77777777" w:rsidR="003520F5" w:rsidRDefault="003520F5">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3520F5" w14:paraId="0E513E56" w14:textId="77777777">
                <w:trPr>
                  <w:tblCellSpacing w:w="15" w:type="dxa"/>
                </w:trPr>
                <w:tc>
                  <w:tcPr>
                    <w:tcW w:w="50" w:type="pct"/>
                    <w:hideMark/>
                  </w:tcPr>
                  <w:p w14:paraId="7706942B" w14:textId="77777777" w:rsidR="003520F5" w:rsidRDefault="003520F5">
                    <w:pPr>
                      <w:pStyle w:val="Literaturverzeichnis"/>
                      <w:rPr>
                        <w:rFonts w:eastAsiaTheme="minorEastAsia"/>
                        <w:noProof/>
                      </w:rPr>
                    </w:pPr>
                    <w:r>
                      <w:rPr>
                        <w:noProof/>
                      </w:rPr>
                      <w:lastRenderedPageBreak/>
                      <w:t xml:space="preserve">[11] </w:t>
                    </w:r>
                  </w:p>
                </w:tc>
                <w:tc>
                  <w:tcPr>
                    <w:tcW w:w="0" w:type="auto"/>
                    <w:hideMark/>
                  </w:tcPr>
                  <w:p w14:paraId="526F2E54" w14:textId="77777777" w:rsidR="003520F5" w:rsidRDefault="003520F5">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3520F5" w14:paraId="041F5444" w14:textId="77777777">
                <w:trPr>
                  <w:tblCellSpacing w:w="15" w:type="dxa"/>
                </w:trPr>
                <w:tc>
                  <w:tcPr>
                    <w:tcW w:w="50" w:type="pct"/>
                    <w:hideMark/>
                  </w:tcPr>
                  <w:p w14:paraId="5DD11958" w14:textId="77777777" w:rsidR="003520F5" w:rsidRDefault="003520F5">
                    <w:pPr>
                      <w:pStyle w:val="Literaturverzeichnis"/>
                      <w:rPr>
                        <w:rFonts w:eastAsiaTheme="minorEastAsia"/>
                        <w:noProof/>
                      </w:rPr>
                    </w:pPr>
                    <w:r>
                      <w:rPr>
                        <w:noProof/>
                      </w:rPr>
                      <w:t xml:space="preserve">[12] </w:t>
                    </w:r>
                  </w:p>
                </w:tc>
                <w:tc>
                  <w:tcPr>
                    <w:tcW w:w="0" w:type="auto"/>
                    <w:hideMark/>
                  </w:tcPr>
                  <w:p w14:paraId="39C63656" w14:textId="77777777" w:rsidR="003520F5" w:rsidRDefault="003520F5">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3520F5" w14:paraId="4C20E88F" w14:textId="77777777">
                <w:trPr>
                  <w:tblCellSpacing w:w="15" w:type="dxa"/>
                </w:trPr>
                <w:tc>
                  <w:tcPr>
                    <w:tcW w:w="50" w:type="pct"/>
                    <w:hideMark/>
                  </w:tcPr>
                  <w:p w14:paraId="40F07212" w14:textId="77777777" w:rsidR="003520F5" w:rsidRDefault="003520F5">
                    <w:pPr>
                      <w:pStyle w:val="Literaturverzeichnis"/>
                      <w:rPr>
                        <w:rFonts w:eastAsiaTheme="minorEastAsia"/>
                        <w:noProof/>
                      </w:rPr>
                    </w:pPr>
                    <w:r>
                      <w:rPr>
                        <w:noProof/>
                      </w:rPr>
                      <w:t xml:space="preserve">[13] </w:t>
                    </w:r>
                  </w:p>
                </w:tc>
                <w:tc>
                  <w:tcPr>
                    <w:tcW w:w="0" w:type="auto"/>
                    <w:hideMark/>
                  </w:tcPr>
                  <w:p w14:paraId="6354ED4F" w14:textId="77777777" w:rsidR="003520F5" w:rsidRDefault="003520F5">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3520F5" w14:paraId="5A6CAF3D" w14:textId="77777777">
                <w:trPr>
                  <w:tblCellSpacing w:w="15" w:type="dxa"/>
                </w:trPr>
                <w:tc>
                  <w:tcPr>
                    <w:tcW w:w="50" w:type="pct"/>
                    <w:hideMark/>
                  </w:tcPr>
                  <w:p w14:paraId="25868F44" w14:textId="77777777" w:rsidR="003520F5" w:rsidRDefault="003520F5">
                    <w:pPr>
                      <w:pStyle w:val="Literaturverzeichnis"/>
                      <w:rPr>
                        <w:rFonts w:eastAsiaTheme="minorEastAsia"/>
                        <w:noProof/>
                      </w:rPr>
                    </w:pPr>
                    <w:r>
                      <w:rPr>
                        <w:noProof/>
                      </w:rPr>
                      <w:t xml:space="preserve">[14] </w:t>
                    </w:r>
                  </w:p>
                </w:tc>
                <w:tc>
                  <w:tcPr>
                    <w:tcW w:w="0" w:type="auto"/>
                    <w:hideMark/>
                  </w:tcPr>
                  <w:p w14:paraId="3632EAF6" w14:textId="77777777" w:rsidR="003520F5" w:rsidRDefault="003520F5">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3520F5" w14:paraId="770796AA" w14:textId="77777777">
                <w:trPr>
                  <w:tblCellSpacing w:w="15" w:type="dxa"/>
                </w:trPr>
                <w:tc>
                  <w:tcPr>
                    <w:tcW w:w="50" w:type="pct"/>
                    <w:hideMark/>
                  </w:tcPr>
                  <w:p w14:paraId="168BA921" w14:textId="77777777" w:rsidR="003520F5" w:rsidRDefault="003520F5">
                    <w:pPr>
                      <w:pStyle w:val="Literaturverzeichnis"/>
                      <w:rPr>
                        <w:rFonts w:eastAsiaTheme="minorEastAsia"/>
                        <w:noProof/>
                      </w:rPr>
                    </w:pPr>
                    <w:r>
                      <w:rPr>
                        <w:noProof/>
                      </w:rPr>
                      <w:t xml:space="preserve">[15] </w:t>
                    </w:r>
                  </w:p>
                </w:tc>
                <w:tc>
                  <w:tcPr>
                    <w:tcW w:w="0" w:type="auto"/>
                    <w:hideMark/>
                  </w:tcPr>
                  <w:p w14:paraId="06E41508" w14:textId="77777777" w:rsidR="003520F5" w:rsidRDefault="003520F5">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3520F5" w14:paraId="59AD59F4" w14:textId="77777777">
                <w:trPr>
                  <w:tblCellSpacing w:w="15" w:type="dxa"/>
                </w:trPr>
                <w:tc>
                  <w:tcPr>
                    <w:tcW w:w="50" w:type="pct"/>
                    <w:hideMark/>
                  </w:tcPr>
                  <w:p w14:paraId="792BF1E3" w14:textId="77777777" w:rsidR="003520F5" w:rsidRDefault="003520F5">
                    <w:pPr>
                      <w:pStyle w:val="Literaturverzeichnis"/>
                      <w:rPr>
                        <w:rFonts w:eastAsiaTheme="minorEastAsia"/>
                        <w:noProof/>
                      </w:rPr>
                    </w:pPr>
                    <w:r>
                      <w:rPr>
                        <w:noProof/>
                      </w:rPr>
                      <w:t xml:space="preserve">[16] </w:t>
                    </w:r>
                  </w:p>
                </w:tc>
                <w:tc>
                  <w:tcPr>
                    <w:tcW w:w="0" w:type="auto"/>
                    <w:hideMark/>
                  </w:tcPr>
                  <w:p w14:paraId="25EB9484" w14:textId="77777777" w:rsidR="003520F5" w:rsidRDefault="003520F5">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3520F5" w14:paraId="6F4E5086" w14:textId="77777777">
                <w:trPr>
                  <w:tblCellSpacing w:w="15" w:type="dxa"/>
                </w:trPr>
                <w:tc>
                  <w:tcPr>
                    <w:tcW w:w="50" w:type="pct"/>
                    <w:hideMark/>
                  </w:tcPr>
                  <w:p w14:paraId="6A60C2D9" w14:textId="77777777" w:rsidR="003520F5" w:rsidRDefault="003520F5">
                    <w:pPr>
                      <w:pStyle w:val="Literaturverzeichnis"/>
                      <w:rPr>
                        <w:rFonts w:eastAsiaTheme="minorEastAsia"/>
                        <w:noProof/>
                      </w:rPr>
                    </w:pPr>
                    <w:r>
                      <w:rPr>
                        <w:noProof/>
                      </w:rPr>
                      <w:t xml:space="preserve">[17] </w:t>
                    </w:r>
                  </w:p>
                </w:tc>
                <w:tc>
                  <w:tcPr>
                    <w:tcW w:w="0" w:type="auto"/>
                    <w:hideMark/>
                  </w:tcPr>
                  <w:p w14:paraId="1D1FFD8A" w14:textId="77777777" w:rsidR="003520F5" w:rsidRDefault="003520F5">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3520F5" w14:paraId="0022308A" w14:textId="77777777">
                <w:trPr>
                  <w:tblCellSpacing w:w="15" w:type="dxa"/>
                </w:trPr>
                <w:tc>
                  <w:tcPr>
                    <w:tcW w:w="50" w:type="pct"/>
                    <w:hideMark/>
                  </w:tcPr>
                  <w:p w14:paraId="2A742A21" w14:textId="77777777" w:rsidR="003520F5" w:rsidRDefault="003520F5">
                    <w:pPr>
                      <w:pStyle w:val="Literaturverzeichnis"/>
                      <w:rPr>
                        <w:rFonts w:eastAsiaTheme="minorEastAsia"/>
                        <w:noProof/>
                      </w:rPr>
                    </w:pPr>
                    <w:r>
                      <w:rPr>
                        <w:noProof/>
                      </w:rPr>
                      <w:t xml:space="preserve">[18] </w:t>
                    </w:r>
                  </w:p>
                </w:tc>
                <w:tc>
                  <w:tcPr>
                    <w:tcW w:w="0" w:type="auto"/>
                    <w:hideMark/>
                  </w:tcPr>
                  <w:p w14:paraId="4580FACC" w14:textId="77777777" w:rsidR="003520F5" w:rsidRDefault="003520F5">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3520F5" w14:paraId="3C2B4370" w14:textId="77777777">
                <w:trPr>
                  <w:tblCellSpacing w:w="15" w:type="dxa"/>
                </w:trPr>
                <w:tc>
                  <w:tcPr>
                    <w:tcW w:w="50" w:type="pct"/>
                    <w:hideMark/>
                  </w:tcPr>
                  <w:p w14:paraId="3AACDC19" w14:textId="77777777" w:rsidR="003520F5" w:rsidRDefault="003520F5">
                    <w:pPr>
                      <w:pStyle w:val="Literaturverzeichnis"/>
                      <w:rPr>
                        <w:rFonts w:eastAsiaTheme="minorEastAsia"/>
                        <w:noProof/>
                      </w:rPr>
                    </w:pPr>
                    <w:r>
                      <w:rPr>
                        <w:noProof/>
                      </w:rPr>
                      <w:t xml:space="preserve">[19] </w:t>
                    </w:r>
                  </w:p>
                </w:tc>
                <w:tc>
                  <w:tcPr>
                    <w:tcW w:w="0" w:type="auto"/>
                    <w:hideMark/>
                  </w:tcPr>
                  <w:p w14:paraId="14848D3E" w14:textId="77777777" w:rsidR="003520F5" w:rsidRDefault="003520F5">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3520F5" w14:paraId="3E795043" w14:textId="77777777">
                <w:trPr>
                  <w:tblCellSpacing w:w="15" w:type="dxa"/>
                </w:trPr>
                <w:tc>
                  <w:tcPr>
                    <w:tcW w:w="50" w:type="pct"/>
                    <w:hideMark/>
                  </w:tcPr>
                  <w:p w14:paraId="62C6F734" w14:textId="77777777" w:rsidR="003520F5" w:rsidRDefault="003520F5">
                    <w:pPr>
                      <w:pStyle w:val="Literaturverzeichnis"/>
                      <w:rPr>
                        <w:rFonts w:eastAsiaTheme="minorEastAsia"/>
                        <w:noProof/>
                      </w:rPr>
                    </w:pPr>
                    <w:r>
                      <w:rPr>
                        <w:noProof/>
                      </w:rPr>
                      <w:t xml:space="preserve">[20] </w:t>
                    </w:r>
                  </w:p>
                </w:tc>
                <w:tc>
                  <w:tcPr>
                    <w:tcW w:w="0" w:type="auto"/>
                    <w:hideMark/>
                  </w:tcPr>
                  <w:p w14:paraId="060665BA" w14:textId="77777777" w:rsidR="003520F5" w:rsidRDefault="003520F5">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3520F5" w14:paraId="0B3000E4" w14:textId="77777777">
                <w:trPr>
                  <w:tblCellSpacing w:w="15" w:type="dxa"/>
                </w:trPr>
                <w:tc>
                  <w:tcPr>
                    <w:tcW w:w="50" w:type="pct"/>
                    <w:hideMark/>
                  </w:tcPr>
                  <w:p w14:paraId="4F08DCF3" w14:textId="77777777" w:rsidR="003520F5" w:rsidRDefault="003520F5">
                    <w:pPr>
                      <w:pStyle w:val="Literaturverzeichnis"/>
                      <w:rPr>
                        <w:rFonts w:eastAsiaTheme="minorEastAsia"/>
                        <w:noProof/>
                      </w:rPr>
                    </w:pPr>
                    <w:r>
                      <w:rPr>
                        <w:noProof/>
                      </w:rPr>
                      <w:t xml:space="preserve">[21] </w:t>
                    </w:r>
                  </w:p>
                </w:tc>
                <w:tc>
                  <w:tcPr>
                    <w:tcW w:w="0" w:type="auto"/>
                    <w:hideMark/>
                  </w:tcPr>
                  <w:p w14:paraId="2211427A" w14:textId="77777777" w:rsidR="003520F5" w:rsidRDefault="003520F5">
                    <w:pPr>
                      <w:pStyle w:val="Literaturverzeichnis"/>
                      <w:rPr>
                        <w:rFonts w:eastAsiaTheme="minorEastAsia"/>
                        <w:noProof/>
                      </w:rPr>
                    </w:pPr>
                    <w:r>
                      <w:rPr>
                        <w:noProof/>
                      </w:rPr>
                      <w:t xml:space="preserve">Microsoft, "Component Object Model (COM)," Microsoft Corporation, 1993. [Online]. Available: http://msdn.microsoft.com/en-us/library/ms680573(v=vs.85). [Accessed 6 8 </w:t>
                    </w:r>
                    <w:r>
                      <w:rPr>
                        <w:noProof/>
                      </w:rPr>
                      <w:lastRenderedPageBreak/>
                      <w:t>2012].</w:t>
                    </w:r>
                  </w:p>
                </w:tc>
              </w:tr>
              <w:tr w:rsidR="003520F5" w14:paraId="1566C699" w14:textId="77777777">
                <w:trPr>
                  <w:tblCellSpacing w:w="15" w:type="dxa"/>
                </w:trPr>
                <w:tc>
                  <w:tcPr>
                    <w:tcW w:w="50" w:type="pct"/>
                    <w:hideMark/>
                  </w:tcPr>
                  <w:p w14:paraId="4B9ED1A4" w14:textId="77777777" w:rsidR="003520F5" w:rsidRDefault="003520F5">
                    <w:pPr>
                      <w:pStyle w:val="Literaturverzeichnis"/>
                      <w:rPr>
                        <w:rFonts w:eastAsiaTheme="minorEastAsia"/>
                        <w:noProof/>
                      </w:rPr>
                    </w:pPr>
                    <w:r>
                      <w:rPr>
                        <w:noProof/>
                      </w:rPr>
                      <w:lastRenderedPageBreak/>
                      <w:t xml:space="preserve">[22] </w:t>
                    </w:r>
                  </w:p>
                </w:tc>
                <w:tc>
                  <w:tcPr>
                    <w:tcW w:w="0" w:type="auto"/>
                    <w:hideMark/>
                  </w:tcPr>
                  <w:p w14:paraId="26DD5DDE" w14:textId="77777777" w:rsidR="003520F5" w:rsidRDefault="003520F5">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3520F5" w14:paraId="2632E007" w14:textId="77777777">
                <w:trPr>
                  <w:tblCellSpacing w:w="15" w:type="dxa"/>
                </w:trPr>
                <w:tc>
                  <w:tcPr>
                    <w:tcW w:w="50" w:type="pct"/>
                    <w:hideMark/>
                  </w:tcPr>
                  <w:p w14:paraId="22DD90DC" w14:textId="77777777" w:rsidR="003520F5" w:rsidRDefault="003520F5">
                    <w:pPr>
                      <w:pStyle w:val="Literaturverzeichnis"/>
                      <w:rPr>
                        <w:rFonts w:eastAsiaTheme="minorEastAsia"/>
                        <w:noProof/>
                      </w:rPr>
                    </w:pPr>
                    <w:r>
                      <w:rPr>
                        <w:noProof/>
                      </w:rPr>
                      <w:t xml:space="preserve">[23] </w:t>
                    </w:r>
                  </w:p>
                </w:tc>
                <w:tc>
                  <w:tcPr>
                    <w:tcW w:w="0" w:type="auto"/>
                    <w:hideMark/>
                  </w:tcPr>
                  <w:p w14:paraId="290B0105" w14:textId="77777777" w:rsidR="003520F5" w:rsidRDefault="003520F5">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3520F5" w14:paraId="2E50AFA6" w14:textId="77777777">
                <w:trPr>
                  <w:tblCellSpacing w:w="15" w:type="dxa"/>
                </w:trPr>
                <w:tc>
                  <w:tcPr>
                    <w:tcW w:w="50" w:type="pct"/>
                    <w:hideMark/>
                  </w:tcPr>
                  <w:p w14:paraId="08C943C3" w14:textId="77777777" w:rsidR="003520F5" w:rsidRDefault="003520F5">
                    <w:pPr>
                      <w:pStyle w:val="Literaturverzeichnis"/>
                      <w:rPr>
                        <w:rFonts w:eastAsiaTheme="minorEastAsia"/>
                        <w:noProof/>
                      </w:rPr>
                    </w:pPr>
                    <w:r>
                      <w:rPr>
                        <w:noProof/>
                      </w:rPr>
                      <w:t xml:space="preserve">[24] </w:t>
                    </w:r>
                  </w:p>
                </w:tc>
                <w:tc>
                  <w:tcPr>
                    <w:tcW w:w="0" w:type="auto"/>
                    <w:hideMark/>
                  </w:tcPr>
                  <w:p w14:paraId="2C3953CD" w14:textId="77777777" w:rsidR="003520F5" w:rsidRDefault="003520F5">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3520F5" w14:paraId="2202F002" w14:textId="77777777">
                <w:trPr>
                  <w:tblCellSpacing w:w="15" w:type="dxa"/>
                </w:trPr>
                <w:tc>
                  <w:tcPr>
                    <w:tcW w:w="50" w:type="pct"/>
                    <w:hideMark/>
                  </w:tcPr>
                  <w:p w14:paraId="686F346A" w14:textId="77777777" w:rsidR="003520F5" w:rsidRDefault="003520F5">
                    <w:pPr>
                      <w:pStyle w:val="Literaturverzeichnis"/>
                      <w:rPr>
                        <w:rFonts w:eastAsiaTheme="minorEastAsia"/>
                        <w:noProof/>
                      </w:rPr>
                    </w:pPr>
                    <w:r>
                      <w:rPr>
                        <w:noProof/>
                      </w:rPr>
                      <w:t xml:space="preserve">[25] </w:t>
                    </w:r>
                  </w:p>
                </w:tc>
                <w:tc>
                  <w:tcPr>
                    <w:tcW w:w="0" w:type="auto"/>
                    <w:hideMark/>
                  </w:tcPr>
                  <w:p w14:paraId="0D3AC0CB" w14:textId="77777777" w:rsidR="003520F5" w:rsidRDefault="003520F5">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3520F5" w14:paraId="49614D22" w14:textId="77777777">
                <w:trPr>
                  <w:tblCellSpacing w:w="15" w:type="dxa"/>
                </w:trPr>
                <w:tc>
                  <w:tcPr>
                    <w:tcW w:w="50" w:type="pct"/>
                    <w:hideMark/>
                  </w:tcPr>
                  <w:p w14:paraId="65BE4268" w14:textId="77777777" w:rsidR="003520F5" w:rsidRDefault="003520F5">
                    <w:pPr>
                      <w:pStyle w:val="Literaturverzeichnis"/>
                      <w:rPr>
                        <w:rFonts w:eastAsiaTheme="minorEastAsia"/>
                        <w:noProof/>
                      </w:rPr>
                    </w:pPr>
                    <w:r>
                      <w:rPr>
                        <w:noProof/>
                      </w:rPr>
                      <w:t xml:space="preserve">[26] </w:t>
                    </w:r>
                  </w:p>
                </w:tc>
                <w:tc>
                  <w:tcPr>
                    <w:tcW w:w="0" w:type="auto"/>
                    <w:hideMark/>
                  </w:tcPr>
                  <w:p w14:paraId="4F068D23" w14:textId="77777777" w:rsidR="003520F5" w:rsidRDefault="003520F5">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3520F5" w14:paraId="6A3E4768" w14:textId="77777777">
                <w:trPr>
                  <w:tblCellSpacing w:w="15" w:type="dxa"/>
                </w:trPr>
                <w:tc>
                  <w:tcPr>
                    <w:tcW w:w="50" w:type="pct"/>
                    <w:hideMark/>
                  </w:tcPr>
                  <w:p w14:paraId="34D8EDE4" w14:textId="77777777" w:rsidR="003520F5" w:rsidRDefault="003520F5">
                    <w:pPr>
                      <w:pStyle w:val="Literaturverzeichnis"/>
                      <w:rPr>
                        <w:rFonts w:eastAsiaTheme="minorEastAsia"/>
                        <w:noProof/>
                      </w:rPr>
                    </w:pPr>
                    <w:r>
                      <w:rPr>
                        <w:noProof/>
                      </w:rPr>
                      <w:t xml:space="preserve">[27] </w:t>
                    </w:r>
                  </w:p>
                </w:tc>
                <w:tc>
                  <w:tcPr>
                    <w:tcW w:w="0" w:type="auto"/>
                    <w:hideMark/>
                  </w:tcPr>
                  <w:p w14:paraId="012B03D2" w14:textId="77777777" w:rsidR="003520F5" w:rsidRDefault="003520F5">
                    <w:pPr>
                      <w:pStyle w:val="Literaturverzeichnis"/>
                      <w:rPr>
                        <w:rFonts w:eastAsiaTheme="minorEastAsia"/>
                        <w:noProof/>
                      </w:rPr>
                    </w:pPr>
                    <w:r>
                      <w:rPr>
                        <w:noProof/>
                      </w:rPr>
                      <w:t>"ptrace (2) - Linux man page," [Online]. Available: http://linux.die.net/man/2/ptrace. [Accessed 14 8 2012].</w:t>
                    </w:r>
                  </w:p>
                </w:tc>
              </w:tr>
              <w:tr w:rsidR="003520F5" w14:paraId="134CE237" w14:textId="77777777">
                <w:trPr>
                  <w:tblCellSpacing w:w="15" w:type="dxa"/>
                </w:trPr>
                <w:tc>
                  <w:tcPr>
                    <w:tcW w:w="50" w:type="pct"/>
                    <w:hideMark/>
                  </w:tcPr>
                  <w:p w14:paraId="724662DB" w14:textId="77777777" w:rsidR="003520F5" w:rsidRDefault="003520F5">
                    <w:pPr>
                      <w:pStyle w:val="Literaturverzeichnis"/>
                      <w:rPr>
                        <w:rFonts w:eastAsiaTheme="minorEastAsia"/>
                        <w:noProof/>
                      </w:rPr>
                    </w:pPr>
                    <w:r>
                      <w:rPr>
                        <w:noProof/>
                      </w:rPr>
                      <w:t xml:space="preserve">[28] </w:t>
                    </w:r>
                  </w:p>
                </w:tc>
                <w:tc>
                  <w:tcPr>
                    <w:tcW w:w="0" w:type="auto"/>
                    <w:hideMark/>
                  </w:tcPr>
                  <w:p w14:paraId="114B5D74" w14:textId="77777777" w:rsidR="003520F5" w:rsidRDefault="003520F5">
                    <w:pPr>
                      <w:pStyle w:val="Literaturverzeichnis"/>
                      <w:rPr>
                        <w:rFonts w:eastAsiaTheme="minorEastAsia"/>
                        <w:noProof/>
                      </w:rPr>
                    </w:pPr>
                    <w:r>
                      <w:rPr>
                        <w:noProof/>
                      </w:rPr>
                      <w:t>Cameyo, "Cameyo User Guide," 6 2012. [Online]. Available: http://cameyo.com/doc/CameyoManual.pdf. [Accessed 15 8 2012].</w:t>
                    </w:r>
                  </w:p>
                </w:tc>
              </w:tr>
              <w:tr w:rsidR="003520F5" w14:paraId="47220E6B" w14:textId="77777777">
                <w:trPr>
                  <w:tblCellSpacing w:w="15" w:type="dxa"/>
                </w:trPr>
                <w:tc>
                  <w:tcPr>
                    <w:tcW w:w="50" w:type="pct"/>
                    <w:hideMark/>
                  </w:tcPr>
                  <w:p w14:paraId="078F1EDE" w14:textId="77777777" w:rsidR="003520F5" w:rsidRDefault="003520F5">
                    <w:pPr>
                      <w:pStyle w:val="Literaturverzeichnis"/>
                      <w:rPr>
                        <w:rFonts w:eastAsiaTheme="minorEastAsia"/>
                        <w:noProof/>
                      </w:rPr>
                    </w:pPr>
                    <w:r>
                      <w:rPr>
                        <w:noProof/>
                      </w:rPr>
                      <w:t xml:space="preserve">[29] </w:t>
                    </w:r>
                  </w:p>
                </w:tc>
                <w:tc>
                  <w:tcPr>
                    <w:tcW w:w="0" w:type="auto"/>
                    <w:hideMark/>
                  </w:tcPr>
                  <w:p w14:paraId="189FD7AF" w14:textId="77777777" w:rsidR="003520F5" w:rsidRDefault="003520F5">
                    <w:pPr>
                      <w:pStyle w:val="Literaturverzeichnis"/>
                      <w:rPr>
                        <w:rFonts w:eastAsiaTheme="minorEastAsia"/>
                        <w:noProof/>
                      </w:rPr>
                    </w:pPr>
                    <w:r>
                      <w:rPr>
                        <w:noProof/>
                      </w:rPr>
                      <w:t>KVM, "Setting guest network," 20 09 2011. [Online]. Available: http://www.linux-kvm.org/page/Networking. [Accessed 07 11 2012].</w:t>
                    </w:r>
                  </w:p>
                </w:tc>
              </w:tr>
              <w:tr w:rsidR="003520F5" w14:paraId="272F2D18" w14:textId="77777777">
                <w:trPr>
                  <w:tblCellSpacing w:w="15" w:type="dxa"/>
                </w:trPr>
                <w:tc>
                  <w:tcPr>
                    <w:tcW w:w="50" w:type="pct"/>
                    <w:hideMark/>
                  </w:tcPr>
                  <w:p w14:paraId="00900168" w14:textId="77777777" w:rsidR="003520F5" w:rsidRDefault="003520F5">
                    <w:pPr>
                      <w:pStyle w:val="Literaturverzeichnis"/>
                      <w:rPr>
                        <w:rFonts w:eastAsiaTheme="minorEastAsia"/>
                        <w:noProof/>
                      </w:rPr>
                    </w:pPr>
                    <w:r>
                      <w:rPr>
                        <w:noProof/>
                      </w:rPr>
                      <w:t xml:space="preserve">[30] </w:t>
                    </w:r>
                  </w:p>
                </w:tc>
                <w:tc>
                  <w:tcPr>
                    <w:tcW w:w="0" w:type="auto"/>
                    <w:hideMark/>
                  </w:tcPr>
                  <w:p w14:paraId="2F92A0CA" w14:textId="77777777" w:rsidR="003520F5" w:rsidRDefault="003520F5">
                    <w:pPr>
                      <w:pStyle w:val="Literaturverzeichnis"/>
                      <w:rPr>
                        <w:rFonts w:eastAsiaTheme="minorEastAsia"/>
                        <w:noProof/>
                      </w:rPr>
                    </w:pPr>
                    <w:r>
                      <w:rPr>
                        <w:noProof/>
                      </w:rPr>
                      <w:t>"Jetty," 2012. [Online]. Available: http://www.eclipse.org/jetty/. [Accessed 18 09 2012].</w:t>
                    </w:r>
                  </w:p>
                </w:tc>
              </w:tr>
              <w:tr w:rsidR="003520F5" w14:paraId="4C8DACE6" w14:textId="77777777">
                <w:trPr>
                  <w:tblCellSpacing w:w="15" w:type="dxa"/>
                </w:trPr>
                <w:tc>
                  <w:tcPr>
                    <w:tcW w:w="50" w:type="pct"/>
                    <w:hideMark/>
                  </w:tcPr>
                  <w:p w14:paraId="57E1AA2D" w14:textId="77777777" w:rsidR="003520F5" w:rsidRDefault="003520F5">
                    <w:pPr>
                      <w:pStyle w:val="Literaturverzeichnis"/>
                      <w:rPr>
                        <w:rFonts w:eastAsiaTheme="minorEastAsia"/>
                        <w:noProof/>
                      </w:rPr>
                    </w:pPr>
                    <w:r>
                      <w:rPr>
                        <w:noProof/>
                      </w:rPr>
                      <w:t xml:space="preserve">[31] </w:t>
                    </w:r>
                  </w:p>
                </w:tc>
                <w:tc>
                  <w:tcPr>
                    <w:tcW w:w="0" w:type="auto"/>
                    <w:hideMark/>
                  </w:tcPr>
                  <w:p w14:paraId="074A683D" w14:textId="77777777" w:rsidR="003520F5" w:rsidRDefault="003520F5">
                    <w:pPr>
                      <w:pStyle w:val="Literaturverzeichnis"/>
                      <w:rPr>
                        <w:rFonts w:eastAsiaTheme="minorEastAsia"/>
                        <w:noProof/>
                      </w:rPr>
                    </w:pPr>
                    <w:r w:rsidRPr="003520F5">
                      <w:rPr>
                        <w:noProof/>
                        <w:lang w:val="de-DE"/>
                        <w:rPrChange w:id="1919" w:author="Dominik Messinger" w:date="2012-11-14T21:46:00Z">
                          <w:rPr>
                            <w:noProof/>
                          </w:rPr>
                        </w:rPrChange>
                      </w:rPr>
                      <w:t xml:space="preserve">A. van Hoff, R. Blair and P. Frisch, "JmDNS," 25 08 2011. </w:t>
                    </w:r>
                    <w:r>
                      <w:rPr>
                        <w:noProof/>
                      </w:rPr>
                      <w:t>[Online]. Available: http://jmdns.sourceforge.net/. [Accessed 18 09 2012].</w:t>
                    </w:r>
                  </w:p>
                </w:tc>
              </w:tr>
              <w:tr w:rsidR="003520F5" w14:paraId="78C525AC" w14:textId="77777777">
                <w:trPr>
                  <w:tblCellSpacing w:w="15" w:type="dxa"/>
                </w:trPr>
                <w:tc>
                  <w:tcPr>
                    <w:tcW w:w="50" w:type="pct"/>
                    <w:hideMark/>
                  </w:tcPr>
                  <w:p w14:paraId="722ECAFE" w14:textId="77777777" w:rsidR="003520F5" w:rsidRDefault="003520F5">
                    <w:pPr>
                      <w:pStyle w:val="Literaturverzeichnis"/>
                      <w:rPr>
                        <w:rFonts w:eastAsiaTheme="minorEastAsia"/>
                        <w:noProof/>
                      </w:rPr>
                    </w:pPr>
                    <w:r>
                      <w:rPr>
                        <w:noProof/>
                      </w:rPr>
                      <w:t xml:space="preserve">[32] </w:t>
                    </w:r>
                  </w:p>
                </w:tc>
                <w:tc>
                  <w:tcPr>
                    <w:tcW w:w="0" w:type="auto"/>
                    <w:hideMark/>
                  </w:tcPr>
                  <w:p w14:paraId="082E7181" w14:textId="77777777" w:rsidR="003520F5" w:rsidRDefault="003520F5">
                    <w:pPr>
                      <w:pStyle w:val="Literaturverzeichnis"/>
                      <w:rPr>
                        <w:rFonts w:eastAsiaTheme="minorEastAsia"/>
                        <w:noProof/>
                      </w:rPr>
                    </w:pPr>
                    <w:r>
                      <w:rPr>
                        <w:noProof/>
                      </w:rPr>
                      <w:t>"Zero Configuration Networking (Zeroconf)," [Online]. Available: http://www.zeroconf.org/. [Accessed 18 09 2012].</w:t>
                    </w:r>
                  </w:p>
                </w:tc>
              </w:tr>
              <w:tr w:rsidR="003520F5" w14:paraId="2463EA81" w14:textId="77777777">
                <w:trPr>
                  <w:tblCellSpacing w:w="15" w:type="dxa"/>
                </w:trPr>
                <w:tc>
                  <w:tcPr>
                    <w:tcW w:w="50" w:type="pct"/>
                    <w:hideMark/>
                  </w:tcPr>
                  <w:p w14:paraId="3E432016" w14:textId="77777777" w:rsidR="003520F5" w:rsidRDefault="003520F5">
                    <w:pPr>
                      <w:pStyle w:val="Literaturverzeichnis"/>
                      <w:rPr>
                        <w:rFonts w:eastAsiaTheme="minorEastAsia"/>
                        <w:noProof/>
                      </w:rPr>
                    </w:pPr>
                    <w:r>
                      <w:rPr>
                        <w:noProof/>
                      </w:rPr>
                      <w:t xml:space="preserve">[33] </w:t>
                    </w:r>
                  </w:p>
                </w:tc>
                <w:tc>
                  <w:tcPr>
                    <w:tcW w:w="0" w:type="auto"/>
                    <w:hideMark/>
                  </w:tcPr>
                  <w:p w14:paraId="3032B559" w14:textId="77777777" w:rsidR="003520F5" w:rsidRDefault="003520F5">
                    <w:pPr>
                      <w:pStyle w:val="Literaturverzeichnis"/>
                      <w:rPr>
                        <w:rFonts w:eastAsiaTheme="minorEastAsia"/>
                        <w:noProof/>
                      </w:rPr>
                    </w:pPr>
                    <w:r>
                      <w:rPr>
                        <w:noProof/>
                      </w:rPr>
                      <w:t>D. Crockford, "RFC 4627 (The application/json Media Type for JavaScript Object Notation (JSON))," Network Working Group , 07 2006. [Online]. Available: http://tools.ietf.org/html/rfc4627. [Accessed 07 11 2012].</w:t>
                    </w:r>
                  </w:p>
                </w:tc>
              </w:tr>
              <w:tr w:rsidR="003520F5" w14:paraId="52476F6A" w14:textId="77777777">
                <w:trPr>
                  <w:tblCellSpacing w:w="15" w:type="dxa"/>
                </w:trPr>
                <w:tc>
                  <w:tcPr>
                    <w:tcW w:w="50" w:type="pct"/>
                    <w:hideMark/>
                  </w:tcPr>
                  <w:p w14:paraId="2828222B" w14:textId="77777777" w:rsidR="003520F5" w:rsidRDefault="003520F5">
                    <w:pPr>
                      <w:pStyle w:val="Literaturverzeichnis"/>
                      <w:rPr>
                        <w:rFonts w:eastAsiaTheme="minorEastAsia"/>
                        <w:noProof/>
                      </w:rPr>
                    </w:pPr>
                    <w:r>
                      <w:rPr>
                        <w:noProof/>
                      </w:rPr>
                      <w:lastRenderedPageBreak/>
                      <w:t xml:space="preserve">[34] </w:t>
                    </w:r>
                  </w:p>
                </w:tc>
                <w:tc>
                  <w:tcPr>
                    <w:tcW w:w="0" w:type="auto"/>
                    <w:hideMark/>
                  </w:tcPr>
                  <w:p w14:paraId="26B39427" w14:textId="77777777" w:rsidR="003520F5" w:rsidRDefault="003520F5">
                    <w:pPr>
                      <w:pStyle w:val="Literaturverzeichnis"/>
                      <w:rPr>
                        <w:rFonts w:eastAsiaTheme="minorEastAsia"/>
                        <w:noProof/>
                      </w:rPr>
                    </w:pPr>
                    <w:r>
                      <w:rPr>
                        <w:noProof/>
                      </w:rPr>
                      <w:t xml:space="preserve">R. T. Fielding, "Architectural Styles and the Design of Network-based Software Architectures," Irvine, CA, USA, University of California, 2000. </w:t>
                    </w:r>
                  </w:p>
                </w:tc>
              </w:tr>
              <w:tr w:rsidR="003520F5" w14:paraId="7F2E87CB" w14:textId="77777777">
                <w:trPr>
                  <w:tblCellSpacing w:w="15" w:type="dxa"/>
                </w:trPr>
                <w:tc>
                  <w:tcPr>
                    <w:tcW w:w="50" w:type="pct"/>
                    <w:hideMark/>
                  </w:tcPr>
                  <w:p w14:paraId="198A07C8" w14:textId="77777777" w:rsidR="003520F5" w:rsidRDefault="003520F5">
                    <w:pPr>
                      <w:pStyle w:val="Literaturverzeichnis"/>
                      <w:rPr>
                        <w:rFonts w:eastAsiaTheme="minorEastAsia"/>
                        <w:noProof/>
                      </w:rPr>
                    </w:pPr>
                    <w:r>
                      <w:rPr>
                        <w:noProof/>
                      </w:rPr>
                      <w:t xml:space="preserve">[35] </w:t>
                    </w:r>
                  </w:p>
                </w:tc>
                <w:tc>
                  <w:tcPr>
                    <w:tcW w:w="0" w:type="auto"/>
                    <w:hideMark/>
                  </w:tcPr>
                  <w:p w14:paraId="5F594810" w14:textId="77777777" w:rsidR="003520F5" w:rsidRDefault="003520F5">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3520F5" w14:paraId="5C9A00B8" w14:textId="77777777">
                <w:trPr>
                  <w:tblCellSpacing w:w="15" w:type="dxa"/>
                </w:trPr>
                <w:tc>
                  <w:tcPr>
                    <w:tcW w:w="50" w:type="pct"/>
                    <w:hideMark/>
                  </w:tcPr>
                  <w:p w14:paraId="371C6BDC" w14:textId="77777777" w:rsidR="003520F5" w:rsidRDefault="003520F5">
                    <w:pPr>
                      <w:pStyle w:val="Literaturverzeichnis"/>
                      <w:rPr>
                        <w:rFonts w:eastAsiaTheme="minorEastAsia"/>
                        <w:noProof/>
                      </w:rPr>
                    </w:pPr>
                    <w:r>
                      <w:rPr>
                        <w:noProof/>
                      </w:rPr>
                      <w:t xml:space="preserve">[36] </w:t>
                    </w:r>
                  </w:p>
                </w:tc>
                <w:tc>
                  <w:tcPr>
                    <w:tcW w:w="0" w:type="auto"/>
                    <w:hideMark/>
                  </w:tcPr>
                  <w:p w14:paraId="5862AD2A" w14:textId="77777777" w:rsidR="003520F5" w:rsidRDefault="003520F5">
                    <w:pPr>
                      <w:pStyle w:val="Literaturverzeichnis"/>
                      <w:rPr>
                        <w:rFonts w:eastAsiaTheme="minorEastAsia"/>
                        <w:noProof/>
                      </w:rPr>
                    </w:pPr>
                    <w:r>
                      <w:rPr>
                        <w:noProof/>
                      </w:rPr>
                      <w:t>Carnegie Mellon University Personal Robotics Lab, "MOPED: Object Recognition and Pose Estimation for Manipulation," 15 07 2011. [Online]. Available: http://personalrobotics.ri.cmu.edu/projects/moped.php. [Accessed 14 11 2012].</w:t>
                    </w:r>
                  </w:p>
                </w:tc>
              </w:tr>
              <w:tr w:rsidR="003520F5" w14:paraId="01BCB130" w14:textId="77777777">
                <w:trPr>
                  <w:tblCellSpacing w:w="15" w:type="dxa"/>
                </w:trPr>
                <w:tc>
                  <w:tcPr>
                    <w:tcW w:w="50" w:type="pct"/>
                    <w:hideMark/>
                  </w:tcPr>
                  <w:p w14:paraId="1B1A723B" w14:textId="77777777" w:rsidR="003520F5" w:rsidRDefault="003520F5">
                    <w:pPr>
                      <w:pStyle w:val="Literaturverzeichnis"/>
                      <w:rPr>
                        <w:rFonts w:eastAsiaTheme="minorEastAsia"/>
                        <w:noProof/>
                      </w:rPr>
                    </w:pPr>
                    <w:r>
                      <w:rPr>
                        <w:noProof/>
                      </w:rPr>
                      <w:t xml:space="preserve">[37] </w:t>
                    </w:r>
                  </w:p>
                </w:tc>
                <w:tc>
                  <w:tcPr>
                    <w:tcW w:w="0" w:type="auto"/>
                    <w:hideMark/>
                  </w:tcPr>
                  <w:p w14:paraId="609CFDAD" w14:textId="77777777" w:rsidR="003520F5" w:rsidRDefault="003520F5">
                    <w:pPr>
                      <w:pStyle w:val="Literaturverzeichnis"/>
                      <w:rPr>
                        <w:rFonts w:eastAsiaTheme="minorEastAsia"/>
                        <w:noProof/>
                      </w:rPr>
                    </w:pPr>
                    <w:r>
                      <w:rPr>
                        <w:noProof/>
                      </w:rPr>
                      <w:t>Carnegie Mellon University, "Sphinx-4: A Speech Recognizer Written Entirely in the Java Programming Language," [Online]. Available: http://cmusphinx.sourceforge.net/sphinx4/. [Accessed 14 11 2012].</w:t>
                    </w:r>
                  </w:p>
                </w:tc>
              </w:tr>
              <w:tr w:rsidR="003520F5" w14:paraId="18248519" w14:textId="77777777">
                <w:trPr>
                  <w:tblCellSpacing w:w="15" w:type="dxa"/>
                </w:trPr>
                <w:tc>
                  <w:tcPr>
                    <w:tcW w:w="50" w:type="pct"/>
                    <w:hideMark/>
                  </w:tcPr>
                  <w:p w14:paraId="3EE64206" w14:textId="77777777" w:rsidR="003520F5" w:rsidRDefault="003520F5">
                    <w:pPr>
                      <w:pStyle w:val="Literaturverzeichnis"/>
                      <w:rPr>
                        <w:rFonts w:eastAsiaTheme="minorEastAsia"/>
                        <w:noProof/>
                      </w:rPr>
                    </w:pPr>
                    <w:r>
                      <w:rPr>
                        <w:noProof/>
                      </w:rPr>
                      <w:t xml:space="preserve">[38] </w:t>
                    </w:r>
                  </w:p>
                </w:tc>
                <w:tc>
                  <w:tcPr>
                    <w:tcW w:w="0" w:type="auto"/>
                    <w:hideMark/>
                  </w:tcPr>
                  <w:p w14:paraId="227FB3E1" w14:textId="77777777" w:rsidR="003520F5" w:rsidRDefault="003520F5">
                    <w:pPr>
                      <w:pStyle w:val="Literaturverzeichnis"/>
                      <w:rPr>
                        <w:rFonts w:eastAsiaTheme="minorEastAsia"/>
                        <w:noProof/>
                      </w:rPr>
                    </w:pPr>
                    <w:r>
                      <w:rPr>
                        <w:noProof/>
                      </w:rPr>
                      <w:t>Itseez, "OpenCV (Open Source Computer Vision)," Itseez, 2012. [Online]. Available: http://opencv.org/. [Accessed 14 11 2012].</w:t>
                    </w:r>
                  </w:p>
                </w:tc>
              </w:tr>
              <w:tr w:rsidR="003520F5" w14:paraId="3E9261C6" w14:textId="77777777">
                <w:trPr>
                  <w:tblCellSpacing w:w="15" w:type="dxa"/>
                </w:trPr>
                <w:tc>
                  <w:tcPr>
                    <w:tcW w:w="50" w:type="pct"/>
                    <w:hideMark/>
                  </w:tcPr>
                  <w:p w14:paraId="4C12D910" w14:textId="77777777" w:rsidR="003520F5" w:rsidRDefault="003520F5">
                    <w:pPr>
                      <w:pStyle w:val="Literaturverzeichnis"/>
                      <w:rPr>
                        <w:rFonts w:eastAsiaTheme="minorEastAsia"/>
                        <w:noProof/>
                      </w:rPr>
                    </w:pPr>
                    <w:r>
                      <w:rPr>
                        <w:noProof/>
                      </w:rPr>
                      <w:t xml:space="preserve">[39] </w:t>
                    </w:r>
                  </w:p>
                </w:tc>
                <w:tc>
                  <w:tcPr>
                    <w:tcW w:w="0" w:type="auto"/>
                    <w:hideMark/>
                  </w:tcPr>
                  <w:p w14:paraId="0A1E1182" w14:textId="77777777" w:rsidR="003520F5" w:rsidRDefault="003520F5">
                    <w:pPr>
                      <w:pStyle w:val="Literaturverzeichnis"/>
                      <w:rPr>
                        <w:rFonts w:eastAsiaTheme="minorEastAsia"/>
                        <w:noProof/>
                      </w:rPr>
                    </w:pPr>
                    <w:r>
                      <w:rPr>
                        <w:noProof/>
                      </w:rPr>
                      <w:t>Monsoon Solutions Inc., "Power Monitor," 2008. [Online]. Available: http://www.msoon.com/LabEquipment/PowerMonitor/ . [Accessed 13 09 2012].</w:t>
                    </w:r>
                  </w:p>
                </w:tc>
              </w:tr>
              <w:tr w:rsidR="003520F5" w14:paraId="772F0689" w14:textId="77777777">
                <w:trPr>
                  <w:tblCellSpacing w:w="15" w:type="dxa"/>
                </w:trPr>
                <w:tc>
                  <w:tcPr>
                    <w:tcW w:w="50" w:type="pct"/>
                    <w:hideMark/>
                  </w:tcPr>
                  <w:p w14:paraId="10BDAF97" w14:textId="77777777" w:rsidR="003520F5" w:rsidRDefault="003520F5">
                    <w:pPr>
                      <w:pStyle w:val="Literaturverzeichnis"/>
                      <w:rPr>
                        <w:rFonts w:eastAsiaTheme="minorEastAsia"/>
                        <w:noProof/>
                      </w:rPr>
                    </w:pPr>
                    <w:r>
                      <w:rPr>
                        <w:noProof/>
                      </w:rPr>
                      <w:t xml:space="preserve">[40] </w:t>
                    </w:r>
                  </w:p>
                </w:tc>
                <w:tc>
                  <w:tcPr>
                    <w:tcW w:w="0" w:type="auto"/>
                    <w:hideMark/>
                  </w:tcPr>
                  <w:p w14:paraId="5805F258" w14:textId="77777777" w:rsidR="003520F5" w:rsidRDefault="003520F5">
                    <w:pPr>
                      <w:pStyle w:val="Literaturverzeichnis"/>
                      <w:rPr>
                        <w:rFonts w:eastAsiaTheme="minorEastAsia"/>
                        <w:noProof/>
                      </w:rPr>
                    </w:pPr>
                    <w:r>
                      <w:rPr>
                        <w:noProof/>
                      </w:rPr>
                      <w:t>"Latest Cameyo 2," Cameyo Blog, 25 04 2012. [Online]. Available: http://cameyoco.blogspot.com/2012/04/latest-cameyo-2.html. [Accessed 06 09 2012].</w:t>
                    </w:r>
                  </w:p>
                </w:tc>
              </w:tr>
              <w:tr w:rsidR="003520F5" w14:paraId="38B50956" w14:textId="77777777">
                <w:trPr>
                  <w:tblCellSpacing w:w="15" w:type="dxa"/>
                </w:trPr>
                <w:tc>
                  <w:tcPr>
                    <w:tcW w:w="50" w:type="pct"/>
                    <w:hideMark/>
                  </w:tcPr>
                  <w:p w14:paraId="621ABD8A" w14:textId="77777777" w:rsidR="003520F5" w:rsidRDefault="003520F5">
                    <w:pPr>
                      <w:pStyle w:val="Literaturverzeichnis"/>
                      <w:rPr>
                        <w:rFonts w:eastAsiaTheme="minorEastAsia"/>
                        <w:noProof/>
                      </w:rPr>
                    </w:pPr>
                    <w:r>
                      <w:rPr>
                        <w:noProof/>
                      </w:rPr>
                      <w:t xml:space="preserve">[41] </w:t>
                    </w:r>
                  </w:p>
                </w:tc>
                <w:tc>
                  <w:tcPr>
                    <w:tcW w:w="0" w:type="auto"/>
                    <w:hideMark/>
                  </w:tcPr>
                  <w:p w14:paraId="36E63611" w14:textId="77777777" w:rsidR="003520F5" w:rsidRDefault="003520F5">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3520F5" w14:paraId="464FAE13" w14:textId="77777777">
                <w:trPr>
                  <w:tblCellSpacing w:w="15" w:type="dxa"/>
                </w:trPr>
                <w:tc>
                  <w:tcPr>
                    <w:tcW w:w="50" w:type="pct"/>
                    <w:hideMark/>
                  </w:tcPr>
                  <w:p w14:paraId="1433F5F2" w14:textId="77777777" w:rsidR="003520F5" w:rsidRDefault="003520F5">
                    <w:pPr>
                      <w:pStyle w:val="Literaturverzeichnis"/>
                      <w:rPr>
                        <w:rFonts w:eastAsiaTheme="minorEastAsia"/>
                        <w:noProof/>
                      </w:rPr>
                    </w:pPr>
                    <w:r>
                      <w:rPr>
                        <w:noProof/>
                      </w:rPr>
                      <w:t xml:space="preserve">[42] </w:t>
                    </w:r>
                  </w:p>
                </w:tc>
                <w:tc>
                  <w:tcPr>
                    <w:tcW w:w="0" w:type="auto"/>
                    <w:hideMark/>
                  </w:tcPr>
                  <w:p w14:paraId="286F0641" w14:textId="77777777" w:rsidR="003520F5" w:rsidRDefault="003520F5">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3520F5" w14:paraId="3198F7AE" w14:textId="77777777">
                <w:trPr>
                  <w:tblCellSpacing w:w="15" w:type="dxa"/>
                </w:trPr>
                <w:tc>
                  <w:tcPr>
                    <w:tcW w:w="50" w:type="pct"/>
                    <w:hideMark/>
                  </w:tcPr>
                  <w:p w14:paraId="79D5ED29" w14:textId="77777777" w:rsidR="003520F5" w:rsidRDefault="003520F5">
                    <w:pPr>
                      <w:pStyle w:val="Literaturverzeichnis"/>
                      <w:rPr>
                        <w:rFonts w:eastAsiaTheme="minorEastAsia"/>
                        <w:noProof/>
                      </w:rPr>
                    </w:pPr>
                    <w:r>
                      <w:rPr>
                        <w:noProof/>
                      </w:rPr>
                      <w:t xml:space="preserve">[43] </w:t>
                    </w:r>
                  </w:p>
                </w:tc>
                <w:tc>
                  <w:tcPr>
                    <w:tcW w:w="0" w:type="auto"/>
                    <w:hideMark/>
                  </w:tcPr>
                  <w:p w14:paraId="1EF82B11" w14:textId="77777777" w:rsidR="003520F5" w:rsidRDefault="003520F5">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3520F5" w14:paraId="6151B096" w14:textId="77777777">
                <w:trPr>
                  <w:tblCellSpacing w:w="15" w:type="dxa"/>
                </w:trPr>
                <w:tc>
                  <w:tcPr>
                    <w:tcW w:w="50" w:type="pct"/>
                    <w:hideMark/>
                  </w:tcPr>
                  <w:p w14:paraId="54629325" w14:textId="77777777" w:rsidR="003520F5" w:rsidRDefault="003520F5">
                    <w:pPr>
                      <w:pStyle w:val="Literaturverzeichnis"/>
                      <w:rPr>
                        <w:rFonts w:eastAsiaTheme="minorEastAsia"/>
                        <w:noProof/>
                      </w:rPr>
                    </w:pPr>
                    <w:r>
                      <w:rPr>
                        <w:noProof/>
                      </w:rPr>
                      <w:t xml:space="preserve">[44] </w:t>
                    </w:r>
                  </w:p>
                </w:tc>
                <w:tc>
                  <w:tcPr>
                    <w:tcW w:w="0" w:type="auto"/>
                    <w:hideMark/>
                  </w:tcPr>
                  <w:p w14:paraId="64B3D079" w14:textId="77777777" w:rsidR="003520F5" w:rsidRDefault="003520F5">
                    <w:pPr>
                      <w:pStyle w:val="Literaturverzeichnis"/>
                      <w:rPr>
                        <w:rFonts w:eastAsiaTheme="minorEastAsia"/>
                        <w:noProof/>
                      </w:rPr>
                    </w:pPr>
                    <w:r>
                      <w:rPr>
                        <w:noProof/>
                      </w:rPr>
                      <w:t>Simes, "How to break out of a chroot() jail," 12 05 2002. [Online]. Available: http://www.bpfh.net/simes/computing/chroot-break.html. [Accessed 10 09 2012].</w:t>
                    </w:r>
                  </w:p>
                </w:tc>
              </w:tr>
              <w:tr w:rsidR="003520F5" w14:paraId="0E7E2A25" w14:textId="77777777">
                <w:trPr>
                  <w:tblCellSpacing w:w="15" w:type="dxa"/>
                </w:trPr>
                <w:tc>
                  <w:tcPr>
                    <w:tcW w:w="50" w:type="pct"/>
                    <w:hideMark/>
                  </w:tcPr>
                  <w:p w14:paraId="15F04349" w14:textId="77777777" w:rsidR="003520F5" w:rsidRDefault="003520F5">
                    <w:pPr>
                      <w:pStyle w:val="Literaturverzeichnis"/>
                      <w:rPr>
                        <w:rFonts w:eastAsiaTheme="minorEastAsia"/>
                        <w:noProof/>
                      </w:rPr>
                    </w:pPr>
                    <w:r>
                      <w:rPr>
                        <w:noProof/>
                      </w:rPr>
                      <w:t xml:space="preserve">[45] </w:t>
                    </w:r>
                  </w:p>
                </w:tc>
                <w:tc>
                  <w:tcPr>
                    <w:tcW w:w="0" w:type="auto"/>
                    <w:hideMark/>
                  </w:tcPr>
                  <w:p w14:paraId="3D52045D" w14:textId="77777777" w:rsidR="003520F5" w:rsidRDefault="003520F5">
                    <w:pPr>
                      <w:pStyle w:val="Literaturverzeichnis"/>
                      <w:rPr>
                        <w:rFonts w:eastAsiaTheme="minorEastAsia"/>
                        <w:noProof/>
                      </w:rPr>
                    </w:pPr>
                    <w:r>
                      <w:rPr>
                        <w:noProof/>
                      </w:rPr>
                      <w:t xml:space="preserve">X. Wang and H. Yu, "How to Break MD5 and Other Hash Functions," in </w:t>
                    </w:r>
                    <w:r>
                      <w:rPr>
                        <w:i/>
                        <w:iCs/>
                        <w:noProof/>
                      </w:rPr>
                      <w:t>Advances in Cryptology – EUROCRYPT 2005</w:t>
                    </w:r>
                    <w:r>
                      <w:rPr>
                        <w:noProof/>
                      </w:rPr>
                      <w:t xml:space="preserve">, Aarhus, Denmark, 2005. </w:t>
                    </w:r>
                  </w:p>
                </w:tc>
              </w:tr>
            </w:tbl>
            <w:p w14:paraId="1923966D" w14:textId="03049269" w:rsidR="003520F5" w:rsidDel="00460A20" w:rsidRDefault="003520F5">
              <w:pPr>
                <w:rPr>
                  <w:del w:id="1920" w:author="Dominik Messinger" w:date="2012-11-14T22:00:00Z"/>
                  <w:rFonts w:eastAsia="Times New Roman"/>
                  <w:noProof/>
                </w:rPr>
              </w:pPr>
            </w:p>
            <w:p w14:paraId="3EB6D3D9" w14:textId="77777777" w:rsidR="00CA714A" w:rsidRPr="003D09A4" w:rsidRDefault="00CA714A" w:rsidP="009752C9">
              <w:pPr>
                <w:pStyle w:val="Literaturverzeichnis"/>
                <w:rPr>
                  <w:noProof/>
                </w:rPr>
              </w:pPr>
              <w:r>
                <w:rPr>
                  <w:b/>
                  <w:bCs/>
                </w:rPr>
                <w:fldChar w:fldCharType="end"/>
              </w:r>
            </w:p>
          </w:sdtContent>
        </w:sdt>
      </w:sdtContent>
    </w:sdt>
    <w:p w14:paraId="06E9F86A" w14:textId="77777777" w:rsidR="00CA714A" w:rsidRPr="003D09A4" w:rsidRDefault="00CA714A" w:rsidP="00CA714A"/>
    <w:p w14:paraId="58EBA00C" w14:textId="77777777" w:rsidR="004544EE" w:rsidRPr="003D09A4" w:rsidRDefault="004544EE" w:rsidP="004544EE"/>
    <w:sectPr w:rsidR="004544EE" w:rsidRPr="003D09A4" w:rsidSect="001F3F4A">
      <w:headerReference w:type="even" r:id="rId50"/>
      <w:headerReference w:type="default" r:id="rId51"/>
      <w:type w:val="continuous"/>
      <w:pgSz w:w="12240" w:h="15840"/>
      <w:pgMar w:top="1418" w:right="1588" w:bottom="1134" w:left="158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9" w:author="Dominik Messinger" w:date="2012-11-09T17:30:00Z" w:initials="DM">
    <w:p w14:paraId="54D4811D" w14:textId="711A0FD2" w:rsidR="00E837D5" w:rsidRDefault="00E837D5">
      <w:pPr>
        <w:pStyle w:val="Kommentartext"/>
      </w:pPr>
      <w:r>
        <w:rPr>
          <w:rStyle w:val="Kommentarzeichen"/>
        </w:rPr>
        <w:annotationRef/>
      </w:r>
      <w:r>
        <w:t xml:space="preserve">This is the abstract in German </w:t>
      </w:r>
      <w:r>
        <w:sym w:font="Wingdings" w:char="F04A"/>
      </w:r>
    </w:p>
  </w:comment>
  <w:comment w:id="201" w:author="glewis" w:date="2012-11-09T17:30:00Z" w:initials="g">
    <w:p w14:paraId="0988CF0F" w14:textId="780CB28D" w:rsidR="00E837D5" w:rsidRDefault="00E837D5">
      <w:pPr>
        <w:pStyle w:val="Kommentartext"/>
      </w:pPr>
      <w:r>
        <w:rPr>
          <w:rStyle w:val="Kommentarzeichen"/>
        </w:rPr>
        <w:annotationRef/>
      </w:r>
      <w:r>
        <w:t xml:space="preserve">Cyber-foraging in itself is offloading in general — nothing specific to single-hop or cloudlets. Our approach to cyber-foraging is via cloudlets. Cyber-foraging </w:t>
      </w:r>
      <w:proofErr w:type="gramStart"/>
      <w:r>
        <w:t>is  a</w:t>
      </w:r>
      <w:proofErr w:type="gramEnd"/>
      <w:r>
        <w:t xml:space="preserve"> technique for leveraging external resources to augment the capabilities of resource-limited mobile devices. Most cyber-foraging strategies rely on code offloading to cloud servers. A viable alternative for hostile environments is the used of cloudlets, which are generic servers running one or more VMs and are located in single-hop proximity of the mobile devices that use them. A particular strategy for use with cloudlets is VM synthesis. While its general applicability …</w:t>
      </w:r>
    </w:p>
  </w:comment>
  <w:comment w:id="202" w:author="Dominik Messinger" w:date="2012-11-14T21:46:00Z" w:initials="DM">
    <w:p w14:paraId="4A1BAFC7" w14:textId="53A21E72" w:rsidR="00E837D5" w:rsidRDefault="00E837D5">
      <w:pPr>
        <w:pStyle w:val="Kommentartext"/>
      </w:pPr>
      <w:r>
        <w:rPr>
          <w:rStyle w:val="Kommentarzeichen"/>
        </w:rPr>
        <w:annotationRef/>
      </w:r>
      <w:r>
        <w:t xml:space="preserve">According to </w:t>
      </w:r>
      <w:proofErr w:type="spellStart"/>
      <w:r>
        <w:t>Satya</w:t>
      </w:r>
      <w:proofErr w:type="spellEnd"/>
      <w:r>
        <w:t xml:space="preserve">: Vision and Challenges </w:t>
      </w:r>
      <w:sdt>
        <w:sdtPr>
          <w:id w:val="841362769"/>
          <w:citation/>
        </w:sdtPr>
        <w:sdtEndPr/>
        <w:sdtContent>
          <w:r>
            <w:fldChar w:fldCharType="begin"/>
          </w:r>
          <w:r w:rsidRPr="00406EEA">
            <w:instrText xml:space="preserve"> CITATION Sat01 \l 1031 </w:instrText>
          </w:r>
          <w:r>
            <w:fldChar w:fldCharType="separate"/>
          </w:r>
          <w:r w:rsidRPr="003520F5">
            <w:rPr>
              <w:noProof/>
            </w:rPr>
            <w:t>[8]</w:t>
          </w:r>
          <w:r>
            <w:fldChar w:fldCharType="end"/>
          </w:r>
        </w:sdtContent>
      </w:sdt>
      <w:r>
        <w:t>, cyber foraging uses surrogates “via short-range wireless peer-to-peer technology”. So I understood that code offloading to a cloud is not cyber foraging in the mentioned sense. But I agree that cloudlets are only one of many instances of surrogate machines.</w:t>
      </w:r>
    </w:p>
  </w:comment>
  <w:comment w:id="878" w:author="glewis" w:date="2012-11-09T17:30:00Z" w:initials="g">
    <w:p w14:paraId="4DB48C80" w14:textId="4D16EB9F" w:rsidR="00E837D5" w:rsidRDefault="00E837D5">
      <w:pPr>
        <w:pStyle w:val="Kommentartext"/>
      </w:pPr>
      <w:r>
        <w:rPr>
          <w:rStyle w:val="Kommentarzeichen"/>
        </w:rPr>
        <w:annotationRef/>
      </w:r>
      <w:r>
        <w:t>Add number to the arrows to indicate the order in which the operations occur.</w:t>
      </w:r>
    </w:p>
  </w:comment>
  <w:comment w:id="886" w:author="glewis" w:date="2012-11-09T17:30:00Z" w:initials="g">
    <w:p w14:paraId="5C2677ED" w14:textId="0AC2C650" w:rsidR="00E837D5" w:rsidRDefault="00E837D5">
      <w:pPr>
        <w:pStyle w:val="Kommentartext"/>
      </w:pPr>
      <w:r>
        <w:rPr>
          <w:rStyle w:val="Kommentarzeichen"/>
        </w:rPr>
        <w:annotationRef/>
      </w:r>
      <w:r>
        <w:t>I am from the SEI. I can't let you use the word non-functional :)</w:t>
      </w:r>
    </w:p>
  </w:comment>
  <w:comment w:id="908" w:author="glewis" w:date="2012-11-09T17:30:00Z" w:initials="g">
    <w:p w14:paraId="089298A8" w14:textId="2EB3B6FA" w:rsidR="00E837D5" w:rsidRDefault="00E837D5">
      <w:pPr>
        <w:pStyle w:val="Kommentartext"/>
      </w:pPr>
      <w:r>
        <w:rPr>
          <w:rStyle w:val="Kommentarzeichen"/>
        </w:rPr>
        <w:annotationRef/>
      </w:r>
      <w:r>
        <w:t>Add a box around the whole bottom area to indicate that the blue boxes are part of the operating system and that the virtualization runtime runs on top of the OS. Also, add a legend that describes what the black arrows are and what the gray arrows are.</w:t>
      </w:r>
    </w:p>
  </w:comment>
  <w:comment w:id="931" w:author="glewis" w:date="2012-11-09T17:30:00Z" w:initials="g">
    <w:p w14:paraId="197DC456" w14:textId="43F91605" w:rsidR="00E837D5" w:rsidRDefault="00E837D5">
      <w:pPr>
        <w:pStyle w:val="Kommentartext"/>
      </w:pPr>
      <w:r>
        <w:rPr>
          <w:rStyle w:val="Kommentarzeichen"/>
        </w:rPr>
        <w:annotationRef/>
      </w:r>
      <w:proofErr w:type="gramStart"/>
      <w:r>
        <w:t>to</w:t>
      </w:r>
      <w:proofErr w:type="gramEnd"/>
      <w:r>
        <w:t xml:space="preserve"> what? OS? VM manager? Already deployed applications?</w:t>
      </w:r>
    </w:p>
  </w:comment>
  <w:comment w:id="932" w:author="Dominik Messinger" w:date="2012-11-09T17:30:00Z" w:initials="DM">
    <w:p w14:paraId="68525FC7" w14:textId="594E9959" w:rsidR="00E837D5" w:rsidRDefault="00E837D5">
      <w:pPr>
        <w:pStyle w:val="Kommentartext"/>
      </w:pPr>
      <w:r>
        <w:rPr>
          <w:rStyle w:val="Kommentarzeichen"/>
        </w:rPr>
        <w:annotationRef/>
      </w:r>
      <w:r>
        <w:t>Done.</w:t>
      </w:r>
    </w:p>
    <w:p w14:paraId="375DD3B5" w14:textId="5FBB6953" w:rsidR="00E837D5" w:rsidRDefault="00E837D5">
      <w:pPr>
        <w:pStyle w:val="Kommentartext"/>
      </w:pPr>
      <w:r>
        <w:t>//Have not talked about the VM manager yet</w:t>
      </w:r>
    </w:p>
  </w:comment>
  <w:comment w:id="946" w:author="glewis" w:date="2012-11-09T17:30:00Z" w:initials="g">
    <w:p w14:paraId="457A826B" w14:textId="1689DF08" w:rsidR="00E837D5" w:rsidRDefault="00E837D5">
      <w:pPr>
        <w:pStyle w:val="Kommentartext"/>
      </w:pPr>
      <w:r>
        <w:rPr>
          <w:rStyle w:val="Kommentarzeichen"/>
        </w:rPr>
        <w:annotationRef/>
      </w:r>
      <w:r>
        <w:t xml:space="preserve">The figure needs a legend to explain the boxes and lines. If possible, it would be nice if component names did not split across lines. Also, make </w:t>
      </w:r>
      <w:proofErr w:type="spellStart"/>
      <w:r>
        <w:t>surem</w:t>
      </w:r>
      <w:proofErr w:type="spellEnd"/>
      <w:r>
        <w:t xml:space="preserve"> even though it is going to be a challenge because of space, that you change Metadata to Application Metadata because that is what you called it in the text.</w:t>
      </w:r>
    </w:p>
  </w:comment>
  <w:comment w:id="947" w:author="Dominik Messinger" w:date="2012-11-09T17:30:00Z" w:initials="DM">
    <w:p w14:paraId="3DFF69F1" w14:textId="688702A0" w:rsidR="00E837D5" w:rsidRDefault="00E837D5">
      <w:pPr>
        <w:pStyle w:val="Kommentartext"/>
      </w:pPr>
      <w:r>
        <w:rPr>
          <w:rStyle w:val="Kommentarzeichen"/>
        </w:rPr>
        <w:annotationRef/>
      </w:r>
      <w:r>
        <w:t>I used the same layout as in the TN, I hope it is easier to understand.</w:t>
      </w:r>
    </w:p>
  </w:comment>
  <w:comment w:id="952" w:author="glewis" w:date="2012-11-09T17:30:00Z" w:initials="g">
    <w:p w14:paraId="1E6BB52B" w14:textId="25120352" w:rsidR="00E837D5" w:rsidRDefault="00E837D5">
      <w:pPr>
        <w:pStyle w:val="Kommentartext"/>
      </w:pPr>
      <w:r>
        <w:rPr>
          <w:rStyle w:val="Kommentarzeichen"/>
        </w:rPr>
        <w:annotationRef/>
      </w:r>
      <w:r>
        <w:t>Is this aspect important?</w:t>
      </w:r>
    </w:p>
  </w:comment>
  <w:comment w:id="953" w:author="Dominik Messinger" w:date="2012-11-09T17:30:00Z" w:initials="DM">
    <w:p w14:paraId="027DABEC" w14:textId="1A10C697" w:rsidR="00E837D5" w:rsidRDefault="00E837D5">
      <w:pPr>
        <w:pStyle w:val="Kommentartext"/>
      </w:pPr>
      <w:r>
        <w:rPr>
          <w:rStyle w:val="Kommentarzeichen"/>
        </w:rPr>
        <w:annotationRef/>
      </w:r>
      <w:r>
        <w:t>Yes, discovery-technique is multicast-DNS</w:t>
      </w:r>
    </w:p>
  </w:comment>
  <w:comment w:id="963" w:author="glewis" w:date="2012-11-09T17:30:00Z" w:initials="g">
    <w:p w14:paraId="69BC1CFC" w14:textId="2D4BC452" w:rsidR="00E837D5" w:rsidRDefault="00E837D5">
      <w:pPr>
        <w:pStyle w:val="Kommentartext"/>
      </w:pPr>
      <w:r>
        <w:rPr>
          <w:rStyle w:val="Kommentarzeichen"/>
        </w:rPr>
        <w:annotationRef/>
      </w:r>
      <w:r>
        <w:t>Same comment as above?</w:t>
      </w:r>
    </w:p>
  </w:comment>
  <w:comment w:id="965" w:author="glewis" w:date="2012-11-09T17:30:00Z" w:initials="g">
    <w:p w14:paraId="2B94F205" w14:textId="32C44134" w:rsidR="00E837D5" w:rsidRDefault="00E837D5">
      <w:pPr>
        <w:pStyle w:val="Kommentartext"/>
      </w:pPr>
      <w:r>
        <w:rPr>
          <w:rStyle w:val="Kommentarzeichen"/>
        </w:rPr>
        <w:annotationRef/>
      </w:r>
      <w:r>
        <w:t>Add a reference. I believe there is one in the SEI TN.</w:t>
      </w:r>
    </w:p>
  </w:comment>
  <w:comment w:id="966" w:author="Dominik Messinger" w:date="2012-11-09T17:30:00Z" w:initials="DM">
    <w:p w14:paraId="110F7B57" w14:textId="3F8AFF2A" w:rsidR="00E837D5" w:rsidRDefault="00E837D5">
      <w:pPr>
        <w:pStyle w:val="Kommentartext"/>
      </w:pPr>
      <w:r>
        <w:rPr>
          <w:rStyle w:val="Kommentarzeichen"/>
        </w:rPr>
        <w:annotationRef/>
      </w:r>
      <w:r>
        <w:t>Done.</w:t>
      </w:r>
    </w:p>
  </w:comment>
  <w:comment w:id="976" w:author="glewis" w:date="2012-11-09T17:30:00Z" w:initials="g">
    <w:p w14:paraId="4A4EEC11" w14:textId="002DFC68" w:rsidR="00E837D5" w:rsidRDefault="00E837D5">
      <w:pPr>
        <w:pStyle w:val="Kommentartext"/>
      </w:pPr>
      <w:r>
        <w:rPr>
          <w:rStyle w:val="Kommentarzeichen"/>
        </w:rPr>
        <w:annotationRef/>
      </w:r>
      <w:r>
        <w:t>How does it know if an app is a cyber-foraging-enabled app?</w:t>
      </w:r>
    </w:p>
  </w:comment>
  <w:comment w:id="977" w:author="Dominik Messinger" w:date="2012-11-09T17:30:00Z" w:initials="DM">
    <w:p w14:paraId="569E2DFD" w14:textId="0B140B71" w:rsidR="00E837D5" w:rsidRDefault="00E837D5">
      <w:pPr>
        <w:pStyle w:val="Kommentartext"/>
      </w:pPr>
      <w:r>
        <w:rPr>
          <w:rStyle w:val="Kommentarzeichen"/>
        </w:rPr>
        <w:annotationRef/>
      </w:r>
      <w:proofErr w:type="gramStart"/>
      <w:r>
        <w:t>done</w:t>
      </w:r>
      <w:proofErr w:type="gramEnd"/>
    </w:p>
  </w:comment>
  <w:comment w:id="978" w:author="glewis" w:date="2012-11-09T17:30:00Z" w:initials="g">
    <w:p w14:paraId="39B81CBB" w14:textId="072190B4" w:rsidR="00E837D5" w:rsidRDefault="00E837D5">
      <w:pPr>
        <w:pStyle w:val="Kommentartext"/>
      </w:pPr>
      <w:r>
        <w:rPr>
          <w:rStyle w:val="Kommentarzeichen"/>
        </w:rPr>
        <w:annotationRef/>
      </w:r>
      <w:r>
        <w:t>How does it know if it is appropriate? If this is explained later, just say so.</w:t>
      </w:r>
    </w:p>
  </w:comment>
  <w:comment w:id="979" w:author="Dominik Messinger" w:date="2012-11-09T17:30:00Z" w:initials="DM">
    <w:p w14:paraId="58493C8E" w14:textId="2F8B50E2" w:rsidR="00E837D5" w:rsidRDefault="00E837D5">
      <w:pPr>
        <w:pStyle w:val="Kommentartext"/>
      </w:pPr>
      <w:r>
        <w:rPr>
          <w:rStyle w:val="Kommentarzeichen"/>
        </w:rPr>
        <w:annotationRef/>
      </w:r>
      <w:proofErr w:type="gramStart"/>
      <w:r>
        <w:t>done</w:t>
      </w:r>
      <w:proofErr w:type="gramEnd"/>
    </w:p>
  </w:comment>
  <w:comment w:id="992" w:author="glewis" w:date="2012-11-09T17:30:00Z" w:initials="g">
    <w:p w14:paraId="30217AF5" w14:textId="0F76C45A" w:rsidR="00E837D5" w:rsidRDefault="00E837D5">
      <w:pPr>
        <w:pStyle w:val="Kommentartext"/>
      </w:pPr>
      <w:r>
        <w:rPr>
          <w:rStyle w:val="Kommentarzeichen"/>
        </w:rPr>
        <w:annotationRef/>
      </w:r>
      <w:proofErr w:type="gramStart"/>
      <w:r>
        <w:t>add</w:t>
      </w:r>
      <w:proofErr w:type="gramEnd"/>
      <w:r>
        <w:t xml:space="preserve"> reference</w:t>
      </w:r>
    </w:p>
  </w:comment>
  <w:comment w:id="993" w:author="Dominik Messinger" w:date="2012-11-09T17:30:00Z" w:initials="DM">
    <w:p w14:paraId="1C367F94" w14:textId="15FD5E40" w:rsidR="00E837D5" w:rsidRDefault="00E837D5">
      <w:pPr>
        <w:pStyle w:val="Kommentartext"/>
      </w:pPr>
      <w:r>
        <w:rPr>
          <w:rStyle w:val="Kommentarzeichen"/>
        </w:rPr>
        <w:annotationRef/>
      </w:r>
      <w:proofErr w:type="gramStart"/>
      <w:r>
        <w:t>done</w:t>
      </w:r>
      <w:proofErr w:type="gramEnd"/>
    </w:p>
  </w:comment>
  <w:comment w:id="1000" w:author="glewis" w:date="2012-11-09T17:30:00Z" w:initials="g">
    <w:p w14:paraId="55526CD5" w14:textId="382F5D97" w:rsidR="00E837D5" w:rsidRDefault="00E837D5">
      <w:pPr>
        <w:pStyle w:val="Kommentartext"/>
      </w:pPr>
      <w:r>
        <w:rPr>
          <w:rStyle w:val="Kommentarzeichen"/>
        </w:rPr>
        <w:annotationRef/>
      </w:r>
      <w:proofErr w:type="gramStart"/>
      <w:r>
        <w:t>such</w:t>
      </w:r>
      <w:proofErr w:type="gramEnd"/>
      <w:r>
        <w:t xml:space="preserve"> as? Or point to another section where this is described.</w:t>
      </w:r>
    </w:p>
  </w:comment>
  <w:comment w:id="1001" w:author="Dominik Messinger" w:date="2012-11-09T17:30:00Z" w:initials="DM">
    <w:p w14:paraId="543CEEBF" w14:textId="56A2E7F6" w:rsidR="00E837D5" w:rsidRDefault="00E837D5">
      <w:pPr>
        <w:pStyle w:val="Kommentartext"/>
      </w:pPr>
      <w:r>
        <w:rPr>
          <w:rStyle w:val="Kommentarzeichen"/>
        </w:rPr>
        <w:annotationRef/>
      </w:r>
      <w:proofErr w:type="gramStart"/>
      <w:r>
        <w:t>done</w:t>
      </w:r>
      <w:proofErr w:type="gramEnd"/>
    </w:p>
  </w:comment>
  <w:comment w:id="1015" w:author="glewis" w:date="2012-11-09T17:30:00Z" w:initials="g">
    <w:p w14:paraId="3BBC7AC4" w14:textId="49E6317A" w:rsidR="00E837D5" w:rsidRDefault="00E837D5">
      <w:pPr>
        <w:pStyle w:val="Kommentartext"/>
      </w:pPr>
      <w:r>
        <w:rPr>
          <w:rStyle w:val="Kommentarzeichen"/>
        </w:rPr>
        <w:annotationRef/>
      </w:r>
      <w:r>
        <w:t>Make sure that these names match the sequence diagram.</w:t>
      </w:r>
    </w:p>
  </w:comment>
  <w:comment w:id="1017" w:author="glewis" w:date="2012-11-09T17:30:00Z" w:initials="g">
    <w:p w14:paraId="0BBBC93E" w14:textId="1B440FFF" w:rsidR="00E837D5" w:rsidRDefault="00E837D5">
      <w:pPr>
        <w:pStyle w:val="Kommentartext"/>
      </w:pPr>
      <w:r>
        <w:rPr>
          <w:rStyle w:val="Kommentarzeichen"/>
        </w:rPr>
        <w:annotationRef/>
      </w:r>
      <w:r>
        <w:t xml:space="preserve">It would be nice if you </w:t>
      </w:r>
      <w:proofErr w:type="spellStart"/>
      <w:r>
        <w:t>coulkd</w:t>
      </w:r>
      <w:proofErr w:type="spellEnd"/>
      <w:r>
        <w:t xml:space="preserve"> add numbers to the sequence diagram that map to the numbers below.</w:t>
      </w:r>
    </w:p>
  </w:comment>
  <w:comment w:id="1018" w:author="Dominik Messinger" w:date="2012-11-09T17:30:00Z" w:initials="DM">
    <w:p w14:paraId="7C5553F4" w14:textId="45575C43" w:rsidR="00E837D5" w:rsidRDefault="00E837D5">
      <w:pPr>
        <w:pStyle w:val="Kommentartext"/>
      </w:pPr>
      <w:r>
        <w:rPr>
          <w:rStyle w:val="Kommentarzeichen"/>
        </w:rPr>
        <w:annotationRef/>
      </w:r>
      <w:r>
        <w:t>Done. Some numbers appear more than once because a step may include more than one message or action.</w:t>
      </w:r>
    </w:p>
  </w:comment>
  <w:comment w:id="1033" w:author="glewis" w:date="2012-11-09T17:30:00Z" w:initials="g">
    <w:p w14:paraId="41DB1850" w14:textId="0D408204" w:rsidR="00E837D5" w:rsidRDefault="00E837D5">
      <w:pPr>
        <w:pStyle w:val="Kommentartext"/>
      </w:pPr>
      <w:r>
        <w:rPr>
          <w:rStyle w:val="Kommentarzeichen"/>
        </w:rPr>
        <w:annotationRef/>
      </w:r>
      <w:r>
        <w:t>Is it really a queue? Or just a list?</w:t>
      </w:r>
    </w:p>
  </w:comment>
  <w:comment w:id="1034" w:author="Dominik Messinger" w:date="2012-11-09T17:30:00Z" w:initials="DM">
    <w:p w14:paraId="2873E10B" w14:textId="41B7B9B4" w:rsidR="00E837D5" w:rsidRDefault="00E837D5">
      <w:pPr>
        <w:pStyle w:val="Kommentartext"/>
      </w:pPr>
      <w:r>
        <w:rPr>
          <w:rStyle w:val="Kommentarzeichen"/>
        </w:rPr>
        <w:annotationRef/>
      </w:r>
      <w:proofErr w:type="gramStart"/>
      <w:r>
        <w:t>done</w:t>
      </w:r>
      <w:proofErr w:type="gramEnd"/>
    </w:p>
  </w:comment>
  <w:comment w:id="1036" w:author="glewis" w:date="2012-11-09T17:30:00Z" w:initials="g">
    <w:p w14:paraId="60FB7CD1" w14:textId="2AF04A93" w:rsidR="00E837D5" w:rsidRDefault="00E837D5">
      <w:pPr>
        <w:pStyle w:val="Kommentartext"/>
      </w:pPr>
      <w:r>
        <w:rPr>
          <w:rStyle w:val="Kommentarzeichen"/>
        </w:rPr>
        <w:annotationRef/>
      </w:r>
      <w:r>
        <w:t>Wait. This isn't true right? The application has not been offloaded yet.</w:t>
      </w:r>
    </w:p>
  </w:comment>
  <w:comment w:id="1037" w:author="Dominik Messinger" w:date="2012-11-09T17:30:00Z" w:initials="DM">
    <w:p w14:paraId="475235B1" w14:textId="792B4C35" w:rsidR="00E837D5" w:rsidRDefault="00E837D5">
      <w:pPr>
        <w:pStyle w:val="Kommentartext"/>
      </w:pPr>
      <w:r>
        <w:rPr>
          <w:rStyle w:val="Kommentarzeichen"/>
        </w:rPr>
        <w:annotationRef/>
      </w:r>
      <w:r>
        <w:t>It is being offloaded right after clicking on the name in the list.</w:t>
      </w:r>
    </w:p>
  </w:comment>
  <w:comment w:id="1047" w:author="glewis" w:date="2012-11-09T17:30:00Z" w:initials="g">
    <w:p w14:paraId="1907479A" w14:textId="6CC320C3" w:rsidR="00E837D5" w:rsidRDefault="00E837D5">
      <w:pPr>
        <w:pStyle w:val="Kommentartext"/>
      </w:pPr>
      <w:r>
        <w:rPr>
          <w:rStyle w:val="Kommentarzeichen"/>
        </w:rPr>
        <w:annotationRef/>
      </w:r>
      <w:r>
        <w:t xml:space="preserve">Would it be fair </w:t>
      </w:r>
      <w:proofErr w:type="spellStart"/>
      <w:r>
        <w:t>top</w:t>
      </w:r>
      <w:proofErr w:type="spellEnd"/>
      <w:r>
        <w:t xml:space="preserve"> say that it receives a response at every step of the process? Or at least that's what the sequence diagram indicates (I think).</w:t>
      </w:r>
    </w:p>
  </w:comment>
  <w:comment w:id="1048" w:author="Dominik Messinger" w:date="2012-11-09T17:30:00Z" w:initials="DM">
    <w:p w14:paraId="1C68A7CB" w14:textId="0BFAB0EF" w:rsidR="00E837D5" w:rsidRDefault="00E837D5">
      <w:pPr>
        <w:pStyle w:val="Kommentartext"/>
      </w:pPr>
      <w:r>
        <w:rPr>
          <w:rStyle w:val="Kommentarzeichen"/>
        </w:rPr>
        <w:annotationRef/>
      </w:r>
      <w:r>
        <w:t>Done.</w:t>
      </w:r>
    </w:p>
  </w:comment>
  <w:comment w:id="1051" w:author="glewis" w:date="2012-11-09T17:30:00Z" w:initials="g">
    <w:p w14:paraId="629359CB" w14:textId="3F59F242" w:rsidR="00E837D5" w:rsidRDefault="00E837D5">
      <w:pPr>
        <w:pStyle w:val="Kommentartext"/>
      </w:pPr>
      <w:r>
        <w:rPr>
          <w:rStyle w:val="Kommentarzeichen"/>
        </w:rPr>
        <w:annotationRef/>
      </w:r>
      <w:r>
        <w:t xml:space="preserve">Would this be </w:t>
      </w:r>
      <w:proofErr w:type="spellStart"/>
      <w:r>
        <w:t>ApplicationReady</w:t>
      </w:r>
      <w:proofErr w:type="spellEnd"/>
      <w:r>
        <w:t>? Or what does Execute mean exactly?</w:t>
      </w:r>
    </w:p>
  </w:comment>
  <w:comment w:id="1052" w:author="Dominik Messinger" w:date="2012-11-09T17:30:00Z" w:initials="DM">
    <w:p w14:paraId="5B3575A8" w14:textId="5B202C7A" w:rsidR="00E837D5" w:rsidRDefault="00E837D5">
      <w:pPr>
        <w:pStyle w:val="Kommentartext"/>
      </w:pPr>
      <w:r>
        <w:rPr>
          <w:rStyle w:val="Kommentarzeichen"/>
        </w:rPr>
        <w:annotationRef/>
      </w:r>
      <w:r>
        <w:t>It is sent before starting the server, I rephrased this part.</w:t>
      </w:r>
    </w:p>
  </w:comment>
  <w:comment w:id="1085" w:author="glewis" w:date="2012-11-09T17:30:00Z" w:initials="g">
    <w:p w14:paraId="4BE7F75C" w14:textId="1D096382" w:rsidR="00E837D5" w:rsidRDefault="00E837D5">
      <w:pPr>
        <w:pStyle w:val="Kommentartext"/>
      </w:pPr>
      <w:r>
        <w:rPr>
          <w:rStyle w:val="Kommentarzeichen"/>
        </w:rPr>
        <w:annotationRef/>
      </w:r>
      <w:r>
        <w:t>It's OK to call these figures.</w:t>
      </w:r>
    </w:p>
  </w:comment>
  <w:comment w:id="1086" w:author="Dominik Messinger" w:date="2012-11-09T17:30:00Z" w:initials="DM">
    <w:p w14:paraId="437B5054" w14:textId="70B74AC5" w:rsidR="00E837D5" w:rsidRDefault="00E837D5">
      <w:pPr>
        <w:pStyle w:val="Kommentartext"/>
      </w:pPr>
      <w:r>
        <w:rPr>
          <w:rStyle w:val="Kommentarzeichen"/>
        </w:rPr>
        <w:annotationRef/>
      </w:r>
      <w:proofErr w:type="gramStart"/>
      <w:r>
        <w:t>done</w:t>
      </w:r>
      <w:proofErr w:type="gramEnd"/>
    </w:p>
  </w:comment>
  <w:comment w:id="1093" w:author="glewis" w:date="2012-11-09T17:30:00Z" w:initials="g">
    <w:p w14:paraId="66ECBDFE" w14:textId="619DAE3B" w:rsidR="00E837D5" w:rsidRDefault="00E837D5">
      <w:pPr>
        <w:pStyle w:val="Kommentartext"/>
      </w:pPr>
      <w:r>
        <w:rPr>
          <w:rStyle w:val="Kommentarzeichen"/>
        </w:rPr>
        <w:annotationRef/>
      </w:r>
      <w:r>
        <w:t>This shouldn't be an enumerated list</w:t>
      </w:r>
    </w:p>
  </w:comment>
  <w:comment w:id="1094" w:author="Dominik Messinger" w:date="2012-11-09T17:30:00Z" w:initials="DM">
    <w:p w14:paraId="2B626D42" w14:textId="5E96D49B" w:rsidR="00E837D5" w:rsidRDefault="00E837D5">
      <w:pPr>
        <w:pStyle w:val="Kommentartext"/>
      </w:pPr>
      <w:r>
        <w:rPr>
          <w:rStyle w:val="Kommentarzeichen"/>
        </w:rPr>
        <w:annotationRef/>
      </w:r>
      <w:r>
        <w:t>Done.</w:t>
      </w:r>
    </w:p>
  </w:comment>
  <w:comment w:id="1096" w:author="glewis" w:date="2012-11-09T17:30:00Z" w:initials="g">
    <w:p w14:paraId="12143AB1" w14:textId="78395131" w:rsidR="00E837D5" w:rsidRDefault="00E837D5">
      <w:pPr>
        <w:pStyle w:val="Kommentartext"/>
      </w:pPr>
      <w:r>
        <w:rPr>
          <w:rStyle w:val="Kommentarzeichen"/>
        </w:rPr>
        <w:annotationRef/>
      </w:r>
      <w:r>
        <w:t>Broken cross-reference.</w:t>
      </w:r>
    </w:p>
  </w:comment>
  <w:comment w:id="1186" w:author="Dominik Messinger" w:date="2012-11-09T17:30:00Z" w:initials="DM">
    <w:p w14:paraId="0741E478" w14:textId="045BA1C9" w:rsidR="00E837D5" w:rsidRDefault="00E837D5">
      <w:pPr>
        <w:pStyle w:val="Kommentartext"/>
      </w:pPr>
      <w:r>
        <w:rPr>
          <w:rStyle w:val="Kommentarzeichen"/>
        </w:rPr>
        <w:annotationRef/>
      </w:r>
      <w:proofErr w:type="gramStart"/>
      <w:r>
        <w:t>done</w:t>
      </w:r>
      <w:proofErr w:type="gramEnd"/>
    </w:p>
  </w:comment>
  <w:comment w:id="1188" w:author="glewis" w:date="2012-11-09T17:30:00Z" w:initials="g">
    <w:p w14:paraId="4151F4D2" w14:textId="6EA31776" w:rsidR="00E837D5" w:rsidRDefault="00E837D5">
      <w:pPr>
        <w:pStyle w:val="Kommentartext"/>
      </w:pPr>
      <w:r>
        <w:rPr>
          <w:rStyle w:val="Kommentarzeichen"/>
        </w:rPr>
        <w:annotationRef/>
      </w:r>
      <w:r>
        <w:t>Add a reference</w:t>
      </w:r>
    </w:p>
  </w:comment>
  <w:comment w:id="1189" w:author="Dominik Messinger" w:date="2012-11-09T17:30:00Z" w:initials="DM">
    <w:p w14:paraId="0AB38E4A" w14:textId="6271C7C4" w:rsidR="00E837D5" w:rsidRDefault="00E837D5">
      <w:pPr>
        <w:pStyle w:val="Kommentartext"/>
      </w:pPr>
      <w:r>
        <w:rPr>
          <w:rStyle w:val="Kommentarzeichen"/>
        </w:rPr>
        <w:annotationRef/>
      </w:r>
      <w:proofErr w:type="gramStart"/>
      <w:r>
        <w:t>done</w:t>
      </w:r>
      <w:proofErr w:type="gramEnd"/>
    </w:p>
  </w:comment>
  <w:comment w:id="1202" w:author="glewis" w:date="2012-11-09T17:30:00Z" w:initials="g">
    <w:p w14:paraId="0689CA9F" w14:textId="0CE92886" w:rsidR="00E837D5" w:rsidRDefault="00E837D5">
      <w:pPr>
        <w:pStyle w:val="Kommentartext"/>
      </w:pPr>
      <w:r>
        <w:rPr>
          <w:rStyle w:val="Kommentarzeichen"/>
        </w:rPr>
        <w:annotationRef/>
      </w:r>
      <w:r>
        <w:t>I couldn't add a comment to the footnote below. Please add a reference to a paper that talks about md5 collisions in the placeholder that I left in the footnote.</w:t>
      </w:r>
    </w:p>
  </w:comment>
  <w:comment w:id="1203" w:author="Dominik Messinger" w:date="2012-11-09T17:30:00Z" w:initials="DM">
    <w:p w14:paraId="2F9D2168" w14:textId="2E969E0B" w:rsidR="00E837D5" w:rsidRDefault="00E837D5">
      <w:pPr>
        <w:pStyle w:val="Kommentartext"/>
      </w:pPr>
      <w:r>
        <w:rPr>
          <w:rStyle w:val="Kommentarzeichen"/>
        </w:rPr>
        <w:annotationRef/>
      </w:r>
      <w:proofErr w:type="gramStart"/>
      <w:r>
        <w:t>done</w:t>
      </w:r>
      <w:proofErr w:type="gramEnd"/>
    </w:p>
  </w:comment>
  <w:comment w:id="1214" w:author="glewis" w:date="2012-11-09T17:30:00Z" w:initials="g">
    <w:p w14:paraId="2F8BEC82" w14:textId="4A575110" w:rsidR="00E837D5" w:rsidRDefault="00E837D5">
      <w:pPr>
        <w:pStyle w:val="Kommentartext"/>
      </w:pPr>
      <w:r>
        <w:rPr>
          <w:rStyle w:val="Kommentarzeichen"/>
        </w:rPr>
        <w:annotationRef/>
      </w:r>
      <w:r>
        <w:t>What does respectively mean in this sentence?</w:t>
      </w:r>
    </w:p>
  </w:comment>
  <w:comment w:id="1215" w:author="Dominik Messinger" w:date="2012-11-09T17:30:00Z" w:initials="DM">
    <w:p w14:paraId="265B539E" w14:textId="57AE4ADE" w:rsidR="00E837D5" w:rsidRDefault="00E837D5">
      <w:pPr>
        <w:pStyle w:val="Kommentartext"/>
      </w:pPr>
      <w:r>
        <w:rPr>
          <w:rStyle w:val="Kommentarzeichen"/>
        </w:rPr>
        <w:annotationRef/>
      </w:r>
      <w:r>
        <w:t>I rephrased the whole column</w:t>
      </w:r>
    </w:p>
  </w:comment>
  <w:comment w:id="1217" w:author="glewis" w:date="2012-11-09T17:30:00Z" w:initials="g">
    <w:p w14:paraId="6326B9FD" w14:textId="1D1D82AA" w:rsidR="00E837D5" w:rsidRDefault="00E837D5">
      <w:pPr>
        <w:pStyle w:val="Kommentartext"/>
      </w:pPr>
      <w:r>
        <w:rPr>
          <w:rStyle w:val="Kommentarzeichen"/>
        </w:rPr>
        <w:annotationRef/>
      </w:r>
      <w:r>
        <w:t>I have reviewed up to this point.</w:t>
      </w:r>
    </w:p>
  </w:comment>
  <w:comment w:id="1233" w:author="glewis" w:date="2012-11-14T13:39:00Z" w:initials="g">
    <w:p w14:paraId="70E77F7C" w14:textId="77777777" w:rsidR="00E837D5" w:rsidRDefault="00E837D5" w:rsidP="006057F5">
      <w:pPr>
        <w:pStyle w:val="Kommentartext"/>
      </w:pPr>
      <w:r>
        <w:rPr>
          <w:rStyle w:val="Kommentarzeichen"/>
        </w:rPr>
        <w:annotationRef/>
      </w:r>
      <w:r>
        <w:t>I added a comment previously and this makes it even more important. You never talk about the stages/actions that are performed on the server side. This is what I meant by that comment in the sequence diagram.</w:t>
      </w:r>
    </w:p>
  </w:comment>
  <w:comment w:id="1229" w:author="glewis" w:date="2012-11-14T13:39:00Z" w:initials="g">
    <w:p w14:paraId="7C129C99" w14:textId="77777777" w:rsidR="00E837D5" w:rsidRDefault="00E837D5" w:rsidP="006057F5">
      <w:pPr>
        <w:pStyle w:val="Kommentartext"/>
      </w:pPr>
      <w:r>
        <w:rPr>
          <w:rStyle w:val="Kommentarzeichen"/>
        </w:rPr>
        <w:annotationRef/>
      </w:r>
      <w:r>
        <w:t>List the stages/actions here.</w:t>
      </w:r>
    </w:p>
  </w:comment>
  <w:comment w:id="1230" w:author="Dominik Messinger" w:date="2012-11-14T13:58:00Z" w:initials="DM">
    <w:p w14:paraId="7BFDFF15" w14:textId="73C00193" w:rsidR="00E837D5" w:rsidRDefault="00E837D5">
      <w:pPr>
        <w:pStyle w:val="Kommentartext"/>
      </w:pPr>
      <w:r>
        <w:rPr>
          <w:rStyle w:val="Kommentarzeichen"/>
        </w:rPr>
        <w:annotationRef/>
      </w:r>
      <w:proofErr w:type="gramStart"/>
      <w:r>
        <w:t>done</w:t>
      </w:r>
      <w:proofErr w:type="gramEnd"/>
    </w:p>
  </w:comment>
  <w:comment w:id="1236" w:author="glewis" w:date="2012-11-14T13:39:00Z" w:initials="g">
    <w:p w14:paraId="710E90A4" w14:textId="77777777" w:rsidR="00E837D5" w:rsidRDefault="00E837D5" w:rsidP="006057F5">
      <w:pPr>
        <w:pStyle w:val="Kommentartext"/>
      </w:pPr>
      <w:r>
        <w:rPr>
          <w:rStyle w:val="Kommentarzeichen"/>
        </w:rPr>
        <w:annotationRef/>
      </w:r>
      <w:r>
        <w:t>Is this what you meant?</w:t>
      </w:r>
    </w:p>
  </w:comment>
  <w:comment w:id="1237" w:author="Dominik Messinger" w:date="2012-11-14T14:02:00Z" w:initials="DM">
    <w:p w14:paraId="3A040691" w14:textId="0FF817B2" w:rsidR="00E837D5" w:rsidRDefault="00E837D5">
      <w:pPr>
        <w:pStyle w:val="Kommentartext"/>
      </w:pPr>
      <w:r>
        <w:rPr>
          <w:rStyle w:val="Kommentarzeichen"/>
        </w:rPr>
        <w:annotationRef/>
      </w:r>
      <w:r>
        <w:t>I just used the 400 and 410 as ERROR and FINISH statuses</w:t>
      </w:r>
    </w:p>
  </w:comment>
  <w:comment w:id="1275" w:author="glewis" w:date="2012-11-14T13:39:00Z" w:initials="g">
    <w:p w14:paraId="56CFD58B" w14:textId="77777777" w:rsidR="00E837D5" w:rsidRDefault="00E837D5" w:rsidP="006057F5">
      <w:pPr>
        <w:pStyle w:val="Kommentartext"/>
      </w:pPr>
      <w:r>
        <w:rPr>
          <w:rStyle w:val="Kommentarzeichen"/>
        </w:rPr>
        <w:annotationRef/>
      </w:r>
      <w:r>
        <w:t xml:space="preserve">Given that there are three things, it is not clear what is meant by respectively. A suggestion would be to simply split the sentences: the </w:t>
      </w:r>
      <w:proofErr w:type="spellStart"/>
      <w:r>
        <w:t>RESTservlets</w:t>
      </w:r>
      <w:proofErr w:type="spellEnd"/>
      <w:r>
        <w:t xml:space="preserve"> class does this and the </w:t>
      </w:r>
      <w:proofErr w:type="spellStart"/>
      <w:r>
        <w:t>PushHandler</w:t>
      </w:r>
      <w:proofErr w:type="spellEnd"/>
      <w:r>
        <w:t xml:space="preserve"> class does that. </w:t>
      </w:r>
    </w:p>
  </w:comment>
  <w:comment w:id="1276" w:author="Dominik Messinger" w:date="2012-11-14T14:17:00Z" w:initials="DM">
    <w:p w14:paraId="3730B122" w14:textId="70CC13B6" w:rsidR="00E837D5" w:rsidRDefault="00E837D5">
      <w:pPr>
        <w:pStyle w:val="Kommentartext"/>
      </w:pPr>
      <w:r>
        <w:rPr>
          <w:rStyle w:val="Kommentarzeichen"/>
        </w:rPr>
        <w:annotationRef/>
      </w:r>
      <w:proofErr w:type="gramStart"/>
      <w:r>
        <w:t>done</w:t>
      </w:r>
      <w:proofErr w:type="gramEnd"/>
    </w:p>
  </w:comment>
  <w:comment w:id="1300" w:author="glewis" w:date="2012-11-14T13:39:00Z" w:initials="g">
    <w:p w14:paraId="7E4019F9" w14:textId="77777777" w:rsidR="00E837D5" w:rsidRDefault="00E837D5" w:rsidP="006057F5">
      <w:pPr>
        <w:pStyle w:val="Kommentartext"/>
      </w:pPr>
      <w:r>
        <w:rPr>
          <w:rStyle w:val="Kommentarzeichen"/>
        </w:rPr>
        <w:annotationRef/>
      </w:r>
      <w:r>
        <w:t>This might be too much information.</w:t>
      </w:r>
    </w:p>
  </w:comment>
  <w:comment w:id="1301" w:author="Dominik Messinger" w:date="2012-11-14T14:30:00Z" w:initials="DM">
    <w:p w14:paraId="7C1FB19E" w14:textId="4F7D9CAE" w:rsidR="00E837D5" w:rsidRDefault="00E837D5">
      <w:pPr>
        <w:pStyle w:val="Kommentartext"/>
      </w:pPr>
      <w:r>
        <w:rPr>
          <w:rStyle w:val="Kommentarzeichen"/>
        </w:rPr>
        <w:annotationRef/>
      </w:r>
      <w:r>
        <w:t>I agree.</w:t>
      </w:r>
    </w:p>
  </w:comment>
  <w:comment w:id="1310" w:author="glewis" w:date="2012-11-14T13:39:00Z" w:initials="g">
    <w:p w14:paraId="7C31558C" w14:textId="77777777" w:rsidR="00E837D5" w:rsidRDefault="00E837D5" w:rsidP="006057F5">
      <w:pPr>
        <w:pStyle w:val="Kommentartext"/>
      </w:pPr>
      <w:r>
        <w:rPr>
          <w:rStyle w:val="Kommentarzeichen"/>
        </w:rPr>
        <w:annotationRef/>
      </w:r>
      <w:r>
        <w:t>What does this mean?</w:t>
      </w:r>
    </w:p>
  </w:comment>
  <w:comment w:id="1311" w:author="Dominik Messinger" w:date="2012-11-14T14:35:00Z" w:initials="DM">
    <w:p w14:paraId="0DD2CB93" w14:textId="0F7D6AC2" w:rsidR="00E837D5" w:rsidRDefault="00E837D5">
      <w:pPr>
        <w:pStyle w:val="Kommentartext"/>
      </w:pPr>
      <w:r>
        <w:rPr>
          <w:rStyle w:val="Kommentarzeichen"/>
        </w:rPr>
        <w:annotationRef/>
      </w:r>
      <w:r>
        <w:t>Rephrased it.</w:t>
      </w:r>
    </w:p>
  </w:comment>
  <w:comment w:id="1351" w:author="glewis" w:date="2012-11-14T13:39:00Z" w:initials="g">
    <w:p w14:paraId="0BABD1E0" w14:textId="77777777" w:rsidR="00E837D5" w:rsidRDefault="00E837D5" w:rsidP="006057F5">
      <w:pPr>
        <w:pStyle w:val="Kommentartext"/>
      </w:pPr>
      <w:r>
        <w:rPr>
          <w:rStyle w:val="Kommentarzeichen"/>
        </w:rPr>
        <w:annotationRef/>
      </w:r>
      <w:r>
        <w:t>Add reference</w:t>
      </w:r>
    </w:p>
  </w:comment>
  <w:comment w:id="1352" w:author="glewis" w:date="2012-11-14T13:39:00Z" w:initials="g">
    <w:p w14:paraId="599F3525" w14:textId="77777777" w:rsidR="00E837D5" w:rsidRDefault="00E837D5" w:rsidP="006057F5">
      <w:pPr>
        <w:pStyle w:val="Kommentartext"/>
      </w:pPr>
      <w:r>
        <w:rPr>
          <w:rStyle w:val="Kommentarzeichen"/>
        </w:rPr>
        <w:annotationRef/>
      </w:r>
      <w:r>
        <w:t>Add reference.</w:t>
      </w:r>
    </w:p>
  </w:comment>
  <w:comment w:id="1353" w:author="glewis" w:date="2012-11-14T13:39:00Z" w:initials="g">
    <w:p w14:paraId="4BC6C42D" w14:textId="77777777" w:rsidR="00E837D5" w:rsidRDefault="00E837D5" w:rsidP="006057F5">
      <w:pPr>
        <w:pStyle w:val="Kommentartext"/>
      </w:pPr>
      <w:r>
        <w:rPr>
          <w:rStyle w:val="Kommentarzeichen"/>
        </w:rPr>
        <w:annotationRef/>
      </w:r>
      <w:r>
        <w:t>Add reference</w:t>
      </w:r>
    </w:p>
  </w:comment>
  <w:comment w:id="1363" w:author="glewis" w:date="2012-11-14T13:39:00Z" w:initials="g">
    <w:p w14:paraId="2360D63B" w14:textId="77777777" w:rsidR="00E837D5" w:rsidRDefault="00E837D5" w:rsidP="006057F5">
      <w:pPr>
        <w:pStyle w:val="Kommentartext"/>
      </w:pPr>
      <w:r>
        <w:rPr>
          <w:rStyle w:val="Kommentarzeichen"/>
        </w:rPr>
        <w:annotationRef/>
      </w:r>
      <w:r>
        <w:t xml:space="preserve">I would recommend inverting the rows and columns for this table so that you can provide actual headers for CDE and </w:t>
      </w:r>
      <w:proofErr w:type="spellStart"/>
      <w:r>
        <w:t>Cameyo</w:t>
      </w:r>
      <w:proofErr w:type="spellEnd"/>
      <w:r>
        <w:t xml:space="preserve"> sizes.</w:t>
      </w:r>
    </w:p>
  </w:comment>
  <w:comment w:id="1364" w:author="Dominik Messinger" w:date="2012-11-14T13:39:00Z" w:initials="DM">
    <w:p w14:paraId="55074DC7" w14:textId="77777777" w:rsidR="00E837D5" w:rsidRDefault="00E837D5" w:rsidP="006057F5">
      <w:pPr>
        <w:pStyle w:val="Kommentartext"/>
      </w:pPr>
      <w:r>
        <w:rPr>
          <w:rStyle w:val="Kommentarzeichen"/>
        </w:rPr>
        <w:annotationRef/>
      </w:r>
      <w:r>
        <w:t>Done.</w:t>
      </w:r>
    </w:p>
  </w:comment>
  <w:comment w:id="1442" w:author="glewis" w:date="2012-11-14T13:39:00Z" w:initials="g">
    <w:p w14:paraId="143FBBEA" w14:textId="77777777" w:rsidR="00E837D5" w:rsidRDefault="00E837D5" w:rsidP="006057F5">
      <w:pPr>
        <w:pStyle w:val="Kommentartext"/>
      </w:pPr>
      <w:r>
        <w:rPr>
          <w:rStyle w:val="Kommentarzeichen"/>
        </w:rPr>
        <w:annotationRef/>
      </w:r>
      <w:r>
        <w:t>I don't know how you cross-referenced the references. You will have to fix this.</w:t>
      </w:r>
    </w:p>
  </w:comment>
  <w:comment w:id="1443" w:author="Dominik Messinger" w:date="2012-11-14T16:01:00Z" w:initials="DM">
    <w:p w14:paraId="590D708D" w14:textId="6959514F" w:rsidR="00E837D5" w:rsidRDefault="00E837D5">
      <w:pPr>
        <w:pStyle w:val="Kommentartext"/>
      </w:pPr>
      <w:r>
        <w:rPr>
          <w:rStyle w:val="Kommentarzeichen"/>
        </w:rPr>
        <w:annotationRef/>
      </w:r>
      <w:proofErr w:type="gramStart"/>
      <w:r>
        <w:t>done</w:t>
      </w:r>
      <w:proofErr w:type="gramEnd"/>
    </w:p>
  </w:comment>
  <w:comment w:id="1458" w:author="glewis" w:date="2012-11-14T17:03:00Z" w:initials="g">
    <w:p w14:paraId="19B5F3CF" w14:textId="77777777" w:rsidR="00E837D5" w:rsidRDefault="00E837D5" w:rsidP="00A66055">
      <w:pPr>
        <w:pStyle w:val="Kommentartext"/>
      </w:pPr>
      <w:r>
        <w:rPr>
          <w:rStyle w:val="Kommentarzeichen"/>
        </w:rPr>
        <w:annotationRef/>
      </w:r>
      <w:r>
        <w:t>You need a similar table for application ready time.</w:t>
      </w:r>
    </w:p>
  </w:comment>
  <w:comment w:id="1459" w:author="Dominik Messinger" w:date="2012-11-14T21:35:00Z" w:initials="DM">
    <w:p w14:paraId="7456FBB3" w14:textId="1A24D454" w:rsidR="00E837D5" w:rsidRDefault="00E837D5" w:rsidP="00A66055">
      <w:pPr>
        <w:pStyle w:val="Kommentartext"/>
      </w:pPr>
      <w:r>
        <w:rPr>
          <w:rStyle w:val="Kommentarzeichen"/>
        </w:rPr>
        <w:annotationRef/>
      </w:r>
      <w:r>
        <w:t>I did not conduct the experiments for VM synthesis, so I only argue that large file size leads to high application ready time and energy consumption</w:t>
      </w:r>
    </w:p>
  </w:comment>
  <w:comment w:id="1489" w:author="glewis" w:date="2012-11-14T13:39:00Z" w:initials="g">
    <w:p w14:paraId="0AB30D56" w14:textId="77777777" w:rsidR="00E837D5" w:rsidRDefault="00E837D5" w:rsidP="006057F5">
      <w:pPr>
        <w:pStyle w:val="Kommentartext"/>
      </w:pPr>
      <w:r>
        <w:rPr>
          <w:rStyle w:val="Kommentarzeichen"/>
        </w:rPr>
        <w:annotationRef/>
      </w:r>
      <w:r>
        <w:t xml:space="preserve">As I also indicate later, I strongly suggest </w:t>
      </w:r>
      <w:proofErr w:type="spellStart"/>
      <w:r>
        <w:t>summmarizing</w:t>
      </w:r>
      <w:proofErr w:type="spellEnd"/>
      <w:r>
        <w:t xml:space="preserve"> the results in a table. If not, the comparison gets lost in so much text.</w:t>
      </w:r>
    </w:p>
  </w:comment>
  <w:comment w:id="1490" w:author="Dominik Messinger" w:date="2012-11-14T19:59:00Z" w:initials="DM">
    <w:p w14:paraId="78D5A197" w14:textId="4AB4A976" w:rsidR="00E837D5" w:rsidRDefault="00E837D5">
      <w:pPr>
        <w:pStyle w:val="Kommentartext"/>
      </w:pPr>
      <w:r>
        <w:rPr>
          <w:rStyle w:val="Kommentarzeichen"/>
        </w:rPr>
        <w:annotationRef/>
      </w:r>
      <w:r>
        <w:t>Done, cf. 7.3.8</w:t>
      </w:r>
    </w:p>
  </w:comment>
  <w:comment w:id="1525" w:author="glewis" w:date="2012-11-14T13:39:00Z" w:initials="g">
    <w:p w14:paraId="121342FC" w14:textId="77777777" w:rsidR="00E837D5" w:rsidRDefault="00E837D5" w:rsidP="006057F5">
      <w:pPr>
        <w:pStyle w:val="Kommentartext"/>
      </w:pPr>
      <w:r>
        <w:rPr>
          <w:rStyle w:val="Kommentarzeichen"/>
        </w:rPr>
        <w:annotationRef/>
      </w:r>
      <w:r>
        <w:t xml:space="preserve">I think the table would solve some of this, but I feel that you never reach any conclusions in any of these sections. I </w:t>
      </w:r>
      <w:proofErr w:type="spellStart"/>
      <w:r>
        <w:t>woudl</w:t>
      </w:r>
      <w:proofErr w:type="spellEnd"/>
      <w:r>
        <w:t xml:space="preserve"> </w:t>
      </w:r>
      <w:proofErr w:type="spellStart"/>
      <w:r>
        <w:t>suggestm</w:t>
      </w:r>
      <w:proofErr w:type="spellEnd"/>
      <w:r>
        <w:t xml:space="preserve">, as I did in the first one that you summarize along </w:t>
      </w:r>
      <w:proofErr w:type="spellStart"/>
      <w:r>
        <w:t>teh</w:t>
      </w:r>
      <w:proofErr w:type="spellEnd"/>
      <w:r>
        <w:t xml:space="preserve"> lines of "X works better than Y because Z. However, X requires more W than Y." Regardless of the alphabet soup I just wrote :), what I mean is that it should be clear what the tradeoffs are. Right now they are lost in the text. </w:t>
      </w:r>
    </w:p>
  </w:comment>
  <w:comment w:id="1526" w:author="Dominik Messinger" w:date="2012-11-14T20:50:00Z" w:initials="DM">
    <w:p w14:paraId="624A321F" w14:textId="47C594CF" w:rsidR="00E837D5" w:rsidRDefault="00E837D5">
      <w:pPr>
        <w:pStyle w:val="Kommentartext"/>
      </w:pPr>
      <w:r>
        <w:rPr>
          <w:rStyle w:val="Kommentarzeichen"/>
        </w:rPr>
        <w:annotationRef/>
      </w:r>
      <w:r>
        <w:t>You are right. Now each section looks like a</w:t>
      </w:r>
      <w:proofErr w:type="gramStart"/>
      <w:r>
        <w:t>)VM</w:t>
      </w:r>
      <w:proofErr w:type="gramEnd"/>
      <w:r>
        <w:t xml:space="preserve"> synthesis b)application virtualization c)conclusion. Well, [a) and b)] or [b) and a)]</w:t>
      </w:r>
    </w:p>
  </w:comment>
  <w:comment w:id="1558" w:author="glewis" w:date="2012-11-14T13:39:00Z" w:initials="g">
    <w:p w14:paraId="07FD6D81" w14:textId="77777777" w:rsidR="00E837D5" w:rsidRDefault="00E837D5" w:rsidP="006057F5">
      <w:pPr>
        <w:pStyle w:val="Kommentartext"/>
      </w:pPr>
      <w:r>
        <w:rPr>
          <w:rStyle w:val="Kommentarzeichen"/>
        </w:rPr>
        <w:annotationRef/>
      </w:r>
      <w:r>
        <w:t>Should be "Supervised Installation"</w:t>
      </w:r>
    </w:p>
  </w:comment>
  <w:comment w:id="1559" w:author="Dominik Messinger" w:date="2012-11-14T21:42:00Z" w:initials="DM">
    <w:p w14:paraId="6037DFB0" w14:textId="220DD7D9" w:rsidR="00E837D5" w:rsidRDefault="00E837D5">
      <w:pPr>
        <w:pStyle w:val="Kommentartext"/>
      </w:pPr>
      <w:r>
        <w:rPr>
          <w:rStyle w:val="Kommentarzeichen"/>
        </w:rPr>
        <w:annotationRef/>
      </w:r>
      <w:proofErr w:type="gramStart"/>
      <w:r>
        <w:t>done</w:t>
      </w:r>
      <w:proofErr w:type="gramEnd"/>
    </w:p>
  </w:comment>
  <w:comment w:id="1618" w:author="glewis" w:date="2012-11-14T13:39:00Z" w:initials="g">
    <w:p w14:paraId="205EAAEF" w14:textId="77777777" w:rsidR="00E837D5" w:rsidRDefault="00E837D5" w:rsidP="006057F5">
      <w:pPr>
        <w:pStyle w:val="Kommentartext"/>
      </w:pPr>
      <w:r>
        <w:rPr>
          <w:rStyle w:val="Kommentarzeichen"/>
        </w:rPr>
        <w:annotationRef/>
      </w:r>
      <w:r>
        <w:t>I don't think this is necessary; too much detail.</w:t>
      </w:r>
    </w:p>
  </w:comment>
  <w:comment w:id="1619" w:author="Dominik Messinger" w:date="2012-11-14T15:00:00Z" w:initials="DM">
    <w:p w14:paraId="32479E3A" w14:textId="5F7FB667" w:rsidR="00E837D5" w:rsidRDefault="00E837D5">
      <w:pPr>
        <w:pStyle w:val="Kommentartext"/>
      </w:pPr>
      <w:r>
        <w:rPr>
          <w:rStyle w:val="Kommentarzeichen"/>
        </w:rPr>
        <w:annotationRef/>
      </w:r>
      <w:proofErr w:type="gramStart"/>
      <w:r>
        <w:t>done</w:t>
      </w:r>
      <w:proofErr w:type="gramEnd"/>
    </w:p>
  </w:comment>
  <w:comment w:id="1665" w:author="glewis" w:date="2012-11-14T13:39:00Z" w:initials="g">
    <w:p w14:paraId="6AD047B9" w14:textId="77777777" w:rsidR="00E837D5" w:rsidRDefault="00E837D5" w:rsidP="006057F5">
      <w:pPr>
        <w:pStyle w:val="Kommentartext"/>
      </w:pPr>
      <w:r>
        <w:rPr>
          <w:rStyle w:val="Kommentarzeichen"/>
        </w:rPr>
        <w:annotationRef/>
      </w:r>
      <w:r>
        <w:t>This is where I would add the footnote that is mentioned below.</w:t>
      </w:r>
    </w:p>
  </w:comment>
  <w:comment w:id="1662" w:author="glewis" w:date="2012-11-14T13:39:00Z" w:initials="g">
    <w:p w14:paraId="535C6730" w14:textId="77777777" w:rsidR="00E837D5" w:rsidRDefault="00E837D5" w:rsidP="006057F5">
      <w:pPr>
        <w:pStyle w:val="Kommentartext"/>
      </w:pPr>
      <w:r>
        <w:rPr>
          <w:rStyle w:val="Kommentarzeichen"/>
        </w:rPr>
        <w:annotationRef/>
      </w:r>
      <w:r>
        <w:t xml:space="preserve">I would argue that this is not necessarily true. It really depends on </w:t>
      </w:r>
      <w:proofErr w:type="spellStart"/>
      <w:r>
        <w:t>te</w:t>
      </w:r>
      <w:proofErr w:type="spellEnd"/>
      <w:r>
        <w:t xml:space="preserve"> implementation. I would say that in the envisioned implementation there is one VM per offloaded application. I would probably add a footnote to say that it </w:t>
      </w:r>
      <w:proofErr w:type="gramStart"/>
      <w:r>
        <w:t>would  be</w:t>
      </w:r>
      <w:proofErr w:type="gramEnd"/>
      <w:r>
        <w:t xml:space="preserve"> possible to have one application serve multiple clients as long as the cloudlet server is implemented to work in this way. In the same way, you could also imagine having a VM per offloaded application in the application virtualization strategy.</w:t>
      </w:r>
    </w:p>
  </w:comment>
  <w:comment w:id="1663" w:author="Dominik Messinger" w:date="2012-11-14T20:46:00Z" w:initials="DM">
    <w:p w14:paraId="3A98F7E3" w14:textId="4B99B1E3" w:rsidR="00E837D5" w:rsidRDefault="00E837D5">
      <w:pPr>
        <w:pStyle w:val="Kommentartext"/>
      </w:pPr>
      <w:r>
        <w:rPr>
          <w:rStyle w:val="Kommentarzeichen"/>
        </w:rPr>
        <w:annotationRef/>
      </w:r>
      <w:r>
        <w:t>Agree. I changed the paragraph according to your suggestions.</w:t>
      </w:r>
    </w:p>
  </w:comment>
  <w:comment w:id="1692" w:author="glewis" w:date="2012-11-14T13:39:00Z" w:initials="g">
    <w:p w14:paraId="1AEF7455" w14:textId="77777777" w:rsidR="00E837D5" w:rsidRDefault="00E837D5" w:rsidP="006057F5">
      <w:pPr>
        <w:pStyle w:val="Kommentartext"/>
      </w:pPr>
      <w:r>
        <w:rPr>
          <w:rStyle w:val="Kommentarzeichen"/>
        </w:rPr>
        <w:annotationRef/>
      </w:r>
      <w:r>
        <w:t>This seems like more detail than is necessary. I think the point is clear with just that last sentence.</w:t>
      </w:r>
    </w:p>
  </w:comment>
  <w:comment w:id="1693" w:author="Dominik Messinger" w:date="2012-11-14T20:28:00Z" w:initials="DM">
    <w:p w14:paraId="6C85573B" w14:textId="08DFB1B4" w:rsidR="00E837D5" w:rsidRDefault="00E837D5">
      <w:pPr>
        <w:pStyle w:val="Kommentartext"/>
      </w:pPr>
      <w:r>
        <w:rPr>
          <w:rStyle w:val="Kommentarzeichen"/>
        </w:rPr>
        <w:annotationRef/>
      </w:r>
      <w:r>
        <w:t xml:space="preserve">It looks as though I wrote that explanation for myself rather than for the reader </w:t>
      </w:r>
      <w:r>
        <w:sym w:font="Wingdings" w:char="F04A"/>
      </w:r>
    </w:p>
    <w:p w14:paraId="17265814" w14:textId="0540F089" w:rsidR="00E837D5" w:rsidRDefault="00E837D5" w:rsidP="00E94021">
      <w:pPr>
        <w:pStyle w:val="Kommentartext"/>
        <w:numPr>
          <w:ilvl w:val="0"/>
          <w:numId w:val="16"/>
        </w:numPr>
      </w:pPr>
      <w:r>
        <w:t>Removed it.</w:t>
      </w:r>
    </w:p>
  </w:comment>
  <w:comment w:id="1711" w:author="glewis" w:date="2012-11-14T13:39:00Z" w:initials="g">
    <w:p w14:paraId="6F4E96D3" w14:textId="77777777" w:rsidR="00E837D5" w:rsidRDefault="00E837D5" w:rsidP="006057F5">
      <w:pPr>
        <w:pStyle w:val="Kommentartext"/>
      </w:pPr>
      <w:r>
        <w:rPr>
          <w:rStyle w:val="Kommentarzeichen"/>
        </w:rPr>
        <w:annotationRef/>
      </w:r>
      <w:r>
        <w:t xml:space="preserve">As indicated earlier, I strongly suggest summarizing all these comparisons in a table </w:t>
      </w:r>
      <w:proofErr w:type="spellStart"/>
      <w:r>
        <w:t>andplacing</w:t>
      </w:r>
      <w:proofErr w:type="spellEnd"/>
      <w:r>
        <w:t xml:space="preserve"> it here at the end.</w:t>
      </w:r>
    </w:p>
  </w:comment>
  <w:comment w:id="1712" w:author="glewis" w:date="2012-11-14T13:39:00Z" w:initials="g">
    <w:p w14:paraId="34FD1477" w14:textId="77777777" w:rsidR="00E837D5" w:rsidRDefault="00E837D5" w:rsidP="006057F5">
      <w:pPr>
        <w:pStyle w:val="Kommentartext"/>
      </w:pPr>
      <w:r>
        <w:rPr>
          <w:rStyle w:val="Kommentarzeichen"/>
        </w:rPr>
        <w:annotationRef/>
      </w:r>
      <w:r>
        <w:t>I reviewed up to this point. Monday November 5, 2012.</w:t>
      </w:r>
    </w:p>
  </w:comment>
  <w:comment w:id="1896" w:author="glewis" w:date="2012-11-09T17:30:00Z" w:initials="g">
    <w:p w14:paraId="1F992B72" w14:textId="77777777" w:rsidR="00E837D5" w:rsidRDefault="00E837D5" w:rsidP="00042E53">
      <w:pPr>
        <w:pStyle w:val="Kommentartext"/>
      </w:pPr>
      <w:r>
        <w:rPr>
          <w:rStyle w:val="Kommentarzeichen"/>
        </w:rPr>
        <w:annotationRef/>
      </w:r>
      <w:r>
        <w:t>Starting here on November 6, 2012</w:t>
      </w:r>
    </w:p>
  </w:comment>
  <w:comment w:id="1897" w:author="Dominik Messinger" w:date="2012-11-09T17:30:00Z" w:initials="DM">
    <w:p w14:paraId="54F1CD19" w14:textId="77B6AAF5" w:rsidR="00E837D5" w:rsidRDefault="00E837D5">
      <w:pPr>
        <w:pStyle w:val="Kommentartext"/>
      </w:pPr>
      <w:r>
        <w:rPr>
          <w:rStyle w:val="Kommentarzeichen"/>
        </w:rPr>
        <w:annotationRef/>
      </w:r>
      <w:r>
        <w:t>I adopted all your changes until the end of Conclusions.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E88421" w14:textId="77777777" w:rsidR="002E25C3" w:rsidRDefault="002E25C3" w:rsidP="00D912A3">
      <w:pPr>
        <w:spacing w:after="0" w:line="240" w:lineRule="auto"/>
      </w:pPr>
      <w:r>
        <w:separator/>
      </w:r>
    </w:p>
  </w:endnote>
  <w:endnote w:type="continuationSeparator" w:id="0">
    <w:p w14:paraId="337571EE" w14:textId="77777777" w:rsidR="002E25C3" w:rsidRDefault="002E25C3" w:rsidP="00D912A3">
      <w:pPr>
        <w:spacing w:after="0" w:line="240" w:lineRule="auto"/>
      </w:pPr>
      <w:r>
        <w:continuationSeparator/>
      </w:r>
    </w:p>
  </w:endnote>
  <w:endnote w:type="continuationNotice" w:id="1">
    <w:p w14:paraId="175266E9" w14:textId="77777777" w:rsidR="002E25C3" w:rsidRDefault="002E25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9B6595C2-98EA-422E-A3C5-3B6C8A84D58E}"/>
    <w:embedBold r:id="rId2" w:fontKey="{8B1B0D38-A547-49D2-8CBD-5BD36CD3B901}"/>
    <w:embedItalic r:id="rId3" w:fontKey="{2B8F4FD2-513B-48CC-8788-1083AD59314F}"/>
    <w:embedBoldItalic r:id="rId4" w:fontKey="{34135B1F-9FF4-400B-A100-5CE9FD2079B8}"/>
  </w:font>
  <w:font w:name="Opificio">
    <w:altName w:val="Franklin Gothic Medium Cond"/>
    <w:panose1 w:val="02000506000000020004"/>
    <w:charset w:val="00"/>
    <w:family w:val="auto"/>
    <w:pitch w:val="variable"/>
    <w:sig w:usb0="A00000AF" w:usb1="40000042" w:usb2="00000000" w:usb3="00000000" w:csb0="00000011" w:csb1="00000000"/>
    <w:embedRegular r:id="rId5" w:fontKey="{3BFED52E-1CDE-4AF4-B95B-11BF20E4FB75}"/>
    <w:embedBold r:id="rId6" w:fontKey="{6DD8BD18-8295-4370-83DA-3C7777C9466D}"/>
    <w:embedItalic r:id="rId7" w:fontKey="{58538056-5CE8-4A6D-A78E-EE92F9D8B148}"/>
    <w:embedBoldItalic r:id="rId8" w:fontKey="{829FA35A-5B34-49E2-9470-B290E796A034}"/>
  </w:font>
  <w:font w:name="Tahoma">
    <w:panose1 w:val="020B0604030504040204"/>
    <w:charset w:val="00"/>
    <w:family w:val="swiss"/>
    <w:pitch w:val="variable"/>
    <w:sig w:usb0="E1002EFF" w:usb1="C000605B" w:usb2="00000029" w:usb3="00000000" w:csb0="000101FF" w:csb1="00000000"/>
    <w:embedRegular r:id="rId9" w:fontKey="{EA541E0A-7D46-4C46-8406-A920E7776EF5}"/>
  </w:font>
  <w:font w:name="Calibri">
    <w:panose1 w:val="020F0502020204030204"/>
    <w:charset w:val="00"/>
    <w:family w:val="swiss"/>
    <w:pitch w:val="variable"/>
    <w:sig w:usb0="E10002FF" w:usb1="4000ACFF" w:usb2="00000009" w:usb3="00000000" w:csb0="0000019F" w:csb1="00000000"/>
    <w:embedRegular r:id="rId10" w:fontKey="{7189D23B-AA73-4A9C-A744-DB7D93FA5F12}"/>
    <w:embedItalic r:id="rId11" w:fontKey="{828B643E-A766-4CBA-9D2D-C8A4FBDF1258}"/>
  </w:font>
  <w:font w:name="Consolas">
    <w:panose1 w:val="020B0609020204030204"/>
    <w:charset w:val="00"/>
    <w:family w:val="modern"/>
    <w:pitch w:val="fixed"/>
    <w:sig w:usb0="E10002FF" w:usb1="4000FCFF" w:usb2="00000009" w:usb3="00000000" w:csb0="0000019F" w:csb1="00000000"/>
    <w:embedRegular r:id="rId12" w:fontKey="{4404E855-A251-469B-AB92-E19899913236}"/>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CF7408F6-0A66-4F67-8CE9-E81D45C31E8F}"/>
    <w:embedItalic r:id="rId14" w:fontKey="{599C0D3C-6592-4787-A73D-331E6F577B3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A02765" w14:textId="77777777" w:rsidR="002E25C3" w:rsidRDefault="002E25C3" w:rsidP="00D912A3">
      <w:pPr>
        <w:spacing w:after="0" w:line="240" w:lineRule="auto"/>
      </w:pPr>
      <w:r>
        <w:separator/>
      </w:r>
    </w:p>
  </w:footnote>
  <w:footnote w:type="continuationSeparator" w:id="0">
    <w:p w14:paraId="402890F2" w14:textId="77777777" w:rsidR="002E25C3" w:rsidRDefault="002E25C3" w:rsidP="00D912A3">
      <w:pPr>
        <w:spacing w:after="0" w:line="240" w:lineRule="auto"/>
      </w:pPr>
      <w:r>
        <w:continuationSeparator/>
      </w:r>
    </w:p>
  </w:footnote>
  <w:footnote w:type="continuationNotice" w:id="1">
    <w:p w14:paraId="05959807" w14:textId="77777777" w:rsidR="002E25C3" w:rsidRDefault="002E25C3">
      <w:pPr>
        <w:spacing w:after="0" w:line="240" w:lineRule="auto"/>
      </w:pPr>
    </w:p>
  </w:footnote>
  <w:footnote w:id="2">
    <w:p w14:paraId="182921A8" w14:textId="2E40A63F" w:rsidR="00E837D5" w:rsidRDefault="00E837D5">
      <w:pPr>
        <w:pStyle w:val="Funotentext"/>
      </w:pPr>
      <w:r>
        <w:rPr>
          <w:rStyle w:val="Funotenzeichen"/>
        </w:rPr>
        <w:footnoteRef/>
      </w:r>
      <w:r>
        <w:t xml:space="preserve"> T</w:t>
      </w:r>
      <w:r w:rsidRPr="000D1807">
        <w:t xml:space="preserve">here is research that shows that </w:t>
      </w:r>
      <w:r>
        <w:t xml:space="preserve">there may be collisions between </w:t>
      </w:r>
      <w:r w:rsidRPr="000D1807">
        <w:t>md5 hash</w:t>
      </w:r>
      <w:r>
        <w:t xml:space="preserve">es </w:t>
      </w:r>
      <w:customXmlInsRangeStart w:id="1196" w:author="Dominik Messinger" w:date="2012-11-07T16:27:00Z"/>
      <w:sdt>
        <w:sdtPr>
          <w:id w:val="1124819381"/>
          <w:citation/>
        </w:sdtPr>
        <w:sdtEndPr/>
        <w:sdtContent>
          <w:customXmlInsRangeEnd w:id="1196"/>
          <w:ins w:id="1197" w:author="Dominik Messinger" w:date="2012-11-07T16:27:00Z">
            <w:r>
              <w:fldChar w:fldCharType="begin"/>
            </w:r>
            <w:r w:rsidRPr="00D70CD4">
              <w:rPr>
                <w:rPrChange w:id="1198" w:author="Dominik Messinger" w:date="2012-11-07T16:27:00Z">
                  <w:rPr>
                    <w:lang w:val="de-DE"/>
                  </w:rPr>
                </w:rPrChange>
              </w:rPr>
              <w:instrText xml:space="preserve"> CITATION Wan05 \l 1031 </w:instrText>
            </w:r>
          </w:ins>
          <w:r>
            <w:fldChar w:fldCharType="separate"/>
          </w:r>
          <w:r w:rsidRPr="003520F5">
            <w:rPr>
              <w:noProof/>
            </w:rPr>
            <w:t>[45]</w:t>
          </w:r>
          <w:ins w:id="1199" w:author="Dominik Messinger" w:date="2012-11-07T16:27:00Z">
            <w:r>
              <w:fldChar w:fldCharType="end"/>
            </w:r>
          </w:ins>
          <w:customXmlInsRangeStart w:id="1200" w:author="Dominik Messinger" w:date="2012-11-07T16:27:00Z"/>
        </w:sdtContent>
      </w:sdt>
      <w:customXmlInsRangeEnd w:id="1200"/>
      <w:del w:id="1201" w:author="Dominik Messinger" w:date="2012-11-07T16:27:00Z">
        <w:r w:rsidDel="00D70CD4">
          <w:delText>[add reference]</w:delText>
        </w:r>
      </w:del>
      <w:r>
        <w:t xml:space="preserve">, which </w:t>
      </w:r>
      <w:proofErr w:type="gramStart"/>
      <w:r>
        <w:t>is</w:t>
      </w:r>
      <w:proofErr w:type="gramEnd"/>
      <w:r>
        <w:t xml:space="preserve"> why they cannot guarantee uniqueness</w:t>
      </w:r>
      <w:r w:rsidRPr="000D1807">
        <w:t>. A more advanced cryptographic hash function could minimize this risk.</w:t>
      </w:r>
      <w:r>
        <w:t xml:space="preserve"> </w:t>
      </w:r>
    </w:p>
  </w:footnote>
  <w:footnote w:id="3">
    <w:p w14:paraId="0221FBC7" w14:textId="3D701D39" w:rsidR="00E837D5" w:rsidRPr="009C0C3B" w:rsidRDefault="00E837D5" w:rsidP="00E94021">
      <w:pPr>
        <w:pStyle w:val="Funotentext"/>
        <w:rPr>
          <w:ins w:id="1699" w:author="Dominik Messinger" w:date="2012-11-14T20:27:00Z"/>
        </w:rPr>
      </w:pPr>
      <w:ins w:id="1700" w:author="Dominik Messinger" w:date="2012-11-14T20:27:00Z">
        <w:r>
          <w:rPr>
            <w:rStyle w:val="Funotenzeichen"/>
          </w:rPr>
          <w:footnoteRef/>
        </w:r>
        <w:r>
          <w:t xml:space="preserve"> </w:t>
        </w:r>
        <w:r w:rsidRPr="00DA7F69">
          <w:t xml:space="preserve">VM synthesis overlays with multiple applications reduce </w:t>
        </w:r>
        <w:r>
          <w:t>VM overhead at the cost of reduced dynamic. Application virtualization with one VM per application in</w:t>
        </w:r>
      </w:ins>
      <w:ins w:id="1701" w:author="Dominik Messinger" w:date="2012-11-14T20:31:00Z">
        <w:r>
          <w:t>creases</w:t>
        </w:r>
      </w:ins>
      <w:ins w:id="1702" w:author="Dominik Messinger" w:date="2012-11-14T20:27:00Z">
        <w:r>
          <w:t xml:space="preserve"> VM overhead but is reasonable for better isolation (cf. Section </w:t>
        </w:r>
        <w:r>
          <w:fldChar w:fldCharType="begin"/>
        </w:r>
        <w:r>
          <w:instrText xml:space="preserve"> REF _Ref340687992 \r \h </w:instrText>
        </w:r>
      </w:ins>
      <w:ins w:id="1703" w:author="Dominik Messinger" w:date="2012-11-14T20:27:00Z">
        <w:r>
          <w:fldChar w:fldCharType="separate"/>
        </w:r>
      </w:ins>
      <w:ins w:id="1704" w:author="Dominik Messinger" w:date="2012-11-14T22:49:00Z">
        <w:r w:rsidR="00BA767A">
          <w:t>7.3.7</w:t>
        </w:r>
      </w:ins>
      <w:ins w:id="1705" w:author="Dominik Messinger" w:date="2012-11-14T20:27:00Z">
        <w:r>
          <w:fldChar w:fldCharType="end"/>
        </w:r>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E837D5" w:rsidRPr="003813B2" w:rsidRDefault="00E837D5"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72B2D" w14:textId="26BF35C9" w:rsidR="00E837D5" w:rsidRPr="003813B2" w:rsidRDefault="00E837D5" w:rsidP="00847907">
    <w:pPr>
      <w:pStyle w:val="Kopfzeile"/>
      <w:jc w:val="right"/>
      <w:rPr>
        <w:lang w:val="de-DE"/>
      </w:rPr>
    </w:pPr>
    <w:r>
      <w:rPr>
        <w:noProof/>
        <w:lang w:val="de-DE" w:eastAsia="de-DE"/>
      </w:rPr>
      <mc:AlternateContent>
        <mc:Choice Requires="wps">
          <w:drawing>
            <wp:anchor distT="0" distB="0" distL="114300" distR="114300" simplePos="0" relativeHeight="251673600" behindDoc="0" locked="0" layoutInCell="1" allowOverlap="1" wp14:anchorId="78859907" wp14:editId="4D808C8E">
              <wp:simplePos x="0" y="0"/>
              <wp:positionH relativeFrom="column">
                <wp:posOffset>1270</wp:posOffset>
              </wp:positionH>
              <wp:positionV relativeFrom="paragraph">
                <wp:posOffset>91440</wp:posOffset>
              </wp:positionV>
              <wp:extent cx="5781040" cy="0"/>
              <wp:effectExtent l="0" t="0" r="10160" b="19050"/>
              <wp:wrapNone/>
              <wp:docPr id="2" name="Gerade Verbindung 2"/>
              <wp:cNvGraphicFramePr/>
              <a:graphic xmlns:a="http://schemas.openxmlformats.org/drawingml/2006/main">
                <a:graphicData uri="http://schemas.microsoft.com/office/word/2010/wordprocessingShape">
                  <wps:wsp>
                    <wps:cNvCnPr/>
                    <wps:spPr>
                      <a:xfrm>
                        <a:off x="0" y="0"/>
                        <a:ext cx="5781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2pt" to="455.3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" strokecolor="black [3213]"/>
          </w:pict>
        </mc:Fallback>
      </mc:AlternateContent>
    </w:r>
    <w:r w:rsidRPr="00351E53">
      <w:rPr>
        <w:noProof/>
        <w:lang w:val="de-DE" w:eastAsia="de-DE"/>
      </w:rPr>
      <mc:AlternateContent>
        <mc:Choice Requires="wps">
          <w:drawing>
            <wp:anchor distT="0" distB="0" distL="114300" distR="114300" simplePos="0" relativeHeight="251670528" behindDoc="0" locked="0" layoutInCell="0" allowOverlap="1" wp14:anchorId="6E7E72C9" wp14:editId="107F2362">
              <wp:simplePos x="0" y="0"/>
              <wp:positionH relativeFrom="page">
                <wp:posOffset>925033</wp:posOffset>
              </wp:positionH>
              <wp:positionV relativeFrom="topMargin">
                <wp:posOffset>329608</wp:posOffset>
              </wp:positionV>
              <wp:extent cx="347315" cy="212651"/>
              <wp:effectExtent l="0" t="0" r="0" b="1651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15" cy="212651"/>
                      </a:xfrm>
                      <a:prstGeom prst="rect">
                        <a:avLst/>
                      </a:prstGeom>
                      <a:noFill/>
                      <a:ln>
                        <a:noFill/>
                      </a:ln>
                      <a:extLst/>
                    </wps:spPr>
                    <wps:txbx>
                      <w:txbxContent>
                        <w:p w14:paraId="1C83A68F" w14:textId="77777777" w:rsidR="00E837D5" w:rsidRPr="003515FA" w:rsidRDefault="00E837D5">
                          <w:pPr>
                            <w:spacing w:after="0" w:line="240" w:lineRule="auto"/>
                            <w:jc w:val="right"/>
                            <w:rPr>
                              <w:color w:val="000000" w:themeColor="text1"/>
                              <w14:numForm w14:val="lining"/>
                              <w:rPrChange w:id="1921" w:author="Dominik Messinger" w:date="2012-11-14T21:54:00Z">
                                <w:rPr>
                                  <w:color w:val="FFFFFF" w:themeColor="background1"/>
                                  <w14:numForm w14:val="lining"/>
                                </w:rPr>
                              </w:rPrChange>
                            </w:rPr>
                          </w:pPr>
                          <w:r w:rsidRPr="003515FA">
                            <w:rPr>
                              <w:color w:val="000000" w:themeColor="text1"/>
                              <w14:numForm w14:val="lining"/>
                              <w:rPrChange w:id="1922" w:author="Dominik Messinger" w:date="2012-11-14T21:54:00Z">
                                <w:rPr>
                                  <w:color w:val="FFFFFF" w:themeColor="background1"/>
                                  <w14:numForm w14:val="lining"/>
                                </w:rPr>
                              </w:rPrChange>
                            </w:rPr>
                            <w:fldChar w:fldCharType="begin"/>
                          </w:r>
                          <w:r w:rsidRPr="003515FA">
                            <w:rPr>
                              <w:color w:val="000000" w:themeColor="text1"/>
                              <w14:numForm w14:val="lining"/>
                              <w:rPrChange w:id="1923" w:author="Dominik Messinger" w:date="2012-11-14T21:54:00Z">
                                <w:rPr>
                                  <w14:numForm w14:val="lining"/>
                                </w:rPr>
                              </w:rPrChange>
                            </w:rPr>
                            <w:instrText>PAGE   \* MERGEFORMAT</w:instrText>
                          </w:r>
                          <w:r w:rsidRPr="003515FA">
                            <w:rPr>
                              <w:color w:val="000000" w:themeColor="text1"/>
                              <w14:numForm w14:val="lining"/>
                              <w:rPrChange w:id="1924" w:author="Dominik Messinger" w:date="2012-11-14T21:54:00Z">
                                <w:rPr>
                                  <w:color w:val="FFFFFF" w:themeColor="background1"/>
                                  <w14:numForm w14:val="lining"/>
                                </w:rPr>
                              </w:rPrChange>
                            </w:rPr>
                            <w:fldChar w:fldCharType="separate"/>
                          </w:r>
                          <w:r w:rsidR="00310B32" w:rsidRPr="00310B32">
                            <w:rPr>
                              <w:noProof/>
                              <w:color w:val="000000" w:themeColor="text1"/>
                              <w:lang w:val="de-DE"/>
                              <w14:numForm w14:val="lining"/>
                            </w:rPr>
                            <w:t>4</w:t>
                          </w:r>
                          <w:r w:rsidRPr="003515FA">
                            <w:rPr>
                              <w:color w:val="000000" w:themeColor="text1"/>
                              <w14:numForm w14:val="lining"/>
                              <w:rPrChange w:id="1925" w:author="Dominik Messinger" w:date="2012-11-14T21:54:00Z">
                                <w:rPr>
                                  <w:color w:val="FFFFFF" w:themeColor="background1"/>
                                  <w14:numForm w14:val="lining"/>
                                </w:rPr>
                              </w:rPrChange>
                            </w:rPr>
                            <w:fldChar w:fldCharType="end"/>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72.85pt;margin-top:25.95pt;width:27.35pt;height:16.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" o:allowincell="f" filled="f" stroked="f">
              <v:textbox inset=",0,,0">
                <w:txbxContent>
                  <w:p w14:paraId="1C83A68F" w14:textId="77777777" w:rsidR="00E837D5" w:rsidRPr="003515FA" w:rsidRDefault="00E837D5">
                    <w:pPr>
                      <w:spacing w:after="0" w:line="240" w:lineRule="auto"/>
                      <w:jc w:val="right"/>
                      <w:rPr>
                        <w:color w:val="000000" w:themeColor="text1"/>
                        <w14:numForm w14:val="lining"/>
                        <w:rPrChange w:id="1926" w:author="Dominik Messinger" w:date="2012-11-14T21:54:00Z">
                          <w:rPr>
                            <w:color w:val="FFFFFF" w:themeColor="background1"/>
                            <w14:numForm w14:val="lining"/>
                          </w:rPr>
                        </w:rPrChange>
                      </w:rPr>
                    </w:pPr>
                    <w:r w:rsidRPr="003515FA">
                      <w:rPr>
                        <w:color w:val="000000" w:themeColor="text1"/>
                        <w14:numForm w14:val="lining"/>
                        <w:rPrChange w:id="1927" w:author="Dominik Messinger" w:date="2012-11-14T21:54:00Z">
                          <w:rPr>
                            <w:color w:val="FFFFFF" w:themeColor="background1"/>
                            <w14:numForm w14:val="lining"/>
                          </w:rPr>
                        </w:rPrChange>
                      </w:rPr>
                      <w:fldChar w:fldCharType="begin"/>
                    </w:r>
                    <w:r w:rsidRPr="003515FA">
                      <w:rPr>
                        <w:color w:val="000000" w:themeColor="text1"/>
                        <w14:numForm w14:val="lining"/>
                        <w:rPrChange w:id="1928" w:author="Dominik Messinger" w:date="2012-11-14T21:54:00Z">
                          <w:rPr>
                            <w14:numForm w14:val="lining"/>
                          </w:rPr>
                        </w:rPrChange>
                      </w:rPr>
                      <w:instrText>PAGE   \* MERGEFORMAT</w:instrText>
                    </w:r>
                    <w:r w:rsidRPr="003515FA">
                      <w:rPr>
                        <w:color w:val="000000" w:themeColor="text1"/>
                        <w14:numForm w14:val="lining"/>
                        <w:rPrChange w:id="1929" w:author="Dominik Messinger" w:date="2012-11-14T21:54:00Z">
                          <w:rPr>
                            <w:color w:val="FFFFFF" w:themeColor="background1"/>
                            <w14:numForm w14:val="lining"/>
                          </w:rPr>
                        </w:rPrChange>
                      </w:rPr>
                      <w:fldChar w:fldCharType="separate"/>
                    </w:r>
                    <w:r w:rsidR="00310B32" w:rsidRPr="00310B32">
                      <w:rPr>
                        <w:noProof/>
                        <w:color w:val="000000" w:themeColor="text1"/>
                        <w:lang w:val="de-DE"/>
                        <w14:numForm w14:val="lining"/>
                      </w:rPr>
                      <w:t>4</w:t>
                    </w:r>
                    <w:r w:rsidRPr="003515FA">
                      <w:rPr>
                        <w:color w:val="000000" w:themeColor="text1"/>
                        <w14:numForm w14:val="lining"/>
                        <w:rPrChange w:id="1930" w:author="Dominik Messinger" w:date="2012-11-14T21:54:00Z">
                          <w:rPr>
                            <w:color w:val="FFFFFF" w:themeColor="background1"/>
                            <w14:numForm w14:val="lining"/>
                          </w:rPr>
                        </w:rPrChange>
                      </w:rPr>
                      <w:fldChar w:fldCharType="end"/>
                    </w:r>
                  </w:p>
                </w:txbxContent>
              </v:textbox>
              <w10:wrap anchorx="page" anchory="margin"/>
            </v:shape>
          </w:pict>
        </mc:Fallback>
      </mc:AlternateContent>
    </w:r>
    <w:r w:rsidRPr="00351E53">
      <w:rPr>
        <w:noProof/>
        <w:lang w:val="de-DE" w:eastAsia="de-DE"/>
      </w:rPr>
      <mc:AlternateContent>
        <mc:Choice Requires="wps">
          <w:drawing>
            <wp:anchor distT="0" distB="0" distL="114300" distR="114300" simplePos="0" relativeHeight="251671552" behindDoc="0" locked="0" layoutInCell="0" allowOverlap="1" wp14:anchorId="0A01BEED" wp14:editId="02F4D2F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5F4F" w14:textId="1FF027BE" w:rsidR="00E837D5" w:rsidRPr="008D75AF" w:rsidRDefault="00E837D5"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310B32">
                            <w:rPr>
                              <w:rStyle w:val="Hervorhebung"/>
                              <w:noProof/>
                            </w:rPr>
                            <w:instrText>1</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310B32">
                            <w:rPr>
                              <w:rStyle w:val="Hervorhebung"/>
                              <w:noProof/>
                            </w:rPr>
                            <w:instrText>1.2</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310B32">
                            <w:rPr>
                              <w:rStyle w:val="Hervorhebung"/>
                              <w:noProof/>
                            </w:rPr>
                            <w:instrText>Goal and Structure of this Thesis</w:instrText>
                          </w:r>
                          <w:r>
                            <w:rPr>
                              <w:rStyle w:val="Hervorhebung"/>
                            </w:rPr>
                            <w:fldChar w:fldCharType="end"/>
                          </w:r>
                          <w:r w:rsidRPr="0045631B">
                            <w:rPr>
                              <w:rStyle w:val="Hervorhebung"/>
                            </w:rPr>
                            <w:instrText xml:space="preserve">" </w:instrText>
                          </w:r>
                          <w:del w:id="1931" w:author="Dominik Messinger" w:date="2012-11-06T18:27:00Z">
                            <w:r>
                              <w:rPr>
                                <w:rStyle w:val="Hervorhebung"/>
                              </w:rPr>
                              <w:fldChar w:fldCharType="separate"/>
                            </w:r>
                          </w:del>
                          <w:ins w:id="1932" w:author="Dominik Messinger" w:date="2012-11-14T23:06:00Z">
                            <w:r w:rsidR="00310B32">
                              <w:rPr>
                                <w:rStyle w:val="Hervorhebung"/>
                                <w:noProof/>
                              </w:rPr>
                              <w:t>1.2 Goal and Structure of this Thesis</w:t>
                            </w:r>
                          </w:ins>
                          <w:del w:id="1933" w:author="Dominik Messinger" w:date="2012-11-14T22:06:00Z">
                            <w:r w:rsidDel="000267A5">
                              <w:rPr>
                                <w:rStyle w:val="Hervorhebung"/>
                                <w:noProof/>
                              </w:rPr>
                              <w:delText>6.3 Implementation Details</w:delText>
                            </w:r>
                          </w:del>
                          <w:del w:id="1934" w:author="glewis" w:date="2012-11-02T09:27:00Z">
                            <w:r>
                              <w:rPr>
                                <w:rStyle w:val="Hervorhebung"/>
                              </w:rPr>
                              <w:fldChar w:fldCharType="end"/>
                            </w:r>
                          </w:del>
                          <w:r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14:paraId="75E45F4F" w14:textId="1FF027BE" w:rsidR="00E837D5" w:rsidRPr="008D75AF" w:rsidRDefault="00E837D5"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310B32">
                      <w:rPr>
                        <w:rStyle w:val="Hervorhebung"/>
                        <w:noProof/>
                      </w:rPr>
                      <w:instrText>1</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310B32">
                      <w:rPr>
                        <w:rStyle w:val="Hervorhebung"/>
                        <w:noProof/>
                      </w:rPr>
                      <w:instrText>1.2</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310B32">
                      <w:rPr>
                        <w:rStyle w:val="Hervorhebung"/>
                        <w:noProof/>
                      </w:rPr>
                      <w:instrText>Goal and Structure of this Thesis</w:instrText>
                    </w:r>
                    <w:r>
                      <w:rPr>
                        <w:rStyle w:val="Hervorhebung"/>
                      </w:rPr>
                      <w:fldChar w:fldCharType="end"/>
                    </w:r>
                    <w:r w:rsidRPr="0045631B">
                      <w:rPr>
                        <w:rStyle w:val="Hervorhebung"/>
                      </w:rPr>
                      <w:instrText xml:space="preserve">" </w:instrText>
                    </w:r>
                    <w:del w:id="1935" w:author="Dominik Messinger" w:date="2012-11-06T18:27:00Z">
                      <w:r>
                        <w:rPr>
                          <w:rStyle w:val="Hervorhebung"/>
                        </w:rPr>
                        <w:fldChar w:fldCharType="separate"/>
                      </w:r>
                    </w:del>
                    <w:ins w:id="1936" w:author="Dominik Messinger" w:date="2012-11-14T23:06:00Z">
                      <w:r w:rsidR="00310B32">
                        <w:rPr>
                          <w:rStyle w:val="Hervorhebung"/>
                          <w:noProof/>
                        </w:rPr>
                        <w:t>1.2 Goal and Structure of this Thesis</w:t>
                      </w:r>
                    </w:ins>
                    <w:del w:id="1937" w:author="Dominik Messinger" w:date="2012-11-14T22:06:00Z">
                      <w:r w:rsidDel="000267A5">
                        <w:rPr>
                          <w:rStyle w:val="Hervorhebung"/>
                          <w:noProof/>
                        </w:rPr>
                        <w:delText>6.3 Implementation Details</w:delText>
                      </w:r>
                    </w:del>
                    <w:del w:id="1938" w:author="glewis" w:date="2012-11-02T09:27:00Z">
                      <w:r>
                        <w:rPr>
                          <w:rStyle w:val="Hervorhebung"/>
                        </w:rPr>
                        <w:fldChar w:fldCharType="end"/>
                      </w:r>
                    </w:del>
                    <w:r w:rsidRPr="008D75AF">
                      <w:rPr>
                        <w:rStyle w:val="Hervorhebung"/>
                      </w:rPr>
                      <w:t xml:space="preserve"> </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C604" w14:textId="46D433F2" w:rsidR="00E837D5" w:rsidRPr="00351E53" w:rsidRDefault="00E837D5" w:rsidP="00351E53">
    <w:pPr>
      <w:pStyle w:val="Kopfzeile"/>
    </w:pPr>
    <w:r>
      <w:rPr>
        <w:noProof/>
        <w:lang w:val="de-DE" w:eastAsia="de-DE"/>
      </w:rPr>
      <mc:AlternateContent>
        <mc:Choice Requires="wps">
          <w:drawing>
            <wp:anchor distT="0" distB="0" distL="114300" distR="114300" simplePos="0" relativeHeight="251678720" behindDoc="0" locked="0" layoutInCell="1" allowOverlap="1" wp14:anchorId="1E29C10E" wp14:editId="327ACD42">
              <wp:simplePos x="0" y="0"/>
              <wp:positionH relativeFrom="column">
                <wp:posOffset>1270</wp:posOffset>
              </wp:positionH>
              <wp:positionV relativeFrom="paragraph">
                <wp:posOffset>91440</wp:posOffset>
              </wp:positionV>
              <wp:extent cx="5857875" cy="0"/>
              <wp:effectExtent l="0" t="0" r="9525" b="19050"/>
              <wp:wrapNone/>
              <wp:docPr id="7" name="Gerade Verbindung 7"/>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2pt" to="461.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" strokecolor="black [3213]"/>
          </w:pict>
        </mc:Fallback>
      </mc:AlternateContent>
    </w:r>
    <w:r>
      <w:rPr>
        <w:noProof/>
        <w:lang w:val="de-DE" w:eastAsia="de-DE"/>
      </w:rPr>
      <mc:AlternateContent>
        <mc:Choice Requires="wps">
          <w:drawing>
            <wp:anchor distT="0" distB="0" distL="114300" distR="114300" simplePos="0" relativeHeight="251675648" behindDoc="0" locked="0" layoutInCell="0" allowOverlap="1" wp14:anchorId="4BD9FDBD" wp14:editId="6D68187F">
              <wp:simplePos x="0" y="0"/>
              <wp:positionH relativeFrom="page">
                <wp:posOffset>6528199</wp:posOffset>
              </wp:positionH>
              <wp:positionV relativeFrom="topMargin">
                <wp:posOffset>318770</wp:posOffset>
              </wp:positionV>
              <wp:extent cx="340242" cy="223283"/>
              <wp:effectExtent l="0" t="0" r="0" b="571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42" cy="223283"/>
                      </a:xfrm>
                      <a:prstGeom prst="rect">
                        <a:avLst/>
                      </a:prstGeom>
                      <a:noFill/>
                      <a:ln>
                        <a:noFill/>
                      </a:ln>
                      <a:extLst/>
                    </wps:spPr>
                    <wps:txbx>
                      <w:txbxContent>
                        <w:p w14:paraId="2F70645D" w14:textId="77777777" w:rsidR="00E837D5" w:rsidRPr="003515FA" w:rsidRDefault="00E837D5">
                          <w:pPr>
                            <w:spacing w:after="0" w:line="240" w:lineRule="auto"/>
                            <w:rPr>
                              <w:color w:val="000000" w:themeColor="text1"/>
                              <w14:numForm w14:val="lining"/>
                              <w:rPrChange w:id="1939" w:author="Dominik Messinger" w:date="2012-11-14T21:55:00Z">
                                <w:rPr>
                                  <w:color w:val="FFFFFF" w:themeColor="background1"/>
                                  <w14:numForm w14:val="lining"/>
                                </w:rPr>
                              </w:rPrChange>
                            </w:rPr>
                          </w:pPr>
                          <w:r w:rsidRPr="003515FA">
                            <w:rPr>
                              <w:color w:val="000000" w:themeColor="text1"/>
                              <w14:numForm w14:val="lining"/>
                              <w:rPrChange w:id="1940" w:author="Dominik Messinger" w:date="2012-11-14T21:55:00Z">
                                <w:rPr>
                                  <w:color w:val="FFFFFF" w:themeColor="background1"/>
                                  <w14:numForm w14:val="lining"/>
                                </w:rPr>
                              </w:rPrChange>
                            </w:rPr>
                            <w:fldChar w:fldCharType="begin"/>
                          </w:r>
                          <w:r w:rsidRPr="003515FA">
                            <w:rPr>
                              <w:color w:val="000000" w:themeColor="text1"/>
                              <w14:numForm w14:val="lining"/>
                              <w:rPrChange w:id="1941" w:author="Dominik Messinger" w:date="2012-11-14T21:55:00Z">
                                <w:rPr>
                                  <w14:numForm w14:val="lining"/>
                                </w:rPr>
                              </w:rPrChange>
                            </w:rPr>
                            <w:instrText>PAGE   \* MERGEFORMAT</w:instrText>
                          </w:r>
                          <w:r w:rsidRPr="003515FA">
                            <w:rPr>
                              <w:color w:val="000000" w:themeColor="text1"/>
                              <w14:numForm w14:val="lining"/>
                              <w:rPrChange w:id="1942" w:author="Dominik Messinger" w:date="2012-11-14T21:55:00Z">
                                <w:rPr>
                                  <w:color w:val="FFFFFF" w:themeColor="background1"/>
                                  <w14:numForm w14:val="lining"/>
                                </w:rPr>
                              </w:rPrChange>
                            </w:rPr>
                            <w:fldChar w:fldCharType="separate"/>
                          </w:r>
                          <w:r w:rsidR="00310B32" w:rsidRPr="00310B32">
                            <w:rPr>
                              <w:noProof/>
                              <w:color w:val="000000" w:themeColor="text1"/>
                              <w:lang w:val="de-DE"/>
                              <w14:numForm w14:val="lining"/>
                            </w:rPr>
                            <w:t>47</w:t>
                          </w:r>
                          <w:r w:rsidRPr="003515FA">
                            <w:rPr>
                              <w:color w:val="000000" w:themeColor="text1"/>
                              <w14:numForm w14:val="lining"/>
                              <w:rPrChange w:id="1943" w:author="Dominik Messinger" w:date="2012-11-14T21:55:00Z">
                                <w:rPr>
                                  <w:color w:val="FFFFFF" w:themeColor="background1"/>
                                  <w14:numForm w14:val="lining"/>
                                </w:rPr>
                              </w:rPrChange>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14.05pt;margin-top:25.1pt;width:26.8pt;height:17.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" o:allowincell="f" filled="f" stroked="f">
              <v:textbox inset=",0,,0">
                <w:txbxContent>
                  <w:p w14:paraId="2F70645D" w14:textId="77777777" w:rsidR="00E837D5" w:rsidRPr="003515FA" w:rsidRDefault="00E837D5">
                    <w:pPr>
                      <w:spacing w:after="0" w:line="240" w:lineRule="auto"/>
                      <w:rPr>
                        <w:color w:val="000000" w:themeColor="text1"/>
                        <w14:numForm w14:val="lining"/>
                        <w:rPrChange w:id="1944" w:author="Dominik Messinger" w:date="2012-11-14T21:55:00Z">
                          <w:rPr>
                            <w:color w:val="FFFFFF" w:themeColor="background1"/>
                            <w14:numForm w14:val="lining"/>
                          </w:rPr>
                        </w:rPrChange>
                      </w:rPr>
                    </w:pPr>
                    <w:r w:rsidRPr="003515FA">
                      <w:rPr>
                        <w:color w:val="000000" w:themeColor="text1"/>
                        <w14:numForm w14:val="lining"/>
                        <w:rPrChange w:id="1945" w:author="Dominik Messinger" w:date="2012-11-14T21:55:00Z">
                          <w:rPr>
                            <w:color w:val="FFFFFF" w:themeColor="background1"/>
                            <w14:numForm w14:val="lining"/>
                          </w:rPr>
                        </w:rPrChange>
                      </w:rPr>
                      <w:fldChar w:fldCharType="begin"/>
                    </w:r>
                    <w:r w:rsidRPr="003515FA">
                      <w:rPr>
                        <w:color w:val="000000" w:themeColor="text1"/>
                        <w14:numForm w14:val="lining"/>
                        <w:rPrChange w:id="1946" w:author="Dominik Messinger" w:date="2012-11-14T21:55:00Z">
                          <w:rPr>
                            <w14:numForm w14:val="lining"/>
                          </w:rPr>
                        </w:rPrChange>
                      </w:rPr>
                      <w:instrText>PAGE   \* MERGEFORMAT</w:instrText>
                    </w:r>
                    <w:r w:rsidRPr="003515FA">
                      <w:rPr>
                        <w:color w:val="000000" w:themeColor="text1"/>
                        <w14:numForm w14:val="lining"/>
                        <w:rPrChange w:id="1947" w:author="Dominik Messinger" w:date="2012-11-14T21:55:00Z">
                          <w:rPr>
                            <w:color w:val="FFFFFF" w:themeColor="background1"/>
                            <w14:numForm w14:val="lining"/>
                          </w:rPr>
                        </w:rPrChange>
                      </w:rPr>
                      <w:fldChar w:fldCharType="separate"/>
                    </w:r>
                    <w:r w:rsidR="00310B32" w:rsidRPr="00310B32">
                      <w:rPr>
                        <w:noProof/>
                        <w:color w:val="000000" w:themeColor="text1"/>
                        <w:lang w:val="de-DE"/>
                        <w14:numForm w14:val="lining"/>
                      </w:rPr>
                      <w:t>47</w:t>
                    </w:r>
                    <w:r w:rsidRPr="003515FA">
                      <w:rPr>
                        <w:color w:val="000000" w:themeColor="text1"/>
                        <w14:numForm w14:val="lining"/>
                        <w:rPrChange w:id="1948" w:author="Dominik Messinger" w:date="2012-11-14T21:55:00Z">
                          <w:rPr>
                            <w:color w:val="FFFFFF" w:themeColor="background1"/>
                            <w14:numForm w14:val="lining"/>
                          </w:rPr>
                        </w:rPrChange>
                      </w:rPr>
                      <w:fldChar w:fldCharType="end"/>
                    </w:r>
                  </w:p>
                </w:txbxContent>
              </v:textbox>
              <w10:wrap anchorx="page" anchory="margin"/>
            </v:shape>
          </w:pict>
        </mc:Fallback>
      </mc:AlternateContent>
    </w:r>
    <w:r>
      <w:rPr>
        <w:noProof/>
        <w:lang w:val="de-DE" w:eastAsia="de-DE"/>
      </w:rPr>
      <mc:AlternateContent>
        <mc:Choice Requires="wps">
          <w:drawing>
            <wp:anchor distT="0" distB="0" distL="114300" distR="114300" simplePos="0" relativeHeight="251676672" behindDoc="0" locked="0" layoutInCell="0" allowOverlap="1" wp14:anchorId="57FD909E" wp14:editId="55D9B157">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9AABA" w14:textId="4FC371AD" w:rsidR="00E837D5" w:rsidRPr="0045631B" w:rsidRDefault="00E837D5"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310B32" w:rsidRPr="00310B32">
                            <w:rPr>
                              <w:rStyle w:val="Hervorhebung"/>
                              <w:b/>
                              <w:bCs/>
                              <w:noProof/>
                            </w:rPr>
                            <w:t>7</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rsidR="00310B32">
                            <w:fldChar w:fldCharType="separate"/>
                          </w:r>
                          <w:r w:rsidR="00310B32">
                            <w:rPr>
                              <w:noProof/>
                            </w:rPr>
                            <w:t>Evaluation and Comparison of Application Virtualization and VM Synthesis and Cyber-Foraging Strategies</w:t>
                          </w:r>
                          <w:r>
                            <w:rPr>
                              <w:noProof/>
                            </w:rPr>
                            <w:fldChar w:fldCharType="end"/>
                          </w:r>
                          <w:r w:rsidRPr="0045631B">
                            <w:rPr>
                              <w:rStyle w:val="Hervorhebung"/>
                            </w:rPr>
                            <w:t xml:space="preserve">  </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14:paraId="3E19AABA" w14:textId="4FC371AD" w:rsidR="00E837D5" w:rsidRPr="0045631B" w:rsidRDefault="00E837D5"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310B32" w:rsidRPr="00310B32">
                      <w:rPr>
                        <w:rStyle w:val="Hervorhebung"/>
                        <w:b/>
                        <w:bCs/>
                        <w:noProof/>
                      </w:rPr>
                      <w:t>7</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rsidR="00310B32">
                      <w:fldChar w:fldCharType="separate"/>
                    </w:r>
                    <w:r w:rsidR="00310B32">
                      <w:rPr>
                        <w:noProof/>
                      </w:rPr>
                      <w:t>Evaluation and Comparison of Application Virtualization and VM Synthesis and Cyber-Foraging Strategies</w:t>
                    </w:r>
                    <w:r>
                      <w:rPr>
                        <w:noProof/>
                      </w:rPr>
                      <w:fldChar w:fldCharType="end"/>
                    </w:r>
                    <w:r w:rsidRPr="0045631B">
                      <w:rPr>
                        <w:rStyle w:val="Hervorhebung"/>
                      </w:rPr>
                      <w:t xml:space="preserve">  </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1D3C31"/>
    <w:multiLevelType w:val="hybridMultilevel"/>
    <w:tmpl w:val="58A64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DA2CAD"/>
    <w:multiLevelType w:val="hybridMultilevel"/>
    <w:tmpl w:val="61709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5">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BA27E3"/>
    <w:multiLevelType w:val="hybridMultilevel"/>
    <w:tmpl w:val="F5229B46"/>
    <w:lvl w:ilvl="0" w:tplc="0407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45838DD"/>
    <w:multiLevelType w:val="hybridMultilevel"/>
    <w:tmpl w:val="70225B0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4A47490A"/>
    <w:multiLevelType w:val="hybridMultilevel"/>
    <w:tmpl w:val="9CB2C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nsid w:val="7BEF5EB2"/>
    <w:multiLevelType w:val="hybridMultilevel"/>
    <w:tmpl w:val="798A1624"/>
    <w:lvl w:ilvl="0" w:tplc="3C1EA59A">
      <w:start w:val="14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3"/>
  </w:num>
  <w:num w:numId="4">
    <w:abstractNumId w:val="11"/>
  </w:num>
  <w:num w:numId="5">
    <w:abstractNumId w:val="5"/>
  </w:num>
  <w:num w:numId="6">
    <w:abstractNumId w:val="0"/>
  </w:num>
  <w:num w:numId="7">
    <w:abstractNumId w:val="12"/>
  </w:num>
  <w:num w:numId="8">
    <w:abstractNumId w:val="13"/>
  </w:num>
  <w:num w:numId="9">
    <w:abstractNumId w:val="4"/>
  </w:num>
  <w:num w:numId="10">
    <w:abstractNumId w:val="10"/>
  </w:num>
  <w:num w:numId="11">
    <w:abstractNumId w:val="6"/>
  </w:num>
  <w:num w:numId="12">
    <w:abstractNumId w:val="1"/>
  </w:num>
  <w:num w:numId="13">
    <w:abstractNumId w:val="8"/>
  </w:num>
  <w:num w:numId="14">
    <w:abstractNumId w:val="2"/>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activeWritingStyle w:appName="MSWord" w:lang="en-US" w:vendorID="64" w:dllVersion="131078" w:nlCheck="1" w:checkStyle="1"/>
  <w:activeWritingStyle w:appName="MSWord" w:lang="de-DE" w:vendorID="64" w:dllVersion="131078" w:nlCheck="1" w:checkStyle="1"/>
  <w:proofState w:spelling="clean" w:grammar="clean"/>
  <w:trackRevisions/>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3F0"/>
    <w:rsid w:val="00007678"/>
    <w:rsid w:val="00010B1E"/>
    <w:rsid w:val="00011120"/>
    <w:rsid w:val="0001122C"/>
    <w:rsid w:val="00011741"/>
    <w:rsid w:val="000118C7"/>
    <w:rsid w:val="00011B94"/>
    <w:rsid w:val="00011F79"/>
    <w:rsid w:val="0001210C"/>
    <w:rsid w:val="00012AA5"/>
    <w:rsid w:val="00012D03"/>
    <w:rsid w:val="00014326"/>
    <w:rsid w:val="000144AF"/>
    <w:rsid w:val="000174A9"/>
    <w:rsid w:val="00017D7B"/>
    <w:rsid w:val="00017F69"/>
    <w:rsid w:val="00020D76"/>
    <w:rsid w:val="0002330B"/>
    <w:rsid w:val="00023D0B"/>
    <w:rsid w:val="000246BC"/>
    <w:rsid w:val="00024917"/>
    <w:rsid w:val="00024D33"/>
    <w:rsid w:val="00025D0C"/>
    <w:rsid w:val="00026196"/>
    <w:rsid w:val="00026764"/>
    <w:rsid w:val="000267A5"/>
    <w:rsid w:val="000312E8"/>
    <w:rsid w:val="00031807"/>
    <w:rsid w:val="000329ED"/>
    <w:rsid w:val="00034784"/>
    <w:rsid w:val="000405F2"/>
    <w:rsid w:val="00042E53"/>
    <w:rsid w:val="000430EE"/>
    <w:rsid w:val="000458C7"/>
    <w:rsid w:val="00046045"/>
    <w:rsid w:val="000461D8"/>
    <w:rsid w:val="00046EC3"/>
    <w:rsid w:val="000474DB"/>
    <w:rsid w:val="00047AD3"/>
    <w:rsid w:val="00050044"/>
    <w:rsid w:val="00050292"/>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523"/>
    <w:rsid w:val="00094C96"/>
    <w:rsid w:val="00096B5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1807"/>
    <w:rsid w:val="000D2CAC"/>
    <w:rsid w:val="000D4FEE"/>
    <w:rsid w:val="000D5A02"/>
    <w:rsid w:val="000D65C4"/>
    <w:rsid w:val="000D67FB"/>
    <w:rsid w:val="000E238C"/>
    <w:rsid w:val="000E2A86"/>
    <w:rsid w:val="000E58D5"/>
    <w:rsid w:val="000E5C4A"/>
    <w:rsid w:val="000E695C"/>
    <w:rsid w:val="000E6FB9"/>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816"/>
    <w:rsid w:val="00120DB7"/>
    <w:rsid w:val="00121E7F"/>
    <w:rsid w:val="00122490"/>
    <w:rsid w:val="00122895"/>
    <w:rsid w:val="00123242"/>
    <w:rsid w:val="001240F7"/>
    <w:rsid w:val="00124FAD"/>
    <w:rsid w:val="00126042"/>
    <w:rsid w:val="00127992"/>
    <w:rsid w:val="001279D0"/>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35F"/>
    <w:rsid w:val="001846F1"/>
    <w:rsid w:val="00184B21"/>
    <w:rsid w:val="00185B1C"/>
    <w:rsid w:val="00186D21"/>
    <w:rsid w:val="00187A72"/>
    <w:rsid w:val="001909C3"/>
    <w:rsid w:val="001914FB"/>
    <w:rsid w:val="00192055"/>
    <w:rsid w:val="00192BC2"/>
    <w:rsid w:val="0019552F"/>
    <w:rsid w:val="0019594C"/>
    <w:rsid w:val="0019633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4EDD"/>
    <w:rsid w:val="001D5585"/>
    <w:rsid w:val="001D5A62"/>
    <w:rsid w:val="001D688B"/>
    <w:rsid w:val="001D7BB2"/>
    <w:rsid w:val="001E18A8"/>
    <w:rsid w:val="001E2398"/>
    <w:rsid w:val="001E25B3"/>
    <w:rsid w:val="001E2D15"/>
    <w:rsid w:val="001E3DBD"/>
    <w:rsid w:val="001E462C"/>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029F"/>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075"/>
    <w:rsid w:val="0022392E"/>
    <w:rsid w:val="0022447E"/>
    <w:rsid w:val="00225F70"/>
    <w:rsid w:val="00226D31"/>
    <w:rsid w:val="002274F8"/>
    <w:rsid w:val="00233654"/>
    <w:rsid w:val="00233D56"/>
    <w:rsid w:val="0023473A"/>
    <w:rsid w:val="00234CCA"/>
    <w:rsid w:val="00235582"/>
    <w:rsid w:val="0023609D"/>
    <w:rsid w:val="00236263"/>
    <w:rsid w:val="002366D8"/>
    <w:rsid w:val="00236AA9"/>
    <w:rsid w:val="002376D4"/>
    <w:rsid w:val="00240500"/>
    <w:rsid w:val="00241F95"/>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EC7"/>
    <w:rsid w:val="00270716"/>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4C36"/>
    <w:rsid w:val="002869CE"/>
    <w:rsid w:val="00287A8D"/>
    <w:rsid w:val="00287F20"/>
    <w:rsid w:val="00290235"/>
    <w:rsid w:val="00290C6E"/>
    <w:rsid w:val="0029102D"/>
    <w:rsid w:val="00291204"/>
    <w:rsid w:val="0029201A"/>
    <w:rsid w:val="00292822"/>
    <w:rsid w:val="00293671"/>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0241"/>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96"/>
    <w:rsid w:val="002D07FF"/>
    <w:rsid w:val="002D2CCF"/>
    <w:rsid w:val="002D5E73"/>
    <w:rsid w:val="002D6EF8"/>
    <w:rsid w:val="002D76C6"/>
    <w:rsid w:val="002D7B6F"/>
    <w:rsid w:val="002E12DF"/>
    <w:rsid w:val="002E16B6"/>
    <w:rsid w:val="002E1FAB"/>
    <w:rsid w:val="002E21D3"/>
    <w:rsid w:val="002E25C3"/>
    <w:rsid w:val="002E27FF"/>
    <w:rsid w:val="002E31C1"/>
    <w:rsid w:val="002E39A9"/>
    <w:rsid w:val="002E3DD9"/>
    <w:rsid w:val="002F2303"/>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0B32"/>
    <w:rsid w:val="00313198"/>
    <w:rsid w:val="0031359B"/>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A22"/>
    <w:rsid w:val="00336CC8"/>
    <w:rsid w:val="003404BD"/>
    <w:rsid w:val="00340CBD"/>
    <w:rsid w:val="003413CB"/>
    <w:rsid w:val="00341755"/>
    <w:rsid w:val="00341BEF"/>
    <w:rsid w:val="00342135"/>
    <w:rsid w:val="00342AD1"/>
    <w:rsid w:val="003431D8"/>
    <w:rsid w:val="003438DA"/>
    <w:rsid w:val="003450CE"/>
    <w:rsid w:val="00346064"/>
    <w:rsid w:val="00347912"/>
    <w:rsid w:val="0035094D"/>
    <w:rsid w:val="00350ED7"/>
    <w:rsid w:val="003515FA"/>
    <w:rsid w:val="00351AE9"/>
    <w:rsid w:val="00351E53"/>
    <w:rsid w:val="003520F5"/>
    <w:rsid w:val="003528C9"/>
    <w:rsid w:val="003529FA"/>
    <w:rsid w:val="00353EE0"/>
    <w:rsid w:val="00354C56"/>
    <w:rsid w:val="00355EB3"/>
    <w:rsid w:val="003562F0"/>
    <w:rsid w:val="0035730A"/>
    <w:rsid w:val="00357B56"/>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94EC8"/>
    <w:rsid w:val="003A021A"/>
    <w:rsid w:val="003A03AA"/>
    <w:rsid w:val="003A04DF"/>
    <w:rsid w:val="003A0E3A"/>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189E"/>
    <w:rsid w:val="003C2B4A"/>
    <w:rsid w:val="003C3124"/>
    <w:rsid w:val="003C382B"/>
    <w:rsid w:val="003C41B8"/>
    <w:rsid w:val="003C4966"/>
    <w:rsid w:val="003C5ACF"/>
    <w:rsid w:val="003C6243"/>
    <w:rsid w:val="003C657B"/>
    <w:rsid w:val="003C6908"/>
    <w:rsid w:val="003C75BD"/>
    <w:rsid w:val="003C773C"/>
    <w:rsid w:val="003C7C68"/>
    <w:rsid w:val="003D03CD"/>
    <w:rsid w:val="003D09A4"/>
    <w:rsid w:val="003D1563"/>
    <w:rsid w:val="003D1AB0"/>
    <w:rsid w:val="003D1B25"/>
    <w:rsid w:val="003D1F70"/>
    <w:rsid w:val="003D29C0"/>
    <w:rsid w:val="003D316D"/>
    <w:rsid w:val="003D384C"/>
    <w:rsid w:val="003D44EA"/>
    <w:rsid w:val="003D49E3"/>
    <w:rsid w:val="003D52D4"/>
    <w:rsid w:val="003D6557"/>
    <w:rsid w:val="003D7045"/>
    <w:rsid w:val="003D719B"/>
    <w:rsid w:val="003D7903"/>
    <w:rsid w:val="003E00D6"/>
    <w:rsid w:val="003E01BA"/>
    <w:rsid w:val="003E03FA"/>
    <w:rsid w:val="003E2679"/>
    <w:rsid w:val="003E3203"/>
    <w:rsid w:val="003E3272"/>
    <w:rsid w:val="003E390E"/>
    <w:rsid w:val="003E3B6C"/>
    <w:rsid w:val="003E5870"/>
    <w:rsid w:val="003E5AA2"/>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52BC"/>
    <w:rsid w:val="004057B5"/>
    <w:rsid w:val="00406EEA"/>
    <w:rsid w:val="00407FB2"/>
    <w:rsid w:val="00410126"/>
    <w:rsid w:val="00411A76"/>
    <w:rsid w:val="00413F1C"/>
    <w:rsid w:val="0041494F"/>
    <w:rsid w:val="0041502E"/>
    <w:rsid w:val="00416633"/>
    <w:rsid w:val="0041706C"/>
    <w:rsid w:val="0042024C"/>
    <w:rsid w:val="0042071F"/>
    <w:rsid w:val="00420773"/>
    <w:rsid w:val="0042094C"/>
    <w:rsid w:val="00421781"/>
    <w:rsid w:val="00421DF0"/>
    <w:rsid w:val="00422F74"/>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47C4C"/>
    <w:rsid w:val="00451D6F"/>
    <w:rsid w:val="00451E93"/>
    <w:rsid w:val="004520BA"/>
    <w:rsid w:val="00452635"/>
    <w:rsid w:val="00452A31"/>
    <w:rsid w:val="004544EE"/>
    <w:rsid w:val="00454842"/>
    <w:rsid w:val="00454AA7"/>
    <w:rsid w:val="0045631B"/>
    <w:rsid w:val="0046060E"/>
    <w:rsid w:val="00460A20"/>
    <w:rsid w:val="00461344"/>
    <w:rsid w:val="00464264"/>
    <w:rsid w:val="00464471"/>
    <w:rsid w:val="004644C0"/>
    <w:rsid w:val="004650BB"/>
    <w:rsid w:val="00465136"/>
    <w:rsid w:val="00465802"/>
    <w:rsid w:val="004664C6"/>
    <w:rsid w:val="00466605"/>
    <w:rsid w:val="00470BF1"/>
    <w:rsid w:val="00470D1C"/>
    <w:rsid w:val="0047105C"/>
    <w:rsid w:val="00471123"/>
    <w:rsid w:val="00471D34"/>
    <w:rsid w:val="00471DBC"/>
    <w:rsid w:val="00473056"/>
    <w:rsid w:val="004740A0"/>
    <w:rsid w:val="00474A8C"/>
    <w:rsid w:val="0047525A"/>
    <w:rsid w:val="0047584D"/>
    <w:rsid w:val="004776A4"/>
    <w:rsid w:val="00477C19"/>
    <w:rsid w:val="004808BE"/>
    <w:rsid w:val="004811C6"/>
    <w:rsid w:val="0048168E"/>
    <w:rsid w:val="00481995"/>
    <w:rsid w:val="004845AF"/>
    <w:rsid w:val="00485939"/>
    <w:rsid w:val="00490594"/>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64E8"/>
    <w:rsid w:val="004D73B2"/>
    <w:rsid w:val="004D7B44"/>
    <w:rsid w:val="004D7D6F"/>
    <w:rsid w:val="004D7E75"/>
    <w:rsid w:val="004E2477"/>
    <w:rsid w:val="004E2800"/>
    <w:rsid w:val="004E3AA2"/>
    <w:rsid w:val="004E5009"/>
    <w:rsid w:val="004E5396"/>
    <w:rsid w:val="004E7285"/>
    <w:rsid w:val="004E76B2"/>
    <w:rsid w:val="004F0696"/>
    <w:rsid w:val="004F0A84"/>
    <w:rsid w:val="004F0C98"/>
    <w:rsid w:val="004F13BB"/>
    <w:rsid w:val="004F18F7"/>
    <w:rsid w:val="004F2C3A"/>
    <w:rsid w:val="004F6CC0"/>
    <w:rsid w:val="00500A8A"/>
    <w:rsid w:val="0050209B"/>
    <w:rsid w:val="00502792"/>
    <w:rsid w:val="00502B02"/>
    <w:rsid w:val="00506017"/>
    <w:rsid w:val="005069C3"/>
    <w:rsid w:val="00510058"/>
    <w:rsid w:val="00510C2A"/>
    <w:rsid w:val="00511D9E"/>
    <w:rsid w:val="00512572"/>
    <w:rsid w:val="00512B5E"/>
    <w:rsid w:val="005134D7"/>
    <w:rsid w:val="00514700"/>
    <w:rsid w:val="00514ABC"/>
    <w:rsid w:val="00514F28"/>
    <w:rsid w:val="005155D6"/>
    <w:rsid w:val="00515BAA"/>
    <w:rsid w:val="005165F8"/>
    <w:rsid w:val="00516E9B"/>
    <w:rsid w:val="0051751B"/>
    <w:rsid w:val="00517898"/>
    <w:rsid w:val="005179AE"/>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8A2"/>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05"/>
    <w:rsid w:val="005661E6"/>
    <w:rsid w:val="0056622F"/>
    <w:rsid w:val="00567B2E"/>
    <w:rsid w:val="0057182D"/>
    <w:rsid w:val="00571F5D"/>
    <w:rsid w:val="0057503B"/>
    <w:rsid w:val="005753AF"/>
    <w:rsid w:val="005770D5"/>
    <w:rsid w:val="0058020C"/>
    <w:rsid w:val="005805A1"/>
    <w:rsid w:val="005806C4"/>
    <w:rsid w:val="00580A5F"/>
    <w:rsid w:val="00580D90"/>
    <w:rsid w:val="00580E70"/>
    <w:rsid w:val="00581B42"/>
    <w:rsid w:val="00582348"/>
    <w:rsid w:val="00582547"/>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2A99"/>
    <w:rsid w:val="0059553C"/>
    <w:rsid w:val="00595927"/>
    <w:rsid w:val="00596262"/>
    <w:rsid w:val="00597AB2"/>
    <w:rsid w:val="005A0806"/>
    <w:rsid w:val="005A1B50"/>
    <w:rsid w:val="005A226D"/>
    <w:rsid w:val="005A6A03"/>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1756"/>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7F5"/>
    <w:rsid w:val="00605A3F"/>
    <w:rsid w:val="00606572"/>
    <w:rsid w:val="00606A1E"/>
    <w:rsid w:val="006103CE"/>
    <w:rsid w:val="00610EC5"/>
    <w:rsid w:val="0061257D"/>
    <w:rsid w:val="0061512D"/>
    <w:rsid w:val="00616062"/>
    <w:rsid w:val="00617108"/>
    <w:rsid w:val="00620182"/>
    <w:rsid w:val="006208C9"/>
    <w:rsid w:val="0062327B"/>
    <w:rsid w:val="00625223"/>
    <w:rsid w:val="00625906"/>
    <w:rsid w:val="00630657"/>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0C7A"/>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20E"/>
    <w:rsid w:val="00676D87"/>
    <w:rsid w:val="00677419"/>
    <w:rsid w:val="00677EDD"/>
    <w:rsid w:val="00681C05"/>
    <w:rsid w:val="006820D1"/>
    <w:rsid w:val="00682FDA"/>
    <w:rsid w:val="00684656"/>
    <w:rsid w:val="00685DB3"/>
    <w:rsid w:val="0068610D"/>
    <w:rsid w:val="00692CF3"/>
    <w:rsid w:val="00693EB7"/>
    <w:rsid w:val="0069447B"/>
    <w:rsid w:val="006948B0"/>
    <w:rsid w:val="00694C5B"/>
    <w:rsid w:val="00695B79"/>
    <w:rsid w:val="006965BC"/>
    <w:rsid w:val="00696EE7"/>
    <w:rsid w:val="006972A9"/>
    <w:rsid w:val="00697914"/>
    <w:rsid w:val="006A0012"/>
    <w:rsid w:val="006A0246"/>
    <w:rsid w:val="006A044E"/>
    <w:rsid w:val="006A054D"/>
    <w:rsid w:val="006A0C3A"/>
    <w:rsid w:val="006A112F"/>
    <w:rsid w:val="006A1297"/>
    <w:rsid w:val="006A2E4B"/>
    <w:rsid w:val="006A4F7C"/>
    <w:rsid w:val="006A5D07"/>
    <w:rsid w:val="006A6C1A"/>
    <w:rsid w:val="006A72D2"/>
    <w:rsid w:val="006B05BB"/>
    <w:rsid w:val="006B2445"/>
    <w:rsid w:val="006B264E"/>
    <w:rsid w:val="006B2E5C"/>
    <w:rsid w:val="006B3FA0"/>
    <w:rsid w:val="006B450A"/>
    <w:rsid w:val="006B519D"/>
    <w:rsid w:val="006B572E"/>
    <w:rsid w:val="006B5F6A"/>
    <w:rsid w:val="006B68A0"/>
    <w:rsid w:val="006B6970"/>
    <w:rsid w:val="006C0900"/>
    <w:rsid w:val="006C1A75"/>
    <w:rsid w:val="006C37C4"/>
    <w:rsid w:val="006C3AB1"/>
    <w:rsid w:val="006C43AE"/>
    <w:rsid w:val="006C52E0"/>
    <w:rsid w:val="006C5FC1"/>
    <w:rsid w:val="006C6019"/>
    <w:rsid w:val="006C6418"/>
    <w:rsid w:val="006C74B9"/>
    <w:rsid w:val="006C7920"/>
    <w:rsid w:val="006D002D"/>
    <w:rsid w:val="006D09CA"/>
    <w:rsid w:val="006D293C"/>
    <w:rsid w:val="006D332C"/>
    <w:rsid w:val="006D3342"/>
    <w:rsid w:val="006D3D58"/>
    <w:rsid w:val="006D5616"/>
    <w:rsid w:val="006D6C9D"/>
    <w:rsid w:val="006D7F26"/>
    <w:rsid w:val="006E2362"/>
    <w:rsid w:val="006E391C"/>
    <w:rsid w:val="006E4362"/>
    <w:rsid w:val="006E4652"/>
    <w:rsid w:val="006E485F"/>
    <w:rsid w:val="006E6607"/>
    <w:rsid w:val="006E7D3F"/>
    <w:rsid w:val="006F142B"/>
    <w:rsid w:val="006F1A7B"/>
    <w:rsid w:val="006F22BD"/>
    <w:rsid w:val="006F2320"/>
    <w:rsid w:val="006F248D"/>
    <w:rsid w:val="006F24FD"/>
    <w:rsid w:val="006F2BE7"/>
    <w:rsid w:val="006F3A04"/>
    <w:rsid w:val="006F4365"/>
    <w:rsid w:val="006F4E04"/>
    <w:rsid w:val="006F5304"/>
    <w:rsid w:val="006F57DF"/>
    <w:rsid w:val="006F6ADD"/>
    <w:rsid w:val="006F6F37"/>
    <w:rsid w:val="006F73EA"/>
    <w:rsid w:val="00702513"/>
    <w:rsid w:val="007028E0"/>
    <w:rsid w:val="00704247"/>
    <w:rsid w:val="00704C3D"/>
    <w:rsid w:val="007055BA"/>
    <w:rsid w:val="00705F1C"/>
    <w:rsid w:val="00706D86"/>
    <w:rsid w:val="00710870"/>
    <w:rsid w:val="00711F5B"/>
    <w:rsid w:val="007124F9"/>
    <w:rsid w:val="0071381B"/>
    <w:rsid w:val="007148CD"/>
    <w:rsid w:val="007155C9"/>
    <w:rsid w:val="007159A2"/>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06"/>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0317"/>
    <w:rsid w:val="007C1A57"/>
    <w:rsid w:val="007C20AD"/>
    <w:rsid w:val="007C2BD2"/>
    <w:rsid w:val="007C389C"/>
    <w:rsid w:val="007C462D"/>
    <w:rsid w:val="007C7175"/>
    <w:rsid w:val="007D173E"/>
    <w:rsid w:val="007D1C93"/>
    <w:rsid w:val="007D2C03"/>
    <w:rsid w:val="007D2E9C"/>
    <w:rsid w:val="007D5B09"/>
    <w:rsid w:val="007D619F"/>
    <w:rsid w:val="007E11F5"/>
    <w:rsid w:val="007E24EA"/>
    <w:rsid w:val="007E37EA"/>
    <w:rsid w:val="007E4355"/>
    <w:rsid w:val="007E7364"/>
    <w:rsid w:val="007E7F9E"/>
    <w:rsid w:val="007F2055"/>
    <w:rsid w:val="007F2DCC"/>
    <w:rsid w:val="007F2E2D"/>
    <w:rsid w:val="007F4BE0"/>
    <w:rsid w:val="007F50A4"/>
    <w:rsid w:val="007F6225"/>
    <w:rsid w:val="007F7027"/>
    <w:rsid w:val="007F70A3"/>
    <w:rsid w:val="007F7E66"/>
    <w:rsid w:val="007F7F8C"/>
    <w:rsid w:val="0080127A"/>
    <w:rsid w:val="00801E26"/>
    <w:rsid w:val="00802FD7"/>
    <w:rsid w:val="00803452"/>
    <w:rsid w:val="008037AB"/>
    <w:rsid w:val="00803A18"/>
    <w:rsid w:val="00803BBB"/>
    <w:rsid w:val="00805975"/>
    <w:rsid w:val="008069CC"/>
    <w:rsid w:val="00806BC1"/>
    <w:rsid w:val="00806D34"/>
    <w:rsid w:val="00810F03"/>
    <w:rsid w:val="00811E04"/>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84E"/>
    <w:rsid w:val="00832A78"/>
    <w:rsid w:val="00834A42"/>
    <w:rsid w:val="008353A4"/>
    <w:rsid w:val="00835F06"/>
    <w:rsid w:val="0083627D"/>
    <w:rsid w:val="008412CC"/>
    <w:rsid w:val="0084167C"/>
    <w:rsid w:val="00842086"/>
    <w:rsid w:val="008421DD"/>
    <w:rsid w:val="00842B6C"/>
    <w:rsid w:val="008439B8"/>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4750"/>
    <w:rsid w:val="00854C2F"/>
    <w:rsid w:val="008552AC"/>
    <w:rsid w:val="00856DD2"/>
    <w:rsid w:val="00857DB0"/>
    <w:rsid w:val="00860309"/>
    <w:rsid w:val="0086109F"/>
    <w:rsid w:val="0086239F"/>
    <w:rsid w:val="00863AFE"/>
    <w:rsid w:val="00863B24"/>
    <w:rsid w:val="00864425"/>
    <w:rsid w:val="00864F07"/>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97794"/>
    <w:rsid w:val="008A16E8"/>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FFD"/>
    <w:rsid w:val="008E06DD"/>
    <w:rsid w:val="008E1168"/>
    <w:rsid w:val="008E15E5"/>
    <w:rsid w:val="008E1BF5"/>
    <w:rsid w:val="008E1E89"/>
    <w:rsid w:val="008E45CD"/>
    <w:rsid w:val="008E5673"/>
    <w:rsid w:val="008E60D3"/>
    <w:rsid w:val="008E610A"/>
    <w:rsid w:val="008E6572"/>
    <w:rsid w:val="008E7239"/>
    <w:rsid w:val="008E7FF1"/>
    <w:rsid w:val="008F064B"/>
    <w:rsid w:val="008F06F9"/>
    <w:rsid w:val="008F0981"/>
    <w:rsid w:val="008F0B8C"/>
    <w:rsid w:val="008F167F"/>
    <w:rsid w:val="008F1D86"/>
    <w:rsid w:val="008F1E17"/>
    <w:rsid w:val="008F22A1"/>
    <w:rsid w:val="008F248E"/>
    <w:rsid w:val="008F283F"/>
    <w:rsid w:val="008F4267"/>
    <w:rsid w:val="008F4A07"/>
    <w:rsid w:val="008F60F3"/>
    <w:rsid w:val="008F69A2"/>
    <w:rsid w:val="008F6B7E"/>
    <w:rsid w:val="008F76CC"/>
    <w:rsid w:val="008F7C08"/>
    <w:rsid w:val="008F7E65"/>
    <w:rsid w:val="00900DC0"/>
    <w:rsid w:val="00901493"/>
    <w:rsid w:val="00902DAA"/>
    <w:rsid w:val="009039E2"/>
    <w:rsid w:val="00904D5B"/>
    <w:rsid w:val="00905E3C"/>
    <w:rsid w:val="00906123"/>
    <w:rsid w:val="00907AD1"/>
    <w:rsid w:val="00907EB1"/>
    <w:rsid w:val="009112AC"/>
    <w:rsid w:val="009116CE"/>
    <w:rsid w:val="009125EC"/>
    <w:rsid w:val="0091385D"/>
    <w:rsid w:val="00914549"/>
    <w:rsid w:val="00916FE1"/>
    <w:rsid w:val="009171B0"/>
    <w:rsid w:val="00917296"/>
    <w:rsid w:val="00917410"/>
    <w:rsid w:val="00917A9D"/>
    <w:rsid w:val="0092072E"/>
    <w:rsid w:val="009209AA"/>
    <w:rsid w:val="00921416"/>
    <w:rsid w:val="0092200B"/>
    <w:rsid w:val="00924976"/>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7D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1B7F"/>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4B1"/>
    <w:rsid w:val="009919D4"/>
    <w:rsid w:val="00994066"/>
    <w:rsid w:val="00994C0B"/>
    <w:rsid w:val="00995A49"/>
    <w:rsid w:val="009970E5"/>
    <w:rsid w:val="009A22E7"/>
    <w:rsid w:val="009A3680"/>
    <w:rsid w:val="009A36D9"/>
    <w:rsid w:val="009A3F19"/>
    <w:rsid w:val="009A544D"/>
    <w:rsid w:val="009A568F"/>
    <w:rsid w:val="009A56E6"/>
    <w:rsid w:val="009A7120"/>
    <w:rsid w:val="009A7C60"/>
    <w:rsid w:val="009B06B0"/>
    <w:rsid w:val="009B120A"/>
    <w:rsid w:val="009B15F8"/>
    <w:rsid w:val="009B3AAD"/>
    <w:rsid w:val="009B3ABF"/>
    <w:rsid w:val="009B4201"/>
    <w:rsid w:val="009B4492"/>
    <w:rsid w:val="009B5B50"/>
    <w:rsid w:val="009B754E"/>
    <w:rsid w:val="009C0318"/>
    <w:rsid w:val="009C0C3B"/>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20FE"/>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2671"/>
    <w:rsid w:val="00A230D9"/>
    <w:rsid w:val="00A23988"/>
    <w:rsid w:val="00A24DBF"/>
    <w:rsid w:val="00A252E6"/>
    <w:rsid w:val="00A255CF"/>
    <w:rsid w:val="00A2614C"/>
    <w:rsid w:val="00A30BBE"/>
    <w:rsid w:val="00A31251"/>
    <w:rsid w:val="00A327E3"/>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351B"/>
    <w:rsid w:val="00A54B85"/>
    <w:rsid w:val="00A5572B"/>
    <w:rsid w:val="00A55893"/>
    <w:rsid w:val="00A56FF2"/>
    <w:rsid w:val="00A571D3"/>
    <w:rsid w:val="00A573F4"/>
    <w:rsid w:val="00A62DD0"/>
    <w:rsid w:val="00A63302"/>
    <w:rsid w:val="00A63830"/>
    <w:rsid w:val="00A6449F"/>
    <w:rsid w:val="00A65EE0"/>
    <w:rsid w:val="00A66055"/>
    <w:rsid w:val="00A6619E"/>
    <w:rsid w:val="00A676BA"/>
    <w:rsid w:val="00A70C44"/>
    <w:rsid w:val="00A72AD1"/>
    <w:rsid w:val="00A737AA"/>
    <w:rsid w:val="00A74227"/>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28C2"/>
    <w:rsid w:val="00AA3431"/>
    <w:rsid w:val="00AA4D3A"/>
    <w:rsid w:val="00AA4F58"/>
    <w:rsid w:val="00AA63DA"/>
    <w:rsid w:val="00AB129B"/>
    <w:rsid w:val="00AB1779"/>
    <w:rsid w:val="00AB28D3"/>
    <w:rsid w:val="00AB2C56"/>
    <w:rsid w:val="00AB35B3"/>
    <w:rsid w:val="00AB42C1"/>
    <w:rsid w:val="00AB6A1F"/>
    <w:rsid w:val="00AB6AD5"/>
    <w:rsid w:val="00AB7EB0"/>
    <w:rsid w:val="00AC0F7B"/>
    <w:rsid w:val="00AC48A8"/>
    <w:rsid w:val="00AC574C"/>
    <w:rsid w:val="00AC5EC0"/>
    <w:rsid w:val="00AC66C1"/>
    <w:rsid w:val="00AC68EA"/>
    <w:rsid w:val="00AC7EA0"/>
    <w:rsid w:val="00AD0F82"/>
    <w:rsid w:val="00AD1B89"/>
    <w:rsid w:val="00AD205E"/>
    <w:rsid w:val="00AD38D3"/>
    <w:rsid w:val="00AD5041"/>
    <w:rsid w:val="00AD5187"/>
    <w:rsid w:val="00AE03B7"/>
    <w:rsid w:val="00AE256B"/>
    <w:rsid w:val="00AE2714"/>
    <w:rsid w:val="00AE27FD"/>
    <w:rsid w:val="00AE2853"/>
    <w:rsid w:val="00AE2948"/>
    <w:rsid w:val="00AE4EBE"/>
    <w:rsid w:val="00AE6101"/>
    <w:rsid w:val="00AF035D"/>
    <w:rsid w:val="00AF045E"/>
    <w:rsid w:val="00AF1178"/>
    <w:rsid w:val="00AF2900"/>
    <w:rsid w:val="00AF2CA8"/>
    <w:rsid w:val="00AF385C"/>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72B"/>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462"/>
    <w:rsid w:val="00B41F4F"/>
    <w:rsid w:val="00B446AC"/>
    <w:rsid w:val="00B44B48"/>
    <w:rsid w:val="00B46150"/>
    <w:rsid w:val="00B469BF"/>
    <w:rsid w:val="00B46DBB"/>
    <w:rsid w:val="00B475BC"/>
    <w:rsid w:val="00B50489"/>
    <w:rsid w:val="00B5141E"/>
    <w:rsid w:val="00B51B8E"/>
    <w:rsid w:val="00B5259F"/>
    <w:rsid w:val="00B52DA3"/>
    <w:rsid w:val="00B52EED"/>
    <w:rsid w:val="00B53979"/>
    <w:rsid w:val="00B551C9"/>
    <w:rsid w:val="00B5588D"/>
    <w:rsid w:val="00B558E6"/>
    <w:rsid w:val="00B5631A"/>
    <w:rsid w:val="00B56867"/>
    <w:rsid w:val="00B5753E"/>
    <w:rsid w:val="00B57C89"/>
    <w:rsid w:val="00B601D4"/>
    <w:rsid w:val="00B606D2"/>
    <w:rsid w:val="00B6237F"/>
    <w:rsid w:val="00B629DB"/>
    <w:rsid w:val="00B62A69"/>
    <w:rsid w:val="00B64735"/>
    <w:rsid w:val="00B65B08"/>
    <w:rsid w:val="00B65E2A"/>
    <w:rsid w:val="00B66A34"/>
    <w:rsid w:val="00B71969"/>
    <w:rsid w:val="00B72D72"/>
    <w:rsid w:val="00B734FE"/>
    <w:rsid w:val="00B7365A"/>
    <w:rsid w:val="00B74B45"/>
    <w:rsid w:val="00B80B33"/>
    <w:rsid w:val="00B82152"/>
    <w:rsid w:val="00B8271A"/>
    <w:rsid w:val="00B8293B"/>
    <w:rsid w:val="00B830B4"/>
    <w:rsid w:val="00B8365F"/>
    <w:rsid w:val="00B83E21"/>
    <w:rsid w:val="00B83E24"/>
    <w:rsid w:val="00B84472"/>
    <w:rsid w:val="00B84EA1"/>
    <w:rsid w:val="00B85A69"/>
    <w:rsid w:val="00B873CE"/>
    <w:rsid w:val="00B90018"/>
    <w:rsid w:val="00B91876"/>
    <w:rsid w:val="00B91FC3"/>
    <w:rsid w:val="00B92927"/>
    <w:rsid w:val="00B92C86"/>
    <w:rsid w:val="00B94CEE"/>
    <w:rsid w:val="00B9726D"/>
    <w:rsid w:val="00BA005E"/>
    <w:rsid w:val="00BA0591"/>
    <w:rsid w:val="00BA11D0"/>
    <w:rsid w:val="00BA202C"/>
    <w:rsid w:val="00BA2367"/>
    <w:rsid w:val="00BA2AD0"/>
    <w:rsid w:val="00BA30EF"/>
    <w:rsid w:val="00BA4436"/>
    <w:rsid w:val="00BA4B9C"/>
    <w:rsid w:val="00BA4E0D"/>
    <w:rsid w:val="00BA4EEC"/>
    <w:rsid w:val="00BA6397"/>
    <w:rsid w:val="00BA6610"/>
    <w:rsid w:val="00BA767A"/>
    <w:rsid w:val="00BB1469"/>
    <w:rsid w:val="00BB343D"/>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865"/>
    <w:rsid w:val="00BD291C"/>
    <w:rsid w:val="00BD3751"/>
    <w:rsid w:val="00BD4612"/>
    <w:rsid w:val="00BD51AC"/>
    <w:rsid w:val="00BD6CBD"/>
    <w:rsid w:val="00BD72D4"/>
    <w:rsid w:val="00BE0D4B"/>
    <w:rsid w:val="00BE0D66"/>
    <w:rsid w:val="00BE1144"/>
    <w:rsid w:val="00BE2ED0"/>
    <w:rsid w:val="00BE3CDE"/>
    <w:rsid w:val="00BE3DFD"/>
    <w:rsid w:val="00BE43E7"/>
    <w:rsid w:val="00BE52E5"/>
    <w:rsid w:val="00BE7DFA"/>
    <w:rsid w:val="00BF40F7"/>
    <w:rsid w:val="00BF49C2"/>
    <w:rsid w:val="00BF6909"/>
    <w:rsid w:val="00BF7E6F"/>
    <w:rsid w:val="00C00639"/>
    <w:rsid w:val="00C01554"/>
    <w:rsid w:val="00C01AB5"/>
    <w:rsid w:val="00C0252F"/>
    <w:rsid w:val="00C02D09"/>
    <w:rsid w:val="00C0427D"/>
    <w:rsid w:val="00C0474A"/>
    <w:rsid w:val="00C060B6"/>
    <w:rsid w:val="00C0676F"/>
    <w:rsid w:val="00C0739D"/>
    <w:rsid w:val="00C07574"/>
    <w:rsid w:val="00C11160"/>
    <w:rsid w:val="00C12506"/>
    <w:rsid w:val="00C12CF5"/>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1A8"/>
    <w:rsid w:val="00C43BC9"/>
    <w:rsid w:val="00C44578"/>
    <w:rsid w:val="00C44D3B"/>
    <w:rsid w:val="00C45059"/>
    <w:rsid w:val="00C456B7"/>
    <w:rsid w:val="00C460AF"/>
    <w:rsid w:val="00C46BAE"/>
    <w:rsid w:val="00C5024C"/>
    <w:rsid w:val="00C502C3"/>
    <w:rsid w:val="00C52835"/>
    <w:rsid w:val="00C542FC"/>
    <w:rsid w:val="00C548A7"/>
    <w:rsid w:val="00C5517D"/>
    <w:rsid w:val="00C556CF"/>
    <w:rsid w:val="00C570AC"/>
    <w:rsid w:val="00C6137A"/>
    <w:rsid w:val="00C61AAE"/>
    <w:rsid w:val="00C6277A"/>
    <w:rsid w:val="00C627A0"/>
    <w:rsid w:val="00C63510"/>
    <w:rsid w:val="00C63725"/>
    <w:rsid w:val="00C63D45"/>
    <w:rsid w:val="00C6431E"/>
    <w:rsid w:val="00C64D10"/>
    <w:rsid w:val="00C651B6"/>
    <w:rsid w:val="00C655CC"/>
    <w:rsid w:val="00C65F94"/>
    <w:rsid w:val="00C6698B"/>
    <w:rsid w:val="00C66EF1"/>
    <w:rsid w:val="00C70C3A"/>
    <w:rsid w:val="00C712CE"/>
    <w:rsid w:val="00C71B65"/>
    <w:rsid w:val="00C720DF"/>
    <w:rsid w:val="00C72569"/>
    <w:rsid w:val="00C726C1"/>
    <w:rsid w:val="00C72FCA"/>
    <w:rsid w:val="00C73C03"/>
    <w:rsid w:val="00C73D12"/>
    <w:rsid w:val="00C7461E"/>
    <w:rsid w:val="00C7473A"/>
    <w:rsid w:val="00C7480C"/>
    <w:rsid w:val="00C7554F"/>
    <w:rsid w:val="00C7610C"/>
    <w:rsid w:val="00C76A9A"/>
    <w:rsid w:val="00C801A6"/>
    <w:rsid w:val="00C82FC0"/>
    <w:rsid w:val="00C8376F"/>
    <w:rsid w:val="00C839F7"/>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4B46"/>
    <w:rsid w:val="00D14EB0"/>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541A"/>
    <w:rsid w:val="00D263D8"/>
    <w:rsid w:val="00D26CBE"/>
    <w:rsid w:val="00D2736D"/>
    <w:rsid w:val="00D27577"/>
    <w:rsid w:val="00D2774D"/>
    <w:rsid w:val="00D31221"/>
    <w:rsid w:val="00D31759"/>
    <w:rsid w:val="00D319F1"/>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1294"/>
    <w:rsid w:val="00D52D7A"/>
    <w:rsid w:val="00D56869"/>
    <w:rsid w:val="00D56F18"/>
    <w:rsid w:val="00D57624"/>
    <w:rsid w:val="00D577CC"/>
    <w:rsid w:val="00D65E46"/>
    <w:rsid w:val="00D70C75"/>
    <w:rsid w:val="00D70CD4"/>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2243"/>
    <w:rsid w:val="00DA33A2"/>
    <w:rsid w:val="00DA4AF8"/>
    <w:rsid w:val="00DA63D8"/>
    <w:rsid w:val="00DA7294"/>
    <w:rsid w:val="00DA7AAE"/>
    <w:rsid w:val="00DB1B87"/>
    <w:rsid w:val="00DB231B"/>
    <w:rsid w:val="00DB33FE"/>
    <w:rsid w:val="00DB574B"/>
    <w:rsid w:val="00DB6121"/>
    <w:rsid w:val="00DB65E0"/>
    <w:rsid w:val="00DB69EC"/>
    <w:rsid w:val="00DB6EB4"/>
    <w:rsid w:val="00DB76F4"/>
    <w:rsid w:val="00DC0648"/>
    <w:rsid w:val="00DC16CC"/>
    <w:rsid w:val="00DC1826"/>
    <w:rsid w:val="00DC1FC5"/>
    <w:rsid w:val="00DC29D8"/>
    <w:rsid w:val="00DC2A03"/>
    <w:rsid w:val="00DC4B89"/>
    <w:rsid w:val="00DC5157"/>
    <w:rsid w:val="00DC6017"/>
    <w:rsid w:val="00DC7041"/>
    <w:rsid w:val="00DC7F15"/>
    <w:rsid w:val="00DD08CD"/>
    <w:rsid w:val="00DD1872"/>
    <w:rsid w:val="00DD332A"/>
    <w:rsid w:val="00DD3725"/>
    <w:rsid w:val="00DD3D09"/>
    <w:rsid w:val="00DD4FB8"/>
    <w:rsid w:val="00DD5361"/>
    <w:rsid w:val="00DD6587"/>
    <w:rsid w:val="00DD6D3E"/>
    <w:rsid w:val="00DD7AEE"/>
    <w:rsid w:val="00DE10BD"/>
    <w:rsid w:val="00DE157D"/>
    <w:rsid w:val="00DE2307"/>
    <w:rsid w:val="00DE289A"/>
    <w:rsid w:val="00DE40CC"/>
    <w:rsid w:val="00DE4F93"/>
    <w:rsid w:val="00DE57D5"/>
    <w:rsid w:val="00DF0D4E"/>
    <w:rsid w:val="00DF172A"/>
    <w:rsid w:val="00DF2299"/>
    <w:rsid w:val="00DF3572"/>
    <w:rsid w:val="00DF3611"/>
    <w:rsid w:val="00DF3ACF"/>
    <w:rsid w:val="00DF3EAD"/>
    <w:rsid w:val="00DF407A"/>
    <w:rsid w:val="00DF4304"/>
    <w:rsid w:val="00DF4859"/>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175A9"/>
    <w:rsid w:val="00E2174D"/>
    <w:rsid w:val="00E23C61"/>
    <w:rsid w:val="00E2407A"/>
    <w:rsid w:val="00E256B5"/>
    <w:rsid w:val="00E27DC5"/>
    <w:rsid w:val="00E30D92"/>
    <w:rsid w:val="00E33047"/>
    <w:rsid w:val="00E3350D"/>
    <w:rsid w:val="00E341B7"/>
    <w:rsid w:val="00E34931"/>
    <w:rsid w:val="00E349BC"/>
    <w:rsid w:val="00E34ACE"/>
    <w:rsid w:val="00E34F1A"/>
    <w:rsid w:val="00E376F2"/>
    <w:rsid w:val="00E37C85"/>
    <w:rsid w:val="00E40370"/>
    <w:rsid w:val="00E41141"/>
    <w:rsid w:val="00E41F2C"/>
    <w:rsid w:val="00E45C5C"/>
    <w:rsid w:val="00E462FB"/>
    <w:rsid w:val="00E47616"/>
    <w:rsid w:val="00E50C07"/>
    <w:rsid w:val="00E50D11"/>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5ECE"/>
    <w:rsid w:val="00E66B57"/>
    <w:rsid w:val="00E66C83"/>
    <w:rsid w:val="00E710EE"/>
    <w:rsid w:val="00E716C6"/>
    <w:rsid w:val="00E727CF"/>
    <w:rsid w:val="00E72E45"/>
    <w:rsid w:val="00E72E6C"/>
    <w:rsid w:val="00E73A1B"/>
    <w:rsid w:val="00E73AC0"/>
    <w:rsid w:val="00E757C8"/>
    <w:rsid w:val="00E76928"/>
    <w:rsid w:val="00E81A34"/>
    <w:rsid w:val="00E82754"/>
    <w:rsid w:val="00E833C5"/>
    <w:rsid w:val="00E837D5"/>
    <w:rsid w:val="00E84A64"/>
    <w:rsid w:val="00E858AE"/>
    <w:rsid w:val="00E869BD"/>
    <w:rsid w:val="00E871DC"/>
    <w:rsid w:val="00E90E9D"/>
    <w:rsid w:val="00E91C05"/>
    <w:rsid w:val="00E91DC2"/>
    <w:rsid w:val="00E94021"/>
    <w:rsid w:val="00E95C7F"/>
    <w:rsid w:val="00E965FB"/>
    <w:rsid w:val="00E968ED"/>
    <w:rsid w:val="00E9704B"/>
    <w:rsid w:val="00EA28E5"/>
    <w:rsid w:val="00EA3DE7"/>
    <w:rsid w:val="00EA5E88"/>
    <w:rsid w:val="00EA6B2D"/>
    <w:rsid w:val="00EA74EB"/>
    <w:rsid w:val="00EA7D98"/>
    <w:rsid w:val="00EB137D"/>
    <w:rsid w:val="00EB143F"/>
    <w:rsid w:val="00EB1896"/>
    <w:rsid w:val="00EB2339"/>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8A5"/>
    <w:rsid w:val="00ED0B44"/>
    <w:rsid w:val="00ED1C06"/>
    <w:rsid w:val="00ED2420"/>
    <w:rsid w:val="00ED321E"/>
    <w:rsid w:val="00ED4C85"/>
    <w:rsid w:val="00ED4E5C"/>
    <w:rsid w:val="00ED4F5D"/>
    <w:rsid w:val="00ED53E8"/>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EF7690"/>
    <w:rsid w:val="00EF7B36"/>
    <w:rsid w:val="00F015BF"/>
    <w:rsid w:val="00F0524E"/>
    <w:rsid w:val="00F119F1"/>
    <w:rsid w:val="00F11F7A"/>
    <w:rsid w:val="00F128E5"/>
    <w:rsid w:val="00F12F2D"/>
    <w:rsid w:val="00F13FDA"/>
    <w:rsid w:val="00F14B46"/>
    <w:rsid w:val="00F15D75"/>
    <w:rsid w:val="00F15F31"/>
    <w:rsid w:val="00F17060"/>
    <w:rsid w:val="00F17B33"/>
    <w:rsid w:val="00F203BC"/>
    <w:rsid w:val="00F20BDF"/>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89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49E"/>
    <w:rsid w:val="00F776BF"/>
    <w:rsid w:val="00F778FA"/>
    <w:rsid w:val="00F77E0C"/>
    <w:rsid w:val="00F82464"/>
    <w:rsid w:val="00F83182"/>
    <w:rsid w:val="00F8378D"/>
    <w:rsid w:val="00F83F27"/>
    <w:rsid w:val="00F87350"/>
    <w:rsid w:val="00F87818"/>
    <w:rsid w:val="00F9053F"/>
    <w:rsid w:val="00F90FD2"/>
    <w:rsid w:val="00F91B85"/>
    <w:rsid w:val="00F952EF"/>
    <w:rsid w:val="00F95CA1"/>
    <w:rsid w:val="00F9754F"/>
    <w:rsid w:val="00FA0737"/>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B61D6"/>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3515FA"/>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3515FA"/>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3515FA"/>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3515F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5FA"/>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3515FA"/>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3515FA"/>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3515FA"/>
    <w:pPr>
      <w:numPr>
        <w:ilvl w:val="1"/>
      </w:numPr>
    </w:pPr>
    <w:rPr>
      <w:rFonts w:asciiTheme="majorHAnsi" w:eastAsiaTheme="majorEastAsia" w:hAnsiTheme="majorHAnsi" w:cstheme="majorBidi"/>
      <w:i/>
      <w:iCs/>
      <w:color w:val="000000" w:themeColor="text1"/>
      <w:spacing w:val="15"/>
      <w:sz w:val="24"/>
      <w:szCs w:val="24"/>
    </w:rPr>
  </w:style>
  <w:style w:type="character" w:customStyle="1" w:styleId="UntertitelZchn">
    <w:name w:val="Untertitel Zchn"/>
    <w:basedOn w:val="Absatz-Standardschriftart"/>
    <w:link w:val="Untertitel"/>
    <w:uiPriority w:val="11"/>
    <w:rsid w:val="003515FA"/>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3515FA"/>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3515FA"/>
    <w:rPr>
      <w:b/>
      <w:bCs/>
      <w:i/>
      <w:iCs/>
      <w:color w:val="000000" w:themeColor="text1"/>
    </w:rPr>
  </w:style>
  <w:style w:type="paragraph" w:customStyle="1" w:styleId="berschrift">
    <w:name w:val="Überschrift"/>
    <w:basedOn w:val="Listenabsatz"/>
    <w:link w:val="berschriftZchn"/>
    <w:qFormat/>
    <w:rsid w:val="003515FA"/>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3515FA"/>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 w:type="paragraph" w:styleId="IntensivesZitat">
    <w:name w:val="Intense Quote"/>
    <w:basedOn w:val="Standard"/>
    <w:next w:val="Standard"/>
    <w:link w:val="IntensivesZitatZchn"/>
    <w:uiPriority w:val="30"/>
    <w:qFormat/>
    <w:rsid w:val="003515FA"/>
    <w:pPr>
      <w:pBdr>
        <w:bottom w:val="single" w:sz="4" w:space="4" w:color="4F81BD" w:themeColor="accent1"/>
      </w:pBdr>
      <w:spacing w:before="200" w:after="280"/>
      <w:ind w:left="936" w:right="936"/>
    </w:pPr>
    <w:rPr>
      <w:b/>
      <w:bCs/>
      <w:i/>
      <w:iCs/>
      <w:color w:val="000000" w:themeColor="text1"/>
    </w:rPr>
  </w:style>
  <w:style w:type="character" w:customStyle="1" w:styleId="IntensivesZitatZchn">
    <w:name w:val="Intensives Zitat Zchn"/>
    <w:basedOn w:val="Absatz-Standardschriftart"/>
    <w:link w:val="IntensivesZitat"/>
    <w:uiPriority w:val="30"/>
    <w:rsid w:val="003515FA"/>
    <w:rPr>
      <w:b/>
      <w:bCs/>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3515FA"/>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3515FA"/>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3515FA"/>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3515F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5FA"/>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3515FA"/>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3515FA"/>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3515FA"/>
    <w:pPr>
      <w:numPr>
        <w:ilvl w:val="1"/>
      </w:numPr>
    </w:pPr>
    <w:rPr>
      <w:rFonts w:asciiTheme="majorHAnsi" w:eastAsiaTheme="majorEastAsia" w:hAnsiTheme="majorHAnsi" w:cstheme="majorBidi"/>
      <w:i/>
      <w:iCs/>
      <w:color w:val="000000" w:themeColor="text1"/>
      <w:spacing w:val="15"/>
      <w:sz w:val="24"/>
      <w:szCs w:val="24"/>
    </w:rPr>
  </w:style>
  <w:style w:type="character" w:customStyle="1" w:styleId="UntertitelZchn">
    <w:name w:val="Untertitel Zchn"/>
    <w:basedOn w:val="Absatz-Standardschriftart"/>
    <w:link w:val="Untertitel"/>
    <w:uiPriority w:val="11"/>
    <w:rsid w:val="003515FA"/>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3515FA"/>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3515FA"/>
    <w:rPr>
      <w:b/>
      <w:bCs/>
      <w:i/>
      <w:iCs/>
      <w:color w:val="000000" w:themeColor="text1"/>
    </w:rPr>
  </w:style>
  <w:style w:type="paragraph" w:customStyle="1" w:styleId="berschrift">
    <w:name w:val="Überschrift"/>
    <w:basedOn w:val="Listenabsatz"/>
    <w:link w:val="berschriftZchn"/>
    <w:qFormat/>
    <w:rsid w:val="003515FA"/>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3515FA"/>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 w:type="paragraph" w:styleId="IntensivesZitat">
    <w:name w:val="Intense Quote"/>
    <w:basedOn w:val="Standard"/>
    <w:next w:val="Standard"/>
    <w:link w:val="IntensivesZitatZchn"/>
    <w:uiPriority w:val="30"/>
    <w:qFormat/>
    <w:rsid w:val="003515FA"/>
    <w:pPr>
      <w:pBdr>
        <w:bottom w:val="single" w:sz="4" w:space="4" w:color="4F81BD" w:themeColor="accent1"/>
      </w:pBdr>
      <w:spacing w:before="200" w:after="280"/>
      <w:ind w:left="936" w:right="936"/>
    </w:pPr>
    <w:rPr>
      <w:b/>
      <w:bCs/>
      <w:i/>
      <w:iCs/>
      <w:color w:val="000000" w:themeColor="text1"/>
    </w:rPr>
  </w:style>
  <w:style w:type="character" w:customStyle="1" w:styleId="IntensivesZitatZchn">
    <w:name w:val="Intensives Zitat Zchn"/>
    <w:basedOn w:val="Absatz-Standardschriftart"/>
    <w:link w:val="IntensivesZitat"/>
    <w:uiPriority w:val="30"/>
    <w:rsid w:val="003515FA"/>
    <w:rPr>
      <w:b/>
      <w:bCs/>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oleObject" Target="embeddings/oleObject8.bin"/><Relationship Id="rId3" Type="http://schemas.openxmlformats.org/officeDocument/2006/relationships/customXml" Target="../customXml/item3.xml"/><Relationship Id="rId21" Type="http://schemas.openxmlformats.org/officeDocument/2006/relationships/image" Target="media/image7.emf"/><Relationship Id="rId34" Type="http://schemas.openxmlformats.org/officeDocument/2006/relationships/oleObject" Target="embeddings/oleObject6.bin"/><Relationship Id="rId42" Type="http://schemas.openxmlformats.org/officeDocument/2006/relationships/chart" Target="charts/chart2.xml"/><Relationship Id="rId47" Type="http://schemas.openxmlformats.org/officeDocument/2006/relationships/image" Target="media/image21.emf"/><Relationship Id="rId50"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chart" Target="charts/chart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oleObject" Target="embeddings/oleObject7.bin"/><Relationship Id="rId40" Type="http://schemas.openxmlformats.org/officeDocument/2006/relationships/oleObject" Target="embeddings/oleObject9.bin"/><Relationship Id="rId45" Type="http://schemas.openxmlformats.org/officeDocument/2006/relationships/oleObject" Target="embeddings/oleObject10.bin"/><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emf"/><Relationship Id="rId49" Type="http://schemas.openxmlformats.org/officeDocument/2006/relationships/image" Target="media/image22.emf"/><Relationship Id="rId10" Type="http://schemas.openxmlformats.org/officeDocument/2006/relationships/endnotes" Target="endnotes.xml"/><Relationship Id="rId19" Type="http://schemas.openxmlformats.org/officeDocument/2006/relationships/oleObject" Target="embeddings/oleObject2.bin"/><Relationship Id="rId31" Type="http://schemas.openxmlformats.org/officeDocument/2006/relationships/oleObject" Target="embeddings/oleObject5.bin"/><Relationship Id="rId44" Type="http://schemas.openxmlformats.org/officeDocument/2006/relationships/image" Target="media/image19.emf"/><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oleObject" Target="embeddings/oleObject3.bin"/><Relationship Id="rId27" Type="http://schemas.openxmlformats.org/officeDocument/2006/relationships/package" Target="embeddings/Microsoft_PowerPoint-Pr_sentation1.pptx"/><Relationship Id="rId30" Type="http://schemas.openxmlformats.org/officeDocument/2006/relationships/image" Target="media/image13.emf"/><Relationship Id="rId35" Type="http://schemas.openxmlformats.org/officeDocument/2006/relationships/image" Target="media/image16.png"/><Relationship Id="rId43" Type="http://schemas.openxmlformats.org/officeDocument/2006/relationships/chart" Target="charts/chart3.xml"/><Relationship Id="rId48" Type="http://schemas.openxmlformats.org/officeDocument/2006/relationships/oleObject" Target="embeddings/oleObject11.bin"/><Relationship Id="rId8" Type="http://schemas.openxmlformats.org/officeDocument/2006/relationships/webSettings" Target="webSettings.xml"/><Relationship Id="rId5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16879744"/>
        <c:axId val="116881280"/>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116885376"/>
        <c:axId val="116883456"/>
      </c:lineChart>
      <c:catAx>
        <c:axId val="116879744"/>
        <c:scaling>
          <c:orientation val="minMax"/>
        </c:scaling>
        <c:delete val="0"/>
        <c:axPos val="b"/>
        <c:majorTickMark val="out"/>
        <c:minorTickMark val="none"/>
        <c:tickLblPos val="nextTo"/>
        <c:crossAx val="116881280"/>
        <c:crosses val="autoZero"/>
        <c:auto val="1"/>
        <c:lblAlgn val="ctr"/>
        <c:lblOffset val="100"/>
        <c:noMultiLvlLbl val="0"/>
      </c:catAx>
      <c:valAx>
        <c:axId val="116881280"/>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16879744"/>
        <c:crosses val="autoZero"/>
        <c:crossBetween val="between"/>
      </c:valAx>
      <c:valAx>
        <c:axId val="116883456"/>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116885376"/>
        <c:crosses val="max"/>
        <c:crossBetween val="between"/>
      </c:valAx>
      <c:catAx>
        <c:axId val="116885376"/>
        <c:scaling>
          <c:orientation val="minMax"/>
        </c:scaling>
        <c:delete val="1"/>
        <c:axPos val="b"/>
        <c:majorTickMark val="out"/>
        <c:minorTickMark val="none"/>
        <c:tickLblPos val="nextTo"/>
        <c:crossAx val="116883456"/>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48427008"/>
        <c:axId val="48428928"/>
      </c:scatterChart>
      <c:valAx>
        <c:axId val="48427008"/>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48428928"/>
        <c:crosses val="autoZero"/>
        <c:crossBetween val="midCat"/>
      </c:valAx>
      <c:valAx>
        <c:axId val="48428928"/>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4842700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48570752"/>
        <c:axId val="48572672"/>
      </c:scatterChart>
      <c:valAx>
        <c:axId val="48570752"/>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48572672"/>
        <c:crosses val="autoZero"/>
        <c:crossBetween val="midCat"/>
      </c:valAx>
      <c:valAx>
        <c:axId val="48572672"/>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48570752"/>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40</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41</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42</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43</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44</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39</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45</b:RefOrder>
  </b:Source>
  <b:Source>
    <b:Tag>Car11</b:Tag>
    <b:SourceType>InternetSite</b:SourceType>
    <b:Guid>{F86136C3-EAB9-4970-BD47-D9FE9FCD930F}</b:Guid>
    <b:Title>MOPED: Object Recognition and Pose Estimation for Manipulation</b:Title>
    <b:Year>2011</b:Year>
    <b:Author>
      <b:Author>
        <b:Corporate>Carnegie Mellon University Personal Robotics Lab</b:Corporate>
      </b:Author>
    </b:Author>
    <b:Month>07</b:Month>
    <b:Day>15</b:Day>
    <b:YearAccessed>2012</b:YearAccessed>
    <b:MonthAccessed>11</b:MonthAccessed>
    <b:DayAccessed>14</b:DayAccessed>
    <b:URL>http://personalrobotics.ri.cmu.edu/projects/moped.php</b:URL>
    <b:RefOrder>36</b:RefOrder>
  </b:Source>
  <b:Source>
    <b:Tag>Car12</b:Tag>
    <b:SourceType>InternetSite</b:SourceType>
    <b:Guid>{413FBACE-3ABA-49FC-87E0-ED834729976B}</b:Guid>
    <b:Author>
      <b:Author>
        <b:Corporate>Carnegie Mellon University</b:Corporate>
      </b:Author>
    </b:Author>
    <b:Title>Sphinx-4: A Speech Recognizer Written Entirely in the Java Programming Language</b:Title>
    <b:YearAccessed>2012</b:YearAccessed>
    <b:MonthAccessed>11</b:MonthAccessed>
    <b:DayAccessed>14</b:DayAccessed>
    <b:URL>http://cmusphinx.sourceforge.net/sphinx4/</b:URL>
    <b:RefOrder>37</b:RefOrder>
  </b:Source>
  <b:Source>
    <b:Tag>Its12</b:Tag>
    <b:SourceType>InternetSite</b:SourceType>
    <b:Guid>{8A0DD831-1A6E-4937-97A2-C0B63DCFEEC1}</b:Guid>
    <b:Author>
      <b:Author>
        <b:Corporate>Itseez</b:Corporate>
      </b:Author>
    </b:Author>
    <b:Title>OpenCV (Open Source Computer Vision)</b:Title>
    <b:Year>2012</b:Year>
    <b:YearAccessed>2012</b:YearAccessed>
    <b:MonthAccessed>11</b:MonthAccessed>
    <b:DayAccessed>14</b:DayAccessed>
    <b:URL>http://opencv.org/</b:URL>
    <b:ProductionCompany>Itseez</b:ProductionCompany>
    <b:RefOrder>38</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40</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41</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42</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43</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44</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39</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45</b:RefOrder>
  </b:Source>
  <b:Source>
    <b:Tag>Car11</b:Tag>
    <b:SourceType>InternetSite</b:SourceType>
    <b:Guid>{F86136C3-EAB9-4970-BD47-D9FE9FCD930F}</b:Guid>
    <b:Title>MOPED: Object Recognition and Pose Estimation for Manipulation</b:Title>
    <b:Year>2011</b:Year>
    <b:Author>
      <b:Author>
        <b:Corporate>Carnegie Mellon University Personal Robotics Lab</b:Corporate>
      </b:Author>
    </b:Author>
    <b:Month>07</b:Month>
    <b:Day>15</b:Day>
    <b:YearAccessed>2012</b:YearAccessed>
    <b:MonthAccessed>11</b:MonthAccessed>
    <b:DayAccessed>14</b:DayAccessed>
    <b:URL>http://personalrobotics.ri.cmu.edu/projects/moped.php</b:URL>
    <b:RefOrder>36</b:RefOrder>
  </b:Source>
  <b:Source>
    <b:Tag>Car12</b:Tag>
    <b:SourceType>InternetSite</b:SourceType>
    <b:Guid>{413FBACE-3ABA-49FC-87E0-ED834729976B}</b:Guid>
    <b:Author>
      <b:Author>
        <b:Corporate>Carnegie Mellon University</b:Corporate>
      </b:Author>
    </b:Author>
    <b:Title>Sphinx-4: A Speech Recognizer Written Entirely in the Java Programming Language</b:Title>
    <b:YearAccessed>2012</b:YearAccessed>
    <b:MonthAccessed>11</b:MonthAccessed>
    <b:DayAccessed>14</b:DayAccessed>
    <b:URL>http://cmusphinx.sourceforge.net/sphinx4/</b:URL>
    <b:RefOrder>37</b:RefOrder>
  </b:Source>
  <b:Source>
    <b:Tag>Its12</b:Tag>
    <b:SourceType>InternetSite</b:SourceType>
    <b:Guid>{8A0DD831-1A6E-4937-97A2-C0B63DCFEEC1}</b:Guid>
    <b:Author>
      <b:Author>
        <b:Corporate>Itseez</b:Corporate>
      </b:Author>
    </b:Author>
    <b:Title>OpenCV (Open Source Computer Vision)</b:Title>
    <b:Year>2012</b:Year>
    <b:YearAccessed>2012</b:YearAccessed>
    <b:MonthAccessed>11</b:MonthAccessed>
    <b:DayAccessed>14</b:DayAccessed>
    <b:URL>http://opencv.org/</b:URL>
    <b:ProductionCompany>Itseez</b:ProductionCompany>
    <b:RefOrder>38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4C60D2-420F-4AD1-9AC3-DD39DEF16B0F}">
  <ds:schemaRefs>
    <ds:schemaRef ds:uri="http://schemas.openxmlformats.org/officeDocument/2006/bibliography"/>
  </ds:schemaRefs>
</ds:datastoreItem>
</file>

<file path=customXml/itemProps3.xml><?xml version="1.0" encoding="utf-8"?>
<ds:datastoreItem xmlns:ds="http://schemas.openxmlformats.org/officeDocument/2006/customXml" ds:itemID="{9AF5284B-9CCA-4992-A767-DFEFF9E58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17012</Words>
  <Characters>107179</Characters>
  <Application>Microsoft Office Word</Application>
  <DocSecurity>0</DocSecurity>
  <Lines>893</Lines>
  <Paragraphs>247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123944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320</cp:revision>
  <cp:lastPrinted>2012-11-14T21:49:00Z</cp:lastPrinted>
  <dcterms:created xsi:type="dcterms:W3CDTF">2012-08-15T04:28:00Z</dcterms:created>
  <dcterms:modified xsi:type="dcterms:W3CDTF">2012-11-14T22:06:00Z</dcterms:modified>
</cp:coreProperties>
</file>