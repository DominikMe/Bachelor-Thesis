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cstheme="majorBidi"/>
          <w:sz w:val="52"/>
          <w:szCs w:val="52"/>
        </w:rPr>
        <w:id w:val="1188328847"/>
        <w:docPartObj>
          <w:docPartGallery w:val="Cover Pages"/>
          <w:docPartUnique/>
        </w:docPartObj>
      </w:sdtPr>
      <w:sdtEndPr>
        <w:rPr>
          <w:rFonts w:eastAsiaTheme="minorHAnsi" w:cstheme="minorBidi"/>
          <w:sz w:val="22"/>
          <w:szCs w:val="22"/>
        </w:rPr>
      </w:sdtEndPr>
      <w:sdtContent>
        <w:tbl>
          <w:tblPr>
            <w:tblpPr w:leftFromText="180" w:rightFromText="180" w:vertAnchor="page" w:horzAnchor="margin" w:tblpY="6182"/>
            <w:tblW w:w="5000" w:type="pct"/>
            <w:tblLook w:val="04A0" w:firstRow="1" w:lastRow="0" w:firstColumn="1" w:lastColumn="0" w:noHBand="0" w:noVBand="1"/>
          </w:tblPr>
          <w:tblGrid>
            <w:gridCol w:w="9280"/>
          </w:tblGrid>
          <w:tr w:rsidR="00567B2E" w:rsidRPr="00C17408" w14:paraId="1DCA7058" w14:textId="77777777" w:rsidTr="008D40D9">
            <w:trPr>
              <w:trHeight w:val="1440"/>
            </w:trPr>
            <w:tc>
              <w:tcPr>
                <w:tcW w:w="5000" w:type="pct"/>
                <w:vAlign w:val="center"/>
              </w:tcPr>
              <w:p w14:paraId="11DB1BE9" w14:textId="77777777" w:rsidR="00567B2E" w:rsidRPr="00C17408" w:rsidRDefault="00152F76" w:rsidP="008D40D9">
                <w:pPr>
                  <w:pStyle w:val="KeinLeerraum"/>
                  <w:jc w:val="center"/>
                  <w:rPr>
                    <w:rFonts w:eastAsiaTheme="majorEastAsia" w:cstheme="majorBidi"/>
                    <w:sz w:val="80"/>
                    <w:szCs w:val="80"/>
                  </w:rPr>
                </w:pPr>
                <w:r w:rsidRPr="00C17408">
                  <w:rPr>
                    <w:rFonts w:eastAsiaTheme="majorEastAsia" w:cstheme="majorBidi"/>
                    <w:sz w:val="52"/>
                    <w:szCs w:val="52"/>
                  </w:rPr>
                  <w:t xml:space="preserve">Application Virtualization as a Strategy for </w:t>
                </w:r>
                <w:r w:rsidR="00B83E21" w:rsidRPr="00C17408">
                  <w:rPr>
                    <w:rFonts w:eastAsiaTheme="majorEastAsia" w:cstheme="majorBidi"/>
                    <w:sz w:val="52"/>
                    <w:szCs w:val="52"/>
                  </w:rPr>
                  <w:t>Cyber Foraging in Resource-Constrained Environments</w:t>
                </w:r>
              </w:p>
            </w:tc>
          </w:tr>
          <w:tr w:rsidR="00567B2E" w:rsidRPr="00C17408" w14:paraId="3748E683" w14:textId="77777777" w:rsidTr="008D40D9">
            <w:trPr>
              <w:trHeight w:val="720"/>
            </w:trPr>
            <w:sdt>
              <w:sdtPr>
                <w:rPr>
                  <w:rFonts w:eastAsiaTheme="majorEastAsia" w:cstheme="majorBidi"/>
                  <w:sz w:val="44"/>
                  <w:szCs w:val="44"/>
                </w:rPr>
                <w:alias w:val="Untertitel"/>
                <w:id w:val="15524255"/>
                <w:showingPlcHd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vAlign w:val="center"/>
                  </w:tcPr>
                  <w:p w14:paraId="7A44AA5F" w14:textId="77777777" w:rsidR="00567B2E" w:rsidRPr="00C17408" w:rsidRDefault="0095512B" w:rsidP="008D40D9">
                    <w:pPr>
                      <w:pStyle w:val="KeinLeerraum"/>
                      <w:jc w:val="center"/>
                      <w:rPr>
                        <w:rFonts w:eastAsiaTheme="majorEastAsia" w:cstheme="majorBidi"/>
                        <w:sz w:val="44"/>
                        <w:szCs w:val="44"/>
                        <w:lang w:val="de-DE"/>
                      </w:rPr>
                    </w:pPr>
                    <w:r w:rsidRPr="00C17408">
                      <w:rPr>
                        <w:rFonts w:eastAsiaTheme="majorEastAsia" w:cstheme="majorBidi"/>
                        <w:sz w:val="44"/>
                        <w:szCs w:val="44"/>
                      </w:rPr>
                      <w:t xml:space="preserve">     </w:t>
                    </w:r>
                  </w:p>
                </w:tc>
              </w:sdtContent>
            </w:sdt>
          </w:tr>
          <w:tr w:rsidR="005457A0" w:rsidRPr="00C17408" w14:paraId="1CE30AE0" w14:textId="77777777" w:rsidTr="008D40D9">
            <w:trPr>
              <w:trHeight w:val="360"/>
            </w:trPr>
            <w:tc>
              <w:tcPr>
                <w:tcW w:w="5000" w:type="pct"/>
              </w:tcPr>
              <w:p w14:paraId="02C00DEE" w14:textId="77777777" w:rsidR="005457A0" w:rsidRPr="00C17408" w:rsidRDefault="005457A0" w:rsidP="008D40D9"/>
            </w:tc>
          </w:tr>
          <w:tr w:rsidR="00567B2E" w:rsidRPr="00C17408" w14:paraId="1ED83DEB" w14:textId="77777777" w:rsidTr="008D40D9">
            <w:trPr>
              <w:trHeight w:val="360"/>
            </w:trPr>
            <w:tc>
              <w:tcPr>
                <w:tcW w:w="5000" w:type="pct"/>
                <w:vAlign w:val="center"/>
              </w:tcPr>
              <w:p w14:paraId="4D24FBAF" w14:textId="77777777" w:rsidR="00567B2E" w:rsidRPr="00C17408" w:rsidRDefault="00567B2E" w:rsidP="008D40D9">
                <w:pPr>
                  <w:pStyle w:val="KeinLeerraum"/>
                  <w:jc w:val="center"/>
                  <w:rPr>
                    <w:b/>
                    <w:bCs/>
                    <w:sz w:val="24"/>
                    <w:szCs w:val="24"/>
                  </w:rPr>
                </w:pPr>
              </w:p>
            </w:tc>
          </w:tr>
          <w:tr w:rsidR="00567B2E" w:rsidRPr="00C17408" w14:paraId="53C48B81" w14:textId="77777777" w:rsidTr="008D40D9">
            <w:trPr>
              <w:trHeight w:val="360"/>
            </w:trPr>
            <w:tc>
              <w:tcPr>
                <w:tcW w:w="5000" w:type="pct"/>
                <w:vAlign w:val="center"/>
              </w:tcPr>
              <w:p w14:paraId="68CC35F0" w14:textId="77777777" w:rsidR="00567B2E" w:rsidRPr="00C17408" w:rsidRDefault="00567B2E" w:rsidP="008D40D9">
                <w:pPr>
                  <w:pStyle w:val="KeinLeerraum"/>
                  <w:jc w:val="center"/>
                  <w:rPr>
                    <w:b/>
                    <w:bCs/>
                    <w:lang w:val="de-DE"/>
                  </w:rPr>
                </w:pPr>
              </w:p>
              <w:p w14:paraId="7D3E22A8" w14:textId="77777777" w:rsidR="009D5634" w:rsidRPr="00C17408" w:rsidRDefault="009D5634" w:rsidP="008D40D9">
                <w:pPr>
                  <w:pStyle w:val="KeinLeerraum"/>
                  <w:jc w:val="center"/>
                  <w:rPr>
                    <w:b/>
                    <w:bCs/>
                    <w:lang w:val="de-DE"/>
                  </w:rPr>
                </w:pPr>
              </w:p>
            </w:tc>
          </w:tr>
        </w:tbl>
        <w:p w14:paraId="3628B319" w14:textId="77777777" w:rsidR="00567B2E" w:rsidRPr="00C17408" w:rsidRDefault="00651CB0">
          <w:pPr>
            <w:rPr>
              <w:lang w:val="de-DE"/>
            </w:rPr>
          </w:pPr>
          <w:r w:rsidRPr="00C17408">
            <w:rPr>
              <w:noProof/>
            </w:rPr>
            <mc:AlternateContent>
              <mc:Choice Requires="wps">
                <w:drawing>
                  <wp:anchor distT="0" distB="0" distL="114300" distR="114300" simplePos="0" relativeHeight="251665408" behindDoc="0" locked="0" layoutInCell="1" allowOverlap="1" wp14:anchorId="27A533AE" wp14:editId="07BC539C">
                    <wp:simplePos x="0" y="0"/>
                    <wp:positionH relativeFrom="margin">
                      <wp:posOffset>46990</wp:posOffset>
                    </wp:positionH>
                    <wp:positionV relativeFrom="margin">
                      <wp:posOffset>1089660</wp:posOffset>
                    </wp:positionV>
                    <wp:extent cx="2073910" cy="381000"/>
                    <wp:effectExtent l="0" t="0" r="2540" b="0"/>
                    <wp:wrapNone/>
                    <wp:docPr id="45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3910" cy="381000"/>
                            </a:xfrm>
                            <a:prstGeom prst="rect">
                              <a:avLst/>
                            </a:prstGeom>
                            <a:solidFill>
                              <a:srgbClr val="FFFFFF"/>
                            </a:solidFill>
                            <a:ln w="9525">
                              <a:noFill/>
                              <a:miter lim="800000"/>
                              <a:headEnd/>
                              <a:tailEnd/>
                            </a:ln>
                          </wps:spPr>
                          <wps:txbx>
                            <w:txbxContent>
                              <w:p w14:paraId="38671DE2" w14:textId="77777777" w:rsidR="006D6C9D" w:rsidRPr="005457A0" w:rsidRDefault="006D6C9D" w:rsidP="005457A0">
                                <w:pPr>
                                  <w:spacing w:line="240" w:lineRule="auto"/>
                                  <w:jc w:val="left"/>
                                  <w:rPr>
                                    <w:sz w:val="24"/>
                                    <w:szCs w:val="24"/>
                                    <w:lang w:val="de-DE"/>
                                  </w:rPr>
                                </w:pPr>
                                <w:r>
                                  <w:rPr>
                                    <w:sz w:val="24"/>
                                    <w:szCs w:val="24"/>
                                    <w:lang w:val="de-DE"/>
                                  </w:rPr>
                                  <w:t>Fakultät für Informatik</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3.7pt;margin-top:85.8pt;width:163.3pt;height:30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" stroked="f">
                    <v:textbox>
                      <w:txbxContent>
                        <w:p w14:paraId="38671DE2" w14:textId="77777777" w:rsidR="006D6C9D" w:rsidRPr="005457A0" w:rsidRDefault="006D6C9D" w:rsidP="005457A0">
                          <w:pPr>
                            <w:spacing w:line="240" w:lineRule="auto"/>
                            <w:jc w:val="left"/>
                            <w:rPr>
                              <w:sz w:val="24"/>
                              <w:szCs w:val="24"/>
                              <w:lang w:val="de-DE"/>
                            </w:rPr>
                          </w:pPr>
                          <w:r>
                            <w:rPr>
                              <w:sz w:val="24"/>
                              <w:szCs w:val="24"/>
                              <w:lang w:val="de-DE"/>
                            </w:rPr>
                            <w:t>Fakultät für Informatik</w:t>
                          </w:r>
                        </w:p>
                      </w:txbxContent>
                    </v:textbox>
                    <w10:wrap anchorx="margin" anchory="margin"/>
                  </v:shape>
                </w:pict>
              </mc:Fallback>
            </mc:AlternateContent>
          </w:r>
          <w:r w:rsidRPr="00C17408">
            <w:rPr>
              <w:noProof/>
            </w:rPr>
            <w:drawing>
              <wp:anchor distT="0" distB="0" distL="114300" distR="114300" simplePos="0" relativeHeight="251663360" behindDoc="0" locked="0" layoutInCell="1" allowOverlap="1" wp14:anchorId="5EE04064" wp14:editId="5C13296C">
                <wp:simplePos x="0" y="0"/>
                <wp:positionH relativeFrom="column">
                  <wp:posOffset>-17145</wp:posOffset>
                </wp:positionH>
                <wp:positionV relativeFrom="paragraph">
                  <wp:posOffset>184150</wp:posOffset>
                </wp:positionV>
                <wp:extent cx="1888490" cy="946150"/>
                <wp:effectExtent l="0" t="0" r="0" b="6350"/>
                <wp:wrapNone/>
                <wp:docPr id="449" name="Grafik 449" descr="C:\Users\Dome\Studium\2012SS\SEI\BAThesisDocs\Thesis\Figures\800px-KI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me\Studium\2012SS\SEI\BAThesisDocs\Thesis\Figures\800px-KIT_LOGO.svg.png"/>
                        <pic:cNvPicPr>
                          <a:picLocks noChangeAspect="1" noChangeArrowheads="1"/>
                        </pic:cNvPicPr>
                      </pic:nvPicPr>
                      <pic:blipFill>
                        <a:blip r:embed="rId11" cstate="print">
                          <a:biLevel thresh="75000"/>
                          <a:extLst>
                            <a:ext uri="{28A0092B-C50C-407E-A947-70E740481C1C}">
                              <a14:useLocalDpi xmlns:a14="http://schemas.microsoft.com/office/drawing/2010/main" val="0"/>
                            </a:ext>
                          </a:extLst>
                        </a:blip>
                        <a:srcRect/>
                        <a:stretch>
                          <a:fillRect/>
                        </a:stretch>
                      </pic:blipFill>
                      <pic:spPr bwMode="auto">
                        <a:xfrm>
                          <a:off x="0" y="0"/>
                          <a:ext cx="1888490" cy="94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5457A0" w:rsidRPr="00C17408">
            <w:rPr>
              <w:noProof/>
            </w:rPr>
            <w:drawing>
              <wp:anchor distT="0" distB="0" distL="114300" distR="114300" simplePos="0" relativeHeight="251666432" behindDoc="0" locked="0" layoutInCell="1" allowOverlap="1" wp14:anchorId="6629000E" wp14:editId="4DF40189">
                <wp:simplePos x="0" y="0"/>
                <wp:positionH relativeFrom="column">
                  <wp:posOffset>4238625</wp:posOffset>
                </wp:positionH>
                <wp:positionV relativeFrom="paragraph">
                  <wp:posOffset>174625</wp:posOffset>
                </wp:positionV>
                <wp:extent cx="1500505" cy="974725"/>
                <wp:effectExtent l="0" t="0" r="4445" b="0"/>
                <wp:wrapNone/>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biLevel thresh="75000"/>
                          <a:extLst>
                            <a:ext uri="{28A0092B-C50C-407E-A947-70E740481C1C}">
                              <a14:useLocalDpi xmlns:a14="http://schemas.microsoft.com/office/drawing/2010/main" val="0"/>
                            </a:ext>
                          </a:extLst>
                        </a:blip>
                        <a:stretch>
                          <a:fillRect/>
                        </a:stretch>
                      </pic:blipFill>
                      <pic:spPr>
                        <a:xfrm>
                          <a:off x="0" y="0"/>
                          <a:ext cx="1500505" cy="974725"/>
                        </a:xfrm>
                        <a:prstGeom prst="rect">
                          <a:avLst/>
                        </a:prstGeom>
                      </pic:spPr>
                    </pic:pic>
                  </a:graphicData>
                </a:graphic>
                <wp14:sizeRelH relativeFrom="page">
                  <wp14:pctWidth>0</wp14:pctWidth>
                </wp14:sizeRelH>
                <wp14:sizeRelV relativeFrom="page">
                  <wp14:pctHeight>0</wp14:pctHeight>
                </wp14:sizeRelV>
              </wp:anchor>
            </w:drawing>
          </w:r>
        </w:p>
        <w:p w14:paraId="526B9AC0" w14:textId="77777777" w:rsidR="00567B2E" w:rsidRPr="00567B2E" w:rsidRDefault="00567B2E">
          <w:pPr>
            <w:rPr>
              <w:lang w:val="de-DE"/>
            </w:rPr>
          </w:pPr>
        </w:p>
        <w:tbl>
          <w:tblPr>
            <w:tblpPr w:leftFromText="187" w:rightFromText="187" w:horzAnchor="margin" w:tblpXSpec="center" w:tblpYSpec="bottom"/>
            <w:tblW w:w="5000" w:type="pct"/>
            <w:tblLook w:val="04A0" w:firstRow="1" w:lastRow="0" w:firstColumn="1" w:lastColumn="0" w:noHBand="0" w:noVBand="1"/>
          </w:tblPr>
          <w:tblGrid>
            <w:gridCol w:w="9280"/>
          </w:tblGrid>
          <w:tr w:rsidR="00567B2E" w:rsidRPr="00E66C83" w14:paraId="357FCEB7" w14:textId="77777777">
            <w:tc>
              <w:tcPr>
                <w:tcW w:w="5000" w:type="pct"/>
              </w:tcPr>
              <w:p w14:paraId="051C9B55" w14:textId="77777777" w:rsidR="00567B2E" w:rsidRPr="00567B2E" w:rsidRDefault="00567B2E">
                <w:pPr>
                  <w:pStyle w:val="KeinLeerraum"/>
                  <w:rPr>
                    <w:lang w:val="de-DE"/>
                  </w:rPr>
                </w:pPr>
              </w:p>
            </w:tc>
          </w:tr>
        </w:tbl>
        <w:p w14:paraId="5D659279" w14:textId="6A8341AD" w:rsidR="00DF4304" w:rsidRPr="002A4246" w:rsidRDefault="00C17408" w:rsidP="00DF4304">
          <w:pPr>
            <w:pStyle w:val="Untertitel"/>
          </w:pPr>
          <w:r w:rsidRPr="00973AB9">
            <w:rPr>
              <w:noProof/>
            </w:rPr>
            <mc:AlternateContent>
              <mc:Choice Requires="wps">
                <w:drawing>
                  <wp:anchor distT="0" distB="0" distL="114300" distR="114300" simplePos="0" relativeHeight="251670528" behindDoc="0" locked="0" layoutInCell="1" allowOverlap="1" wp14:anchorId="24EBC68E" wp14:editId="042CEAA4">
                    <wp:simplePos x="0" y="0"/>
                    <wp:positionH relativeFrom="margin">
                      <wp:posOffset>-1008380</wp:posOffset>
                    </wp:positionH>
                    <wp:positionV relativeFrom="margin">
                      <wp:posOffset>4554220</wp:posOffset>
                    </wp:positionV>
                    <wp:extent cx="7750175" cy="1150620"/>
                    <wp:effectExtent l="0" t="0" r="3175" b="0"/>
                    <wp:wrapNone/>
                    <wp:docPr id="45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0175" cy="1150620"/>
                            </a:xfrm>
                            <a:prstGeom prst="rect">
                              <a:avLst/>
                            </a:prstGeom>
                            <a:solidFill>
                              <a:srgbClr val="FFFFFF"/>
                            </a:solidFill>
                            <a:ln w="9525">
                              <a:noFill/>
                              <a:miter lim="800000"/>
                              <a:headEnd/>
                              <a:tailEnd/>
                            </a:ln>
                          </wps:spPr>
                          <wps:txbx>
                            <w:txbxContent>
                              <w:sdt>
                                <w:sdtPr>
                                  <w:rPr>
                                    <w:b/>
                                    <w:sz w:val="32"/>
                                    <w:szCs w:val="32"/>
                                  </w:rPr>
                                  <w:alias w:val="Autor"/>
                                  <w:tag w:val=""/>
                                  <w:id w:val="-2089529909"/>
                                  <w:dataBinding w:prefixMappings="xmlns:ns0='http://purl.org/dc/elements/1.1/' xmlns:ns1='http://schemas.openxmlformats.org/package/2006/metadata/core-properties' " w:xpath="/ns1:coreProperties[1]/ns0:creator[1]" w:storeItemID="{6C3C8BC8-F283-45AE-878A-BAB7291924A1}"/>
                                  <w:text/>
                                </w:sdtPr>
                                <w:sdtEndPr/>
                                <w:sdtContent>
                                  <w:p w14:paraId="73FA8E84" w14:textId="77777777" w:rsidR="006D6C9D" w:rsidRPr="00113EA0" w:rsidRDefault="006D6C9D" w:rsidP="00973AB9">
                                    <w:pPr>
                                      <w:spacing w:line="240" w:lineRule="auto"/>
                                      <w:jc w:val="center"/>
                                      <w:rPr>
                                        <w:b/>
                                        <w:sz w:val="32"/>
                                        <w:szCs w:val="32"/>
                                      </w:rPr>
                                    </w:pPr>
                                    <w:r w:rsidRPr="00113EA0">
                                      <w:rPr>
                                        <w:b/>
                                        <w:sz w:val="32"/>
                                        <w:szCs w:val="32"/>
                                        <w:lang w:val="de-DE"/>
                                      </w:rPr>
                                      <w:t>Dominik Messinger</w:t>
                                    </w:r>
                                  </w:p>
                                </w:sdtContent>
                              </w:sdt>
                              <w:p w14:paraId="6E3A5D8E" w14:textId="7C605EC5" w:rsidR="006D6C9D" w:rsidRPr="00C17408" w:rsidRDefault="006D6C9D" w:rsidP="00973AB9">
                                <w:pPr>
                                  <w:spacing w:line="240" w:lineRule="auto"/>
                                  <w:jc w:val="center"/>
                                  <w:rPr>
                                    <w:sz w:val="28"/>
                                    <w:szCs w:val="28"/>
                                  </w:rPr>
                                </w:pPr>
                                <w:r w:rsidRPr="00C17408">
                                  <w:rPr>
                                    <w:sz w:val="28"/>
                                    <w:szCs w:val="28"/>
                                  </w:rPr>
                                  <w:fldChar w:fldCharType="begin"/>
                                </w:r>
                                <w:r w:rsidRPr="00C17408">
                                  <w:rPr>
                                    <w:sz w:val="28"/>
                                    <w:szCs w:val="28"/>
                                  </w:rPr>
                                  <w:instrText xml:space="preserve"> DATE \@ "MMMM d, yyyy" </w:instrText>
                                </w:r>
                                <w:r w:rsidRPr="00C17408">
                                  <w:rPr>
                                    <w:sz w:val="28"/>
                                    <w:szCs w:val="28"/>
                                  </w:rPr>
                                  <w:fldChar w:fldCharType="separate"/>
                                </w:r>
                                <w:r w:rsidR="002A4246">
                                  <w:rPr>
                                    <w:noProof/>
                                    <w:sz w:val="28"/>
                                    <w:szCs w:val="28"/>
                                  </w:rPr>
                                  <w:t>October 10, 2012</w:t>
                                </w:r>
                                <w:r w:rsidRPr="00C17408">
                                  <w:rPr>
                                    <w:sz w:val="28"/>
                                    <w:szCs w:val="28"/>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left:0;text-align:left;margin-left:-79.4pt;margin-top:358.6pt;width:610.25pt;height:90.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" stroked="f">
                    <v:textbox>
                      <w:txbxContent>
                        <w:sdt>
                          <w:sdtPr>
                            <w:rPr>
                              <w:b/>
                              <w:sz w:val="32"/>
                              <w:szCs w:val="32"/>
                            </w:rPr>
                            <w:alias w:val="Autor"/>
                            <w:tag w:val=""/>
                            <w:id w:val="-2089529909"/>
                            <w:dataBinding w:prefixMappings="xmlns:ns0='http://purl.org/dc/elements/1.1/' xmlns:ns1='http://schemas.openxmlformats.org/package/2006/metadata/core-properties' " w:xpath="/ns1:coreProperties[1]/ns0:creator[1]" w:storeItemID="{6C3C8BC8-F283-45AE-878A-BAB7291924A1}"/>
                            <w:text/>
                          </w:sdtPr>
                          <w:sdtEndPr/>
                          <w:sdtContent>
                            <w:p w14:paraId="73FA8E84" w14:textId="77777777" w:rsidR="006D6C9D" w:rsidRPr="00113EA0" w:rsidRDefault="006D6C9D" w:rsidP="00973AB9">
                              <w:pPr>
                                <w:spacing w:line="240" w:lineRule="auto"/>
                                <w:jc w:val="center"/>
                                <w:rPr>
                                  <w:b/>
                                  <w:sz w:val="32"/>
                                  <w:szCs w:val="32"/>
                                </w:rPr>
                              </w:pPr>
                              <w:r w:rsidRPr="00113EA0">
                                <w:rPr>
                                  <w:b/>
                                  <w:sz w:val="32"/>
                                  <w:szCs w:val="32"/>
                                  <w:lang w:val="de-DE"/>
                                </w:rPr>
                                <w:t>Dominik Messinger</w:t>
                              </w:r>
                            </w:p>
                          </w:sdtContent>
                        </w:sdt>
                        <w:p w14:paraId="6E3A5D8E" w14:textId="7C605EC5" w:rsidR="006D6C9D" w:rsidRPr="00C17408" w:rsidRDefault="006D6C9D" w:rsidP="00973AB9">
                          <w:pPr>
                            <w:spacing w:line="240" w:lineRule="auto"/>
                            <w:jc w:val="center"/>
                            <w:rPr>
                              <w:sz w:val="28"/>
                              <w:szCs w:val="28"/>
                            </w:rPr>
                          </w:pPr>
                          <w:r w:rsidRPr="00C17408">
                            <w:rPr>
                              <w:sz w:val="28"/>
                              <w:szCs w:val="28"/>
                            </w:rPr>
                            <w:fldChar w:fldCharType="begin"/>
                          </w:r>
                          <w:r w:rsidRPr="00C17408">
                            <w:rPr>
                              <w:sz w:val="28"/>
                              <w:szCs w:val="28"/>
                            </w:rPr>
                            <w:instrText xml:space="preserve"> DATE \@ "MMMM d, yyyy" </w:instrText>
                          </w:r>
                          <w:r w:rsidRPr="00C17408">
                            <w:rPr>
                              <w:sz w:val="28"/>
                              <w:szCs w:val="28"/>
                            </w:rPr>
                            <w:fldChar w:fldCharType="separate"/>
                          </w:r>
                          <w:r w:rsidR="002A4246">
                            <w:rPr>
                              <w:noProof/>
                              <w:sz w:val="28"/>
                              <w:szCs w:val="28"/>
                            </w:rPr>
                            <w:t>October 10, 2012</w:t>
                          </w:r>
                          <w:r w:rsidRPr="00C17408">
                            <w:rPr>
                              <w:sz w:val="28"/>
                              <w:szCs w:val="28"/>
                            </w:rPr>
                            <w:fldChar w:fldCharType="end"/>
                          </w:r>
                        </w:p>
                      </w:txbxContent>
                    </v:textbox>
                    <w10:wrap anchorx="margin" anchory="margin"/>
                  </v:shape>
                </w:pict>
              </mc:Fallback>
            </mc:AlternateContent>
          </w:r>
          <w:r w:rsidR="003D1B25" w:rsidRPr="009D5634">
            <w:rPr>
              <w:noProof/>
            </w:rPr>
            <mc:AlternateContent>
              <mc:Choice Requires="wps">
                <w:drawing>
                  <wp:anchor distT="0" distB="0" distL="114300" distR="114300" simplePos="0" relativeHeight="251662336" behindDoc="1" locked="0" layoutInCell="1" allowOverlap="1" wp14:anchorId="4A3239C5" wp14:editId="03DF0A25">
                    <wp:simplePos x="0" y="0"/>
                    <wp:positionH relativeFrom="margin">
                      <wp:posOffset>-1008380</wp:posOffset>
                    </wp:positionH>
                    <wp:positionV relativeFrom="margin">
                      <wp:posOffset>2107565</wp:posOffset>
                    </wp:positionV>
                    <wp:extent cx="7797800" cy="381000"/>
                    <wp:effectExtent l="0" t="0" r="0" b="0"/>
                    <wp:wrapNone/>
                    <wp:docPr id="45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97800" cy="381000"/>
                            </a:xfrm>
                            <a:prstGeom prst="rect">
                              <a:avLst/>
                            </a:prstGeom>
                            <a:solidFill>
                              <a:srgbClr val="FFFFFF"/>
                            </a:solidFill>
                            <a:ln w="9525">
                              <a:noFill/>
                              <a:miter lim="800000"/>
                              <a:headEnd/>
                              <a:tailEnd/>
                            </a:ln>
                          </wps:spPr>
                          <wps:txbx>
                            <w:txbxContent>
                              <w:p w14:paraId="0ED3931B" w14:textId="77777777" w:rsidR="006D6C9D" w:rsidRPr="003D1B25" w:rsidRDefault="006D6C9D" w:rsidP="005457A0">
                                <w:pPr>
                                  <w:spacing w:line="240" w:lineRule="auto"/>
                                  <w:jc w:val="center"/>
                                  <w:rPr>
                                    <w:sz w:val="40"/>
                                    <w:szCs w:val="40"/>
                                    <w:lang w:val="de-DE"/>
                                  </w:rPr>
                                </w:pPr>
                                <w:r w:rsidRPr="003D1B25">
                                  <w:rPr>
                                    <w:sz w:val="40"/>
                                    <w:szCs w:val="40"/>
                                    <w:lang w:val="de-DE"/>
                                  </w:rPr>
                                  <w:t>Bachelor Thesis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left:0;text-align:left;margin-left:-79.4pt;margin-top:165.95pt;width:614pt;height:30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" stroked="f">
                    <v:textbox>
                      <w:txbxContent>
                        <w:p w14:paraId="0ED3931B" w14:textId="77777777" w:rsidR="006D6C9D" w:rsidRPr="003D1B25" w:rsidRDefault="006D6C9D" w:rsidP="005457A0">
                          <w:pPr>
                            <w:spacing w:line="240" w:lineRule="auto"/>
                            <w:jc w:val="center"/>
                            <w:rPr>
                              <w:sz w:val="40"/>
                              <w:szCs w:val="40"/>
                              <w:lang w:val="de-DE"/>
                            </w:rPr>
                          </w:pPr>
                          <w:r w:rsidRPr="003D1B25">
                            <w:rPr>
                              <w:sz w:val="40"/>
                              <w:szCs w:val="40"/>
                              <w:lang w:val="de-DE"/>
                            </w:rPr>
                            <w:t>Bachelor Thesis</w:t>
                          </w:r>
                        </w:p>
                      </w:txbxContent>
                    </v:textbox>
                    <w10:wrap anchorx="margin" anchory="margin"/>
                  </v:shape>
                </w:pict>
              </mc:Fallback>
            </mc:AlternateContent>
          </w:r>
          <w:r w:rsidR="006965BC" w:rsidRPr="005457A0">
            <w:rPr>
              <w:noProof/>
            </w:rPr>
            <mc:AlternateContent>
              <mc:Choice Requires="wps">
                <w:drawing>
                  <wp:anchor distT="0" distB="0" distL="114300" distR="114300" simplePos="0" relativeHeight="251668480" behindDoc="0" locked="0" layoutInCell="1" allowOverlap="1" wp14:anchorId="1E94DD2C" wp14:editId="4FF5AF82">
                    <wp:simplePos x="0" y="0"/>
                    <wp:positionH relativeFrom="margin">
                      <wp:posOffset>3917315</wp:posOffset>
                    </wp:positionH>
                    <wp:positionV relativeFrom="margin">
                      <wp:posOffset>1120140</wp:posOffset>
                    </wp:positionV>
                    <wp:extent cx="2073910" cy="381000"/>
                    <wp:effectExtent l="0" t="0" r="2540" b="0"/>
                    <wp:wrapNone/>
                    <wp:docPr id="45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3910" cy="381000"/>
                            </a:xfrm>
                            <a:prstGeom prst="rect">
                              <a:avLst/>
                            </a:prstGeom>
                            <a:solidFill>
                              <a:srgbClr val="FFFFFF"/>
                            </a:solidFill>
                            <a:ln w="9525">
                              <a:noFill/>
                              <a:miter lim="800000"/>
                              <a:headEnd/>
                              <a:tailEnd/>
                            </a:ln>
                          </wps:spPr>
                          <wps:txbx>
                            <w:txbxContent>
                              <w:p w14:paraId="6F69447E" w14:textId="77777777" w:rsidR="006D6C9D" w:rsidRPr="005457A0" w:rsidRDefault="006D6C9D" w:rsidP="005457A0">
                                <w:pPr>
                                  <w:spacing w:line="240" w:lineRule="auto"/>
                                  <w:jc w:val="left"/>
                                  <w:rPr>
                                    <w:sz w:val="24"/>
                                    <w:szCs w:val="24"/>
                                    <w:lang w:val="de-DE"/>
                                  </w:rPr>
                                </w:pPr>
                                <w:r>
                                  <w:rPr>
                                    <w:sz w:val="24"/>
                                    <w:szCs w:val="24"/>
                                    <w:lang w:val="de-DE"/>
                                  </w:rPr>
                                  <w:t xml:space="preserve">School </w:t>
                                </w:r>
                                <w:proofErr w:type="spellStart"/>
                                <w:r>
                                  <w:rPr>
                                    <w:sz w:val="24"/>
                                    <w:szCs w:val="24"/>
                                    <w:lang w:val="de-DE"/>
                                  </w:rPr>
                                  <w:t>of</w:t>
                                </w:r>
                                <w:proofErr w:type="spellEnd"/>
                                <w:r>
                                  <w:rPr>
                                    <w:sz w:val="24"/>
                                    <w:szCs w:val="24"/>
                                    <w:lang w:val="de-DE"/>
                                  </w:rPr>
                                  <w:t xml:space="preserve"> Computer Science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29" type="#_x0000_t202" style="position:absolute;left:0;text-align:left;margin-left:308.45pt;margin-top:88.2pt;width:163.3pt;height:30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" stroked="f">
                    <v:textbox>
                      <w:txbxContent>
                        <w:p w14:paraId="6F69447E" w14:textId="77777777" w:rsidR="006D6C9D" w:rsidRPr="005457A0" w:rsidRDefault="006D6C9D" w:rsidP="005457A0">
                          <w:pPr>
                            <w:spacing w:line="240" w:lineRule="auto"/>
                            <w:jc w:val="left"/>
                            <w:rPr>
                              <w:sz w:val="24"/>
                              <w:szCs w:val="24"/>
                              <w:lang w:val="de-DE"/>
                            </w:rPr>
                          </w:pPr>
                          <w:r>
                            <w:rPr>
                              <w:sz w:val="24"/>
                              <w:szCs w:val="24"/>
                              <w:lang w:val="de-DE"/>
                            </w:rPr>
                            <w:t xml:space="preserve">School </w:t>
                          </w:r>
                          <w:proofErr w:type="spellStart"/>
                          <w:r>
                            <w:rPr>
                              <w:sz w:val="24"/>
                              <w:szCs w:val="24"/>
                              <w:lang w:val="de-DE"/>
                            </w:rPr>
                            <w:t>of</w:t>
                          </w:r>
                          <w:proofErr w:type="spellEnd"/>
                          <w:r>
                            <w:rPr>
                              <w:sz w:val="24"/>
                              <w:szCs w:val="24"/>
                              <w:lang w:val="de-DE"/>
                            </w:rPr>
                            <w:t xml:space="preserve"> Computer Science</w:t>
                          </w:r>
                        </w:p>
                      </w:txbxContent>
                    </v:textbox>
                    <w10:wrap anchorx="margin" anchory="margin"/>
                  </v:shape>
                </w:pict>
              </mc:Fallback>
            </mc:AlternateContent>
          </w:r>
          <w:r w:rsidR="009D5634" w:rsidRPr="009D5634">
            <w:rPr>
              <w:noProof/>
            </w:rPr>
            <mc:AlternateContent>
              <mc:Choice Requires="wps">
                <w:drawing>
                  <wp:anchor distT="0" distB="0" distL="114300" distR="114300" simplePos="0" relativeHeight="251660288" behindDoc="0" locked="0" layoutInCell="1" allowOverlap="1" wp14:anchorId="1F5AF5DB" wp14:editId="7F968E0C">
                    <wp:simplePos x="0" y="0"/>
                    <wp:positionH relativeFrom="margin">
                      <wp:posOffset>-1008380</wp:posOffset>
                    </wp:positionH>
                    <wp:positionV relativeFrom="margin">
                      <wp:posOffset>7296785</wp:posOffset>
                    </wp:positionV>
                    <wp:extent cx="7750175" cy="1870710"/>
                    <wp:effectExtent l="0" t="0" r="3175" b="0"/>
                    <wp:wrapNone/>
                    <wp:docPr id="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0175" cy="1870710"/>
                            </a:xfrm>
                            <a:prstGeom prst="rect">
                              <a:avLst/>
                            </a:prstGeom>
                            <a:solidFill>
                              <a:srgbClr val="FFFFFF"/>
                            </a:solidFill>
                            <a:ln w="9525">
                              <a:noFill/>
                              <a:miter lim="800000"/>
                              <a:headEnd/>
                              <a:tailEnd/>
                            </a:ln>
                          </wps:spPr>
                          <wps:txbx>
                            <w:txbxContent>
                              <w:p w14:paraId="1D2FD332" w14:textId="77777777" w:rsidR="006D6C9D" w:rsidRPr="00C17408" w:rsidRDefault="006D6C9D" w:rsidP="009D5634">
                                <w:pPr>
                                  <w:spacing w:line="240" w:lineRule="auto"/>
                                  <w:jc w:val="center"/>
                                  <w:rPr>
                                    <w:b/>
                                    <w:sz w:val="28"/>
                                    <w:szCs w:val="28"/>
                                  </w:rPr>
                                </w:pPr>
                                <w:r w:rsidRPr="00C17408">
                                  <w:rPr>
                                    <w:b/>
                                    <w:sz w:val="28"/>
                                    <w:szCs w:val="28"/>
                                  </w:rPr>
                                  <w:t>Supervisors:</w:t>
                                </w:r>
                              </w:p>
                              <w:p w14:paraId="4EC5DA5D" w14:textId="77777777" w:rsidR="006D6C9D" w:rsidRPr="00C17408" w:rsidRDefault="006D6C9D" w:rsidP="009D5634">
                                <w:pPr>
                                  <w:spacing w:line="240" w:lineRule="auto"/>
                                  <w:jc w:val="center"/>
                                  <w:rPr>
                                    <w:sz w:val="28"/>
                                    <w:szCs w:val="28"/>
                                  </w:rPr>
                                </w:pPr>
                                <w:r w:rsidRPr="00C17408">
                                  <w:rPr>
                                    <w:sz w:val="28"/>
                                    <w:szCs w:val="28"/>
                                  </w:rPr>
                                  <w:t>Prof. Dr. Ralf Reussner</w:t>
                                </w:r>
                              </w:p>
                              <w:p w14:paraId="1756FA47" w14:textId="77777777" w:rsidR="006D6C9D" w:rsidRPr="00C17408" w:rsidRDefault="006D6C9D" w:rsidP="009D5634">
                                <w:pPr>
                                  <w:spacing w:line="240" w:lineRule="auto"/>
                                  <w:jc w:val="center"/>
                                  <w:rPr>
                                    <w:sz w:val="28"/>
                                    <w:szCs w:val="28"/>
                                  </w:rPr>
                                </w:pPr>
                                <w:r w:rsidRPr="00C17408">
                                  <w:rPr>
                                    <w:sz w:val="28"/>
                                    <w:szCs w:val="28"/>
                                  </w:rPr>
                                  <w:t>Grace Lewis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30" type="#_x0000_t202" style="position:absolute;left:0;text-align:left;margin-left:-79.4pt;margin-top:574.55pt;width:610.25pt;height:147.3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" stroked="f">
                    <v:textbox>
                      <w:txbxContent>
                        <w:p w14:paraId="1D2FD332" w14:textId="77777777" w:rsidR="006D6C9D" w:rsidRPr="00C17408" w:rsidRDefault="006D6C9D" w:rsidP="009D5634">
                          <w:pPr>
                            <w:spacing w:line="240" w:lineRule="auto"/>
                            <w:jc w:val="center"/>
                            <w:rPr>
                              <w:b/>
                              <w:sz w:val="28"/>
                              <w:szCs w:val="28"/>
                            </w:rPr>
                          </w:pPr>
                          <w:r w:rsidRPr="00C17408">
                            <w:rPr>
                              <w:b/>
                              <w:sz w:val="28"/>
                              <w:szCs w:val="28"/>
                            </w:rPr>
                            <w:t>Supervisors:</w:t>
                          </w:r>
                        </w:p>
                        <w:p w14:paraId="4EC5DA5D" w14:textId="77777777" w:rsidR="006D6C9D" w:rsidRPr="00C17408" w:rsidRDefault="006D6C9D" w:rsidP="009D5634">
                          <w:pPr>
                            <w:spacing w:line="240" w:lineRule="auto"/>
                            <w:jc w:val="center"/>
                            <w:rPr>
                              <w:sz w:val="28"/>
                              <w:szCs w:val="28"/>
                            </w:rPr>
                          </w:pPr>
                          <w:r w:rsidRPr="00C17408">
                            <w:rPr>
                              <w:sz w:val="28"/>
                              <w:szCs w:val="28"/>
                            </w:rPr>
                            <w:t>Prof. Dr. Ralf Reussner</w:t>
                          </w:r>
                        </w:p>
                        <w:p w14:paraId="1756FA47" w14:textId="77777777" w:rsidR="006D6C9D" w:rsidRPr="00C17408" w:rsidRDefault="006D6C9D" w:rsidP="009D5634">
                          <w:pPr>
                            <w:spacing w:line="240" w:lineRule="auto"/>
                            <w:jc w:val="center"/>
                            <w:rPr>
                              <w:sz w:val="28"/>
                              <w:szCs w:val="28"/>
                            </w:rPr>
                          </w:pPr>
                          <w:r w:rsidRPr="00C17408">
                            <w:rPr>
                              <w:sz w:val="28"/>
                              <w:szCs w:val="28"/>
                            </w:rPr>
                            <w:t>Grace Lewis</w:t>
                          </w:r>
                        </w:p>
                      </w:txbxContent>
                    </v:textbox>
                    <w10:wrap anchorx="margin" anchory="margin"/>
                  </v:shape>
                </w:pict>
              </mc:Fallback>
            </mc:AlternateContent>
          </w:r>
          <w:r w:rsidR="00DF4304" w:rsidRPr="002A4246">
            <w:br w:type="page"/>
          </w:r>
          <w:r w:rsidR="00DF4304" w:rsidRPr="002A4246">
            <w:lastRenderedPageBreak/>
            <w:t>Acknowledgements</w:t>
          </w:r>
        </w:p>
        <w:p w14:paraId="51E9F84E" w14:textId="7782CBC0" w:rsidR="00DF4304" w:rsidRPr="00DF4304" w:rsidRDefault="00DF4304" w:rsidP="00765EFD">
          <w:r w:rsidRPr="00DF4304">
            <w:t>First of all</w:t>
          </w:r>
          <w:r>
            <w:t>,</w:t>
          </w:r>
          <w:r w:rsidRPr="00DF4304">
            <w:t xml:space="preserve"> I would like to thank Grace Lewis </w:t>
          </w:r>
          <w:r>
            <w:t xml:space="preserve">from the SEI </w:t>
          </w:r>
          <w:r w:rsidRPr="00DF4304">
            <w:t xml:space="preserve">and Prof. </w:t>
          </w:r>
          <w:r w:rsidR="0074350D">
            <w:t xml:space="preserve">Ralf </w:t>
          </w:r>
          <w:r>
            <w:t xml:space="preserve">Reussner from the KIT whose collaboration made this thesis possible in the first place. Thank you for all advice and </w:t>
          </w:r>
          <w:r w:rsidR="00E40370">
            <w:t xml:space="preserve">valuable </w:t>
          </w:r>
          <w:r>
            <w:t>feedback. Next I would like to thank the members of the cloudlet working group at the CMU whose lively discussions and interesting ideas contributed to my work</w:t>
          </w:r>
          <w:r w:rsidR="00115B11">
            <w:t xml:space="preserve"> as well as gave me insight into </w:t>
          </w:r>
          <w:r w:rsidR="002C2E38">
            <w:t xml:space="preserve">modern </w:t>
          </w:r>
          <w:r w:rsidR="00115B11">
            <w:t>mobile computing research.</w:t>
          </w:r>
          <w:r w:rsidR="00117604">
            <w:t xml:space="preserve"> </w:t>
          </w:r>
          <w:r w:rsidR="00150AAD">
            <w:t xml:space="preserve">Finally, I would like to thank </w:t>
          </w:r>
          <w:proofErr w:type="gramStart"/>
          <w:r w:rsidR="00150AAD">
            <w:t>the interACT</w:t>
          </w:r>
          <w:proofErr w:type="gramEnd"/>
          <w:r w:rsidR="00150AAD">
            <w:t xml:space="preserve"> office and the Baden-Württemberg-</w:t>
          </w:r>
          <w:proofErr w:type="spellStart"/>
          <w:r w:rsidR="00150AAD">
            <w:t>Stiftung</w:t>
          </w:r>
          <w:proofErr w:type="spellEnd"/>
          <w:r w:rsidR="00150AAD">
            <w:t>. Their scholarship enabled me to compile my Bachelor thesis in this gre</w:t>
          </w:r>
          <w:r w:rsidR="00C82FC0">
            <w:t>at environment</w:t>
          </w:r>
          <w:r w:rsidR="007D173E">
            <w:t xml:space="preserve"> of</w:t>
          </w:r>
          <w:r w:rsidR="00150AAD">
            <w:t xml:space="preserve"> CMU and SEI.</w:t>
          </w:r>
        </w:p>
        <w:p w14:paraId="42AC921F" w14:textId="77777777" w:rsidR="00DF4304" w:rsidRPr="00DF4304" w:rsidRDefault="00DF4304">
          <w:pPr>
            <w:jc w:val="left"/>
          </w:pPr>
          <w:r w:rsidRPr="00DF4304">
            <w:br w:type="page"/>
          </w:r>
        </w:p>
        <w:p w14:paraId="2CD5BAA3" w14:textId="77777777" w:rsidR="00DF4304" w:rsidRPr="00DF4304" w:rsidRDefault="00DF4304" w:rsidP="00DF4304">
          <w:pPr>
            <w:jc w:val="left"/>
            <w:rPr>
              <w:rFonts w:asciiTheme="majorHAnsi" w:eastAsiaTheme="majorEastAsia" w:hAnsiTheme="majorHAnsi" w:cstheme="majorBidi"/>
              <w:i/>
              <w:iCs/>
              <w:color w:val="4F81BD" w:themeColor="accent1"/>
              <w:spacing w:val="15"/>
              <w:sz w:val="24"/>
              <w:szCs w:val="24"/>
            </w:rPr>
          </w:pPr>
        </w:p>
        <w:p w14:paraId="01AFC5EA" w14:textId="7435E047" w:rsidR="00B62A69" w:rsidRPr="002A4246" w:rsidRDefault="00B62A69" w:rsidP="00B62A69">
          <w:pPr>
            <w:pStyle w:val="Untertitel"/>
            <w:rPr>
              <w:lang w:val="de-DE"/>
            </w:rPr>
          </w:pPr>
          <w:proofErr w:type="spellStart"/>
          <w:r w:rsidRPr="002A4246">
            <w:rPr>
              <w:lang w:val="de-DE"/>
            </w:rPr>
            <w:t>Declaration</w:t>
          </w:r>
          <w:proofErr w:type="spellEnd"/>
          <w:r w:rsidRPr="002A4246">
            <w:rPr>
              <w:lang w:val="de-DE"/>
            </w:rPr>
            <w:t xml:space="preserve"> </w:t>
          </w:r>
          <w:proofErr w:type="spellStart"/>
          <w:r w:rsidRPr="002A4246">
            <w:rPr>
              <w:lang w:val="de-DE"/>
            </w:rPr>
            <w:t>of</w:t>
          </w:r>
          <w:proofErr w:type="spellEnd"/>
          <w:r w:rsidRPr="002A4246">
            <w:rPr>
              <w:lang w:val="de-DE"/>
            </w:rPr>
            <w:t xml:space="preserve"> </w:t>
          </w:r>
          <w:proofErr w:type="spellStart"/>
          <w:r w:rsidRPr="002A4246">
            <w:rPr>
              <w:lang w:val="de-DE"/>
            </w:rPr>
            <w:t>Authorship</w:t>
          </w:r>
          <w:proofErr w:type="spellEnd"/>
        </w:p>
        <w:p w14:paraId="4F4849F2" w14:textId="77777777" w:rsidR="000F26BB" w:rsidRDefault="000F26BB" w:rsidP="000F26BB">
          <w:pPr>
            <w:rPr>
              <w:lang w:val="de-DE"/>
            </w:rPr>
          </w:pPr>
          <w:r w:rsidRPr="002A4246">
            <w:rPr>
              <w:lang w:val="de-DE"/>
            </w:rPr>
            <w:t xml:space="preserve">Ich versichere, </w:t>
          </w:r>
          <w:r w:rsidR="00934DB9" w:rsidRPr="002A4246">
            <w:rPr>
              <w:lang w:val="de-DE"/>
            </w:rPr>
            <w:t>die</w:t>
          </w:r>
          <w:r w:rsidRPr="002A4246">
            <w:rPr>
              <w:lang w:val="de-DE"/>
            </w:rPr>
            <w:t xml:space="preserve"> vorliegende Arbeit selbstständig verfasst, keine anderen a</w:t>
          </w:r>
          <w:r w:rsidRPr="000F26BB">
            <w:rPr>
              <w:lang w:val="de-DE"/>
            </w:rPr>
            <w:t xml:space="preserve">ls die angegebenen Quellen und </w:t>
          </w:r>
          <w:r>
            <w:rPr>
              <w:lang w:val="de-DE"/>
            </w:rPr>
            <w:t xml:space="preserve">Hilfsmittel benutzt und </w:t>
          </w:r>
          <w:r w:rsidRPr="000F26BB">
            <w:rPr>
              <w:lang w:val="de-DE"/>
            </w:rPr>
            <w:t>die wörtlich oder inhaltlich überno</w:t>
          </w:r>
          <w:r>
            <w:rPr>
              <w:lang w:val="de-DE"/>
            </w:rPr>
            <w:t>mmenen Stellen als solche kennt</w:t>
          </w:r>
          <w:r w:rsidRPr="000F26BB">
            <w:rPr>
              <w:lang w:val="de-DE"/>
            </w:rPr>
            <w:t xml:space="preserve">lich gemacht </w:t>
          </w:r>
          <w:r w:rsidR="00934DB9">
            <w:rPr>
              <w:lang w:val="de-DE"/>
            </w:rPr>
            <w:t xml:space="preserve">zu </w:t>
          </w:r>
          <w:r>
            <w:rPr>
              <w:lang w:val="de-DE"/>
            </w:rPr>
            <w:t>habe</w:t>
          </w:r>
          <w:r w:rsidR="00934DB9">
            <w:rPr>
              <w:lang w:val="de-DE"/>
            </w:rPr>
            <w:t>n</w:t>
          </w:r>
          <w:r>
            <w:rPr>
              <w:lang w:val="de-DE"/>
            </w:rPr>
            <w:t>. D</w:t>
          </w:r>
          <w:r w:rsidRPr="000F26BB">
            <w:rPr>
              <w:lang w:val="de-DE"/>
            </w:rPr>
            <w:t xml:space="preserve">ie Satzung des KIT zur Sicherung guter wissenschaftlicher Praxis in der </w:t>
          </w:r>
          <w:r>
            <w:rPr>
              <w:lang w:val="de-DE"/>
            </w:rPr>
            <w:t>zu diesem Zeitpunkt gültigen Fassung habe ich beachtet.</w:t>
          </w:r>
        </w:p>
        <w:p w14:paraId="2349B2A3" w14:textId="77777777" w:rsidR="000F26BB" w:rsidRDefault="000F26BB" w:rsidP="000F26BB">
          <w:pPr>
            <w:rPr>
              <w:lang w:val="de-DE"/>
            </w:rPr>
          </w:pPr>
        </w:p>
        <w:p w14:paraId="5D56CE5C" w14:textId="1820A614" w:rsidR="000F26BB" w:rsidRPr="00BF49C2" w:rsidRDefault="000F26BB" w:rsidP="00322511">
          <w:pPr>
            <w:pBdr>
              <w:bottom w:val="single" w:sz="12" w:space="0" w:color="auto"/>
            </w:pBdr>
            <w:rPr>
              <w:lang w:val="de-DE"/>
            </w:rPr>
          </w:pPr>
          <w:r w:rsidRPr="00BF49C2">
            <w:rPr>
              <w:lang w:val="de-DE"/>
            </w:rPr>
            <w:t xml:space="preserve">Pittsburgh, den </w:t>
          </w:r>
          <w:r w:rsidR="00C71B65">
            <w:rPr>
              <w:lang w:val="de-DE"/>
            </w:rPr>
            <w:fldChar w:fldCharType="begin"/>
          </w:r>
          <w:r w:rsidR="00C71B65">
            <w:rPr>
              <w:lang w:val="de-DE"/>
            </w:rPr>
            <w:instrText xml:space="preserve"> TIME \@ "d. MMMM yyyy" </w:instrText>
          </w:r>
          <w:r w:rsidR="00C71B65">
            <w:rPr>
              <w:lang w:val="de-DE"/>
            </w:rPr>
            <w:fldChar w:fldCharType="separate"/>
          </w:r>
          <w:r w:rsidR="002A4246">
            <w:rPr>
              <w:noProof/>
              <w:lang w:val="de-DE"/>
            </w:rPr>
            <w:t>10. Oktober 2012</w:t>
          </w:r>
          <w:r w:rsidR="00C71B65">
            <w:rPr>
              <w:lang w:val="de-DE"/>
            </w:rPr>
            <w:fldChar w:fldCharType="end"/>
          </w:r>
        </w:p>
        <w:p w14:paraId="663793A2" w14:textId="77777777" w:rsidR="000F26BB" w:rsidRPr="00BF49C2" w:rsidRDefault="000F26BB" w:rsidP="00322511">
          <w:pPr>
            <w:pBdr>
              <w:bottom w:val="single" w:sz="12" w:space="0" w:color="auto"/>
            </w:pBdr>
            <w:rPr>
              <w:lang w:val="de-DE"/>
            </w:rPr>
          </w:pPr>
        </w:p>
        <w:p w14:paraId="7D27A37C" w14:textId="77777777" w:rsidR="000F26BB" w:rsidRPr="00BF49C2" w:rsidRDefault="000F26BB" w:rsidP="00322511">
          <w:pPr>
            <w:pBdr>
              <w:bottom w:val="single" w:sz="12" w:space="0" w:color="auto"/>
            </w:pBdr>
            <w:rPr>
              <w:lang w:val="de-DE"/>
            </w:rPr>
          </w:pPr>
        </w:p>
        <w:p w14:paraId="74B7D2FD" w14:textId="77777777" w:rsidR="00322511" w:rsidRPr="002A4246" w:rsidRDefault="000F26BB" w:rsidP="00322511">
          <w:pPr>
            <w:rPr>
              <w:i/>
            </w:rPr>
          </w:pPr>
          <w:r w:rsidRPr="002A4246">
            <w:rPr>
              <w:i/>
            </w:rPr>
            <w:t xml:space="preserve">Dominik </w:t>
          </w:r>
          <w:r w:rsidR="00322511" w:rsidRPr="002A4246">
            <w:rPr>
              <w:i/>
            </w:rPr>
            <w:t>Messinger</w:t>
          </w:r>
        </w:p>
        <w:p w14:paraId="2533B4DD" w14:textId="3E27AE41" w:rsidR="00322511" w:rsidRPr="002A4246" w:rsidRDefault="00322511">
          <w:pPr>
            <w:jc w:val="left"/>
            <w:rPr>
              <w:i/>
            </w:rPr>
          </w:pPr>
          <w:r w:rsidRPr="002A4246">
            <w:rPr>
              <w:i/>
            </w:rPr>
            <w:br w:type="page"/>
          </w:r>
        </w:p>
        <w:p w14:paraId="4BAE4040" w14:textId="77777777" w:rsidR="00A10532" w:rsidRPr="002A4246" w:rsidRDefault="00A10532" w:rsidP="00A10532">
          <w:pPr>
            <w:spacing w:line="240" w:lineRule="auto"/>
            <w:jc w:val="left"/>
            <w:rPr>
              <w:rFonts w:asciiTheme="majorHAnsi" w:hAnsiTheme="majorHAnsi"/>
              <w:color w:val="4F81BD" w:themeColor="accent1"/>
              <w:sz w:val="36"/>
            </w:rPr>
          </w:pPr>
          <w:r w:rsidRPr="002A4246">
            <w:rPr>
              <w:rFonts w:asciiTheme="majorHAnsi" w:hAnsiTheme="majorHAnsi"/>
              <w:b/>
              <w:color w:val="4F81BD" w:themeColor="accent1"/>
              <w:sz w:val="36"/>
            </w:rPr>
            <w:lastRenderedPageBreak/>
            <w:t>Abstract</w:t>
          </w:r>
        </w:p>
        <w:p w14:paraId="76E3B967" w14:textId="77777777" w:rsidR="00681C05" w:rsidRDefault="007163E1" w:rsidP="00A10532">
          <w:r>
            <w:t>M</w:t>
          </w:r>
          <w:r w:rsidR="00DC16CC" w:rsidRPr="00113EA0">
            <w:t>odern mobile devices create new opportunities to interact with the</w:t>
          </w:r>
          <w:r>
            <w:t>ir</w:t>
          </w:r>
          <w:r w:rsidR="00DC16CC" w:rsidRPr="00113EA0">
            <w:t xml:space="preserve"> surrounding environment, </w:t>
          </w:r>
          <w:r>
            <w:t xml:space="preserve">but </w:t>
          </w:r>
          <w:r w:rsidR="00DC16CC" w:rsidRPr="00113EA0">
            <w:t>their computat</w:t>
          </w:r>
          <w:r w:rsidR="00DC16CC">
            <w:t xml:space="preserve">ional power and battery capacity is limited. </w:t>
          </w:r>
          <w:r w:rsidR="002869CE">
            <w:t>Code offloading to external</w:t>
          </w:r>
          <w:r w:rsidR="00890E46">
            <w:t xml:space="preserve"> </w:t>
          </w:r>
          <w:r>
            <w:t>servers</w:t>
          </w:r>
          <w:r w:rsidR="002869CE">
            <w:t xml:space="preserve"> that are located in clouds or data centers can help to overcome these limitations</w:t>
          </w:r>
          <w:r w:rsidR="004306DE">
            <w:t xml:space="preserve"> and provide </w:t>
          </w:r>
          <w:r>
            <w:t xml:space="preserve">the </w:t>
          </w:r>
          <w:r w:rsidR="004306DE">
            <w:t>necessary resources</w:t>
          </w:r>
          <w:r>
            <w:t xml:space="preserve"> for computation</w:t>
          </w:r>
          <w:r w:rsidR="006A0246">
            <w:t xml:space="preserve">-intensive tasks such as speech </w:t>
          </w:r>
          <w:r w:rsidR="00101CFC">
            <w:t>recognition, image processing</w:t>
          </w:r>
          <w:r w:rsidR="006A0246">
            <w:t xml:space="preserve"> or decision-making</w:t>
          </w:r>
          <w:r w:rsidR="002869CE">
            <w:t xml:space="preserve">. </w:t>
          </w:r>
          <w:r w:rsidR="00681C05">
            <w:t xml:space="preserve">However, </w:t>
          </w:r>
          <w:r w:rsidR="00350ED7">
            <w:t xml:space="preserve">in </w:t>
          </w:r>
          <w:r w:rsidR="00681C05">
            <w:t>h</w:t>
          </w:r>
          <w:r w:rsidR="002869CE">
            <w:t xml:space="preserve">ostile environments, </w:t>
          </w:r>
          <w:bookmarkStart w:id="0" w:name="_GoBack"/>
          <w:bookmarkEnd w:id="0"/>
          <w:r w:rsidR="002869CE">
            <w:t xml:space="preserve">such as theaters of military operations or </w:t>
          </w:r>
          <w:r w:rsidR="00350ED7">
            <w:t>natural disaster</w:t>
          </w:r>
          <w:r>
            <w:t xml:space="preserve"> recovery areas</w:t>
          </w:r>
          <w:r w:rsidR="00350ED7">
            <w:t xml:space="preserve">, </w:t>
          </w:r>
          <w:r w:rsidR="00BC29AF">
            <w:t>reliable networks</w:t>
          </w:r>
          <w:r w:rsidR="00350ED7">
            <w:t xml:space="preserve"> cannot be guaranteed</w:t>
          </w:r>
          <w:r w:rsidR="00BC29AF">
            <w:t xml:space="preserve"> and </w:t>
          </w:r>
          <w:r w:rsidR="00350ED7">
            <w:t xml:space="preserve">thus stable </w:t>
          </w:r>
          <w:r w:rsidR="00CD51E5">
            <w:t>cloud accessibility</w:t>
          </w:r>
          <w:r w:rsidR="00756F7C">
            <w:t xml:space="preserve"> is not available</w:t>
          </w:r>
          <w:r w:rsidR="00BC29AF">
            <w:t>.</w:t>
          </w:r>
        </w:p>
        <w:p w14:paraId="194CA2AD" w14:textId="77777777" w:rsidR="00243695" w:rsidRDefault="00681C05" w:rsidP="00A10532">
          <w:r>
            <w:t xml:space="preserve">Cyber foraging is </w:t>
          </w:r>
          <w:r w:rsidR="00794920">
            <w:t>a</w:t>
          </w:r>
          <w:r>
            <w:t xml:space="preserve"> technique </w:t>
          </w:r>
          <w:r w:rsidR="00794920">
            <w:t>for</w:t>
          </w:r>
          <w:r>
            <w:t xml:space="preserve"> offloading resource-intensive tasks from mobile devices to </w:t>
          </w:r>
          <w:r w:rsidR="006D002D">
            <w:t>resource-rich</w:t>
          </w:r>
          <w:r>
            <w:t xml:space="preserve"> machines in single-hop wireless </w:t>
          </w:r>
          <w:r w:rsidR="007163E1">
            <w:t>proximity</w:t>
          </w:r>
          <w:r>
            <w:t>, so-called cloudlets.</w:t>
          </w:r>
          <w:r w:rsidR="001003EF">
            <w:t xml:space="preserve"> Cloudlets can substitute </w:t>
          </w:r>
          <w:r w:rsidR="007163E1">
            <w:t xml:space="preserve">for </w:t>
          </w:r>
          <w:r w:rsidR="001003EF">
            <w:t xml:space="preserve">cloud </w:t>
          </w:r>
          <w:r w:rsidR="00CC0909">
            <w:t xml:space="preserve">access </w:t>
          </w:r>
          <w:r w:rsidR="001003EF">
            <w:t>in the context of hostile environments.</w:t>
          </w:r>
          <w:r w:rsidR="00243695">
            <w:t xml:space="preserve"> VM synthesis is a strategy based on virtual machines that enables mobile devices to deploy custom applications on a cloudlet.</w:t>
          </w:r>
          <w:r w:rsidR="005F6C1B">
            <w:t xml:space="preserve"> While its general applicability has been shown in rela</w:t>
          </w:r>
          <w:r w:rsidR="00061385">
            <w:t xml:space="preserve">ted work, the deployment process is slow </w:t>
          </w:r>
          <w:r w:rsidR="007163E1">
            <w:t xml:space="preserve">and battery-draining </w:t>
          </w:r>
          <w:r w:rsidR="00061385">
            <w:t>due to large file transfers</w:t>
          </w:r>
          <w:r w:rsidR="005F6C1B">
            <w:t>.</w:t>
          </w:r>
        </w:p>
        <w:p w14:paraId="2C097CDF" w14:textId="77777777" w:rsidR="00A10532" w:rsidRDefault="00243695" w:rsidP="00A10532">
          <w:r>
            <w:t xml:space="preserve">This thesis explores the applicability of application virtualization </w:t>
          </w:r>
          <w:r w:rsidR="005F6C1B">
            <w:t xml:space="preserve">as a more lightweight </w:t>
          </w:r>
          <w:r>
            <w:t>alternative to VM synthesis for cloudlet provisioning.</w:t>
          </w:r>
          <w:r w:rsidR="00982F39">
            <w:t xml:space="preserve"> A corresponding implementation is presented and evaluated. A quantitative analysis describes performance</w:t>
          </w:r>
          <w:r w:rsidR="00845FC0">
            <w:t xml:space="preserve"> results</w:t>
          </w:r>
          <w:r w:rsidR="00982F39">
            <w:t xml:space="preserve"> in terms of time and energy consumption; a qualitative analysis compares implementation characteristics to VM synthesis.</w:t>
          </w:r>
          <w:r w:rsidR="00D832A3">
            <w:t xml:space="preserve"> The evaluation shows that application virtualization is a valid strategy for cyber foraging in hostile environments.</w:t>
          </w:r>
          <w:r w:rsidR="00A10532">
            <w:br w:type="page"/>
          </w:r>
        </w:p>
        <w:p w14:paraId="03084F6E" w14:textId="37900025" w:rsidR="001A1ED3" w:rsidRPr="00EB3600" w:rsidRDefault="00854750" w:rsidP="00A10532">
          <w:pPr>
            <w:spacing w:line="240" w:lineRule="auto"/>
            <w:jc w:val="left"/>
            <w:rPr>
              <w:rFonts w:asciiTheme="majorHAnsi" w:eastAsiaTheme="majorEastAsia" w:hAnsiTheme="majorHAnsi" w:cstheme="majorBidi"/>
            </w:rPr>
          </w:pPr>
        </w:p>
        <w:customXmlInsRangeStart w:id="1" w:author="Dominik Messinger" w:date="2012-10-10T14:02:00Z"/>
      </w:sdtContent>
    </w:sdt>
    <w:customXmlInsRangeEnd w:id="1"/>
    <w:sdt>
      <w:sdtPr>
        <w:rPr>
          <w:rFonts w:asciiTheme="minorHAnsi" w:eastAsiaTheme="minorHAnsi" w:hAnsiTheme="minorHAnsi" w:cstheme="minorBidi"/>
          <w:b/>
          <w:bCs/>
          <w:i w:val="0"/>
          <w:iCs w:val="0"/>
          <w:color w:val="auto"/>
          <w:spacing w:val="0"/>
          <w:sz w:val="22"/>
          <w:szCs w:val="22"/>
          <w:lang w:val="de-DE"/>
        </w:rPr>
        <w:id w:val="861788584"/>
        <w:docPartObj>
          <w:docPartGallery w:val="Table of Contents"/>
          <w:docPartUnique/>
        </w:docPartObj>
      </w:sdtPr>
      <w:sdtEndPr>
        <w:rPr>
          <w:b w:val="0"/>
          <w:bCs w:val="0"/>
        </w:rPr>
      </w:sdtEndPr>
      <w:sdtContent>
        <w:p w14:paraId="70DBEF52" w14:textId="77777777" w:rsidR="00E60813" w:rsidRDefault="00E60813" w:rsidP="00A82E2F">
          <w:pPr>
            <w:pStyle w:val="Untertitel"/>
          </w:pPr>
          <w:r>
            <w:rPr>
              <w:lang w:val="de-DE"/>
            </w:rPr>
            <w:t>Content</w:t>
          </w:r>
        </w:p>
        <w:p w14:paraId="1EFB27CD" w14:textId="77777777" w:rsidR="002A4246" w:rsidRDefault="00E60813">
          <w:pPr>
            <w:pStyle w:val="Verzeichnis1"/>
            <w:tabs>
              <w:tab w:val="left" w:pos="440"/>
              <w:tab w:val="right" w:leader="dot" w:pos="9054"/>
            </w:tabs>
            <w:rPr>
              <w:rFonts w:eastAsiaTheme="minorEastAsia"/>
              <w:noProof/>
            </w:rPr>
          </w:pPr>
          <w:r>
            <w:fldChar w:fldCharType="begin"/>
          </w:r>
          <w:r>
            <w:instrText xml:space="preserve"> TOC \o "1-3" \h \z \u </w:instrText>
          </w:r>
          <w:r>
            <w:fldChar w:fldCharType="separate"/>
          </w:r>
          <w:hyperlink w:anchor="_Toc337667938" w:history="1">
            <w:r w:rsidR="002A4246" w:rsidRPr="004820BF">
              <w:rPr>
                <w:rStyle w:val="Hyperlink"/>
                <w:noProof/>
              </w:rPr>
              <w:t>1</w:t>
            </w:r>
            <w:r w:rsidR="002A4246">
              <w:rPr>
                <w:rFonts w:eastAsiaTheme="minorEastAsia"/>
                <w:noProof/>
              </w:rPr>
              <w:tab/>
            </w:r>
            <w:r w:rsidR="002A4246" w:rsidRPr="004820BF">
              <w:rPr>
                <w:rStyle w:val="Hyperlink"/>
                <w:noProof/>
              </w:rPr>
              <w:t>Introduction</w:t>
            </w:r>
            <w:r w:rsidR="002A4246">
              <w:rPr>
                <w:noProof/>
                <w:webHidden/>
              </w:rPr>
              <w:tab/>
            </w:r>
            <w:r w:rsidR="002A4246">
              <w:rPr>
                <w:noProof/>
                <w:webHidden/>
              </w:rPr>
              <w:fldChar w:fldCharType="begin"/>
            </w:r>
            <w:r w:rsidR="002A4246">
              <w:rPr>
                <w:noProof/>
                <w:webHidden/>
              </w:rPr>
              <w:instrText xml:space="preserve"> PAGEREF _Toc337667938 \h </w:instrText>
            </w:r>
            <w:r w:rsidR="002A4246">
              <w:rPr>
                <w:noProof/>
                <w:webHidden/>
              </w:rPr>
            </w:r>
            <w:r w:rsidR="002A4246">
              <w:rPr>
                <w:noProof/>
                <w:webHidden/>
              </w:rPr>
              <w:fldChar w:fldCharType="separate"/>
            </w:r>
            <w:r w:rsidR="002A4246">
              <w:rPr>
                <w:noProof/>
                <w:webHidden/>
              </w:rPr>
              <w:t>1</w:t>
            </w:r>
            <w:r w:rsidR="002A4246">
              <w:rPr>
                <w:noProof/>
                <w:webHidden/>
              </w:rPr>
              <w:fldChar w:fldCharType="end"/>
            </w:r>
          </w:hyperlink>
        </w:p>
        <w:p w14:paraId="24329EAB" w14:textId="77777777" w:rsidR="002A4246" w:rsidRDefault="002A4246">
          <w:pPr>
            <w:pStyle w:val="Verzeichnis2"/>
            <w:tabs>
              <w:tab w:val="left" w:pos="880"/>
              <w:tab w:val="right" w:leader="dot" w:pos="9054"/>
            </w:tabs>
            <w:rPr>
              <w:rFonts w:eastAsiaTheme="minorEastAsia"/>
              <w:noProof/>
            </w:rPr>
          </w:pPr>
          <w:hyperlink w:anchor="_Toc337667939" w:history="1">
            <w:r w:rsidRPr="004820BF">
              <w:rPr>
                <w:rStyle w:val="Hyperlink"/>
                <w:noProof/>
              </w:rPr>
              <w:t>1.1</w:t>
            </w:r>
            <w:r>
              <w:rPr>
                <w:rFonts w:eastAsiaTheme="minorEastAsia"/>
                <w:noProof/>
              </w:rPr>
              <w:tab/>
            </w:r>
            <w:r w:rsidRPr="004820BF">
              <w:rPr>
                <w:rStyle w:val="Hyperlink"/>
                <w:noProof/>
              </w:rPr>
              <w:t>Background and Motivation</w:t>
            </w:r>
            <w:r>
              <w:rPr>
                <w:noProof/>
                <w:webHidden/>
              </w:rPr>
              <w:tab/>
            </w:r>
            <w:r>
              <w:rPr>
                <w:noProof/>
                <w:webHidden/>
              </w:rPr>
              <w:fldChar w:fldCharType="begin"/>
            </w:r>
            <w:r>
              <w:rPr>
                <w:noProof/>
                <w:webHidden/>
              </w:rPr>
              <w:instrText xml:space="preserve"> PAGEREF _Toc337667939 \h </w:instrText>
            </w:r>
            <w:r>
              <w:rPr>
                <w:noProof/>
                <w:webHidden/>
              </w:rPr>
            </w:r>
            <w:r>
              <w:rPr>
                <w:noProof/>
                <w:webHidden/>
              </w:rPr>
              <w:fldChar w:fldCharType="separate"/>
            </w:r>
            <w:r>
              <w:rPr>
                <w:noProof/>
                <w:webHidden/>
              </w:rPr>
              <w:t>1</w:t>
            </w:r>
            <w:r>
              <w:rPr>
                <w:noProof/>
                <w:webHidden/>
              </w:rPr>
              <w:fldChar w:fldCharType="end"/>
            </w:r>
          </w:hyperlink>
        </w:p>
        <w:p w14:paraId="44FDCCA1" w14:textId="77777777" w:rsidR="002A4246" w:rsidRDefault="002A4246">
          <w:pPr>
            <w:pStyle w:val="Verzeichnis3"/>
            <w:tabs>
              <w:tab w:val="left" w:pos="1320"/>
              <w:tab w:val="right" w:leader="dot" w:pos="9054"/>
            </w:tabs>
            <w:rPr>
              <w:rFonts w:eastAsiaTheme="minorEastAsia"/>
              <w:noProof/>
            </w:rPr>
          </w:pPr>
          <w:hyperlink w:anchor="_Toc337667940" w:history="1">
            <w:r w:rsidRPr="004820BF">
              <w:rPr>
                <w:rStyle w:val="Hyperlink"/>
                <w:noProof/>
              </w:rPr>
              <w:t>1.1.1</w:t>
            </w:r>
            <w:r>
              <w:rPr>
                <w:rFonts w:eastAsiaTheme="minorEastAsia"/>
                <w:noProof/>
              </w:rPr>
              <w:tab/>
            </w:r>
            <w:r w:rsidRPr="004820BF">
              <w:rPr>
                <w:rStyle w:val="Hyperlink"/>
                <w:noProof/>
              </w:rPr>
              <w:t>WAN Latency as a Limitation to Cloud Resources</w:t>
            </w:r>
            <w:r>
              <w:rPr>
                <w:noProof/>
                <w:webHidden/>
              </w:rPr>
              <w:tab/>
            </w:r>
            <w:r>
              <w:rPr>
                <w:noProof/>
                <w:webHidden/>
              </w:rPr>
              <w:fldChar w:fldCharType="begin"/>
            </w:r>
            <w:r>
              <w:rPr>
                <w:noProof/>
                <w:webHidden/>
              </w:rPr>
              <w:instrText xml:space="preserve"> PAGEREF _Toc337667940 \h </w:instrText>
            </w:r>
            <w:r>
              <w:rPr>
                <w:noProof/>
                <w:webHidden/>
              </w:rPr>
            </w:r>
            <w:r>
              <w:rPr>
                <w:noProof/>
                <w:webHidden/>
              </w:rPr>
              <w:fldChar w:fldCharType="separate"/>
            </w:r>
            <w:r>
              <w:rPr>
                <w:noProof/>
                <w:webHidden/>
              </w:rPr>
              <w:t>1</w:t>
            </w:r>
            <w:r>
              <w:rPr>
                <w:noProof/>
                <w:webHidden/>
              </w:rPr>
              <w:fldChar w:fldCharType="end"/>
            </w:r>
          </w:hyperlink>
        </w:p>
        <w:p w14:paraId="57A01367" w14:textId="77777777" w:rsidR="002A4246" w:rsidRDefault="002A4246">
          <w:pPr>
            <w:pStyle w:val="Verzeichnis3"/>
            <w:tabs>
              <w:tab w:val="left" w:pos="1320"/>
              <w:tab w:val="right" w:leader="dot" w:pos="9054"/>
            </w:tabs>
            <w:rPr>
              <w:rFonts w:eastAsiaTheme="minorEastAsia"/>
              <w:noProof/>
            </w:rPr>
          </w:pPr>
          <w:hyperlink w:anchor="_Toc337667941" w:history="1">
            <w:r w:rsidRPr="004820BF">
              <w:rPr>
                <w:rStyle w:val="Hyperlink"/>
                <w:noProof/>
              </w:rPr>
              <w:t>1.1.2</w:t>
            </w:r>
            <w:r>
              <w:rPr>
                <w:rFonts w:eastAsiaTheme="minorEastAsia"/>
                <w:noProof/>
              </w:rPr>
              <w:tab/>
            </w:r>
            <w:r w:rsidRPr="004820BF">
              <w:rPr>
                <w:rStyle w:val="Hyperlink"/>
                <w:noProof/>
              </w:rPr>
              <w:t>Resource-Constrained Environments without WAN Access</w:t>
            </w:r>
            <w:r>
              <w:rPr>
                <w:noProof/>
                <w:webHidden/>
              </w:rPr>
              <w:tab/>
            </w:r>
            <w:r>
              <w:rPr>
                <w:noProof/>
                <w:webHidden/>
              </w:rPr>
              <w:fldChar w:fldCharType="begin"/>
            </w:r>
            <w:r>
              <w:rPr>
                <w:noProof/>
                <w:webHidden/>
              </w:rPr>
              <w:instrText xml:space="preserve"> PAGEREF _Toc337667941 \h </w:instrText>
            </w:r>
            <w:r>
              <w:rPr>
                <w:noProof/>
                <w:webHidden/>
              </w:rPr>
            </w:r>
            <w:r>
              <w:rPr>
                <w:noProof/>
                <w:webHidden/>
              </w:rPr>
              <w:fldChar w:fldCharType="separate"/>
            </w:r>
            <w:r>
              <w:rPr>
                <w:noProof/>
                <w:webHidden/>
              </w:rPr>
              <w:t>2</w:t>
            </w:r>
            <w:r>
              <w:rPr>
                <w:noProof/>
                <w:webHidden/>
              </w:rPr>
              <w:fldChar w:fldCharType="end"/>
            </w:r>
          </w:hyperlink>
        </w:p>
        <w:p w14:paraId="33154B3B" w14:textId="77777777" w:rsidR="002A4246" w:rsidRDefault="002A4246">
          <w:pPr>
            <w:pStyle w:val="Verzeichnis3"/>
            <w:tabs>
              <w:tab w:val="left" w:pos="1320"/>
              <w:tab w:val="right" w:leader="dot" w:pos="9054"/>
            </w:tabs>
            <w:rPr>
              <w:rFonts w:eastAsiaTheme="minorEastAsia"/>
              <w:noProof/>
            </w:rPr>
          </w:pPr>
          <w:hyperlink w:anchor="_Toc337667942" w:history="1">
            <w:r w:rsidRPr="004820BF">
              <w:rPr>
                <w:rStyle w:val="Hyperlink"/>
                <w:noProof/>
              </w:rPr>
              <w:t>1.1.3</w:t>
            </w:r>
            <w:r>
              <w:rPr>
                <w:rFonts w:eastAsiaTheme="minorEastAsia"/>
                <w:noProof/>
              </w:rPr>
              <w:tab/>
            </w:r>
            <w:r w:rsidRPr="004820BF">
              <w:rPr>
                <w:rStyle w:val="Hyperlink"/>
                <w:noProof/>
              </w:rPr>
              <w:t>Cyber Foraging and VM Synthesis in Hostile Environments</w:t>
            </w:r>
            <w:r>
              <w:rPr>
                <w:noProof/>
                <w:webHidden/>
              </w:rPr>
              <w:tab/>
            </w:r>
            <w:r>
              <w:rPr>
                <w:noProof/>
                <w:webHidden/>
              </w:rPr>
              <w:fldChar w:fldCharType="begin"/>
            </w:r>
            <w:r>
              <w:rPr>
                <w:noProof/>
                <w:webHidden/>
              </w:rPr>
              <w:instrText xml:space="preserve"> PAGEREF _Toc337667942 \h </w:instrText>
            </w:r>
            <w:r>
              <w:rPr>
                <w:noProof/>
                <w:webHidden/>
              </w:rPr>
            </w:r>
            <w:r>
              <w:rPr>
                <w:noProof/>
                <w:webHidden/>
              </w:rPr>
              <w:fldChar w:fldCharType="separate"/>
            </w:r>
            <w:r>
              <w:rPr>
                <w:noProof/>
                <w:webHidden/>
              </w:rPr>
              <w:t>2</w:t>
            </w:r>
            <w:r>
              <w:rPr>
                <w:noProof/>
                <w:webHidden/>
              </w:rPr>
              <w:fldChar w:fldCharType="end"/>
            </w:r>
          </w:hyperlink>
        </w:p>
        <w:p w14:paraId="52F3F717" w14:textId="77777777" w:rsidR="002A4246" w:rsidRDefault="002A4246">
          <w:pPr>
            <w:pStyle w:val="Verzeichnis2"/>
            <w:tabs>
              <w:tab w:val="left" w:pos="880"/>
              <w:tab w:val="right" w:leader="dot" w:pos="9054"/>
            </w:tabs>
            <w:rPr>
              <w:rFonts w:eastAsiaTheme="minorEastAsia"/>
              <w:noProof/>
            </w:rPr>
          </w:pPr>
          <w:hyperlink w:anchor="_Toc337667943" w:history="1">
            <w:r w:rsidRPr="004820BF">
              <w:rPr>
                <w:rStyle w:val="Hyperlink"/>
                <w:noProof/>
              </w:rPr>
              <w:t>1.2</w:t>
            </w:r>
            <w:r>
              <w:rPr>
                <w:rFonts w:eastAsiaTheme="minorEastAsia"/>
                <w:noProof/>
              </w:rPr>
              <w:tab/>
            </w:r>
            <w:r w:rsidRPr="004820BF">
              <w:rPr>
                <w:rStyle w:val="Hyperlink"/>
                <w:noProof/>
              </w:rPr>
              <w:t>Goal and Structure of this Thesis</w:t>
            </w:r>
            <w:r>
              <w:rPr>
                <w:noProof/>
                <w:webHidden/>
              </w:rPr>
              <w:tab/>
            </w:r>
            <w:r>
              <w:rPr>
                <w:noProof/>
                <w:webHidden/>
              </w:rPr>
              <w:fldChar w:fldCharType="begin"/>
            </w:r>
            <w:r>
              <w:rPr>
                <w:noProof/>
                <w:webHidden/>
              </w:rPr>
              <w:instrText xml:space="preserve"> PAGEREF _Toc337667943 \h </w:instrText>
            </w:r>
            <w:r>
              <w:rPr>
                <w:noProof/>
                <w:webHidden/>
              </w:rPr>
            </w:r>
            <w:r>
              <w:rPr>
                <w:noProof/>
                <w:webHidden/>
              </w:rPr>
              <w:fldChar w:fldCharType="separate"/>
            </w:r>
            <w:r>
              <w:rPr>
                <w:noProof/>
                <w:webHidden/>
              </w:rPr>
              <w:t>4</w:t>
            </w:r>
            <w:r>
              <w:rPr>
                <w:noProof/>
                <w:webHidden/>
              </w:rPr>
              <w:fldChar w:fldCharType="end"/>
            </w:r>
          </w:hyperlink>
        </w:p>
        <w:p w14:paraId="745B1354" w14:textId="77777777" w:rsidR="002A4246" w:rsidRDefault="002A4246">
          <w:pPr>
            <w:pStyle w:val="Verzeichnis1"/>
            <w:tabs>
              <w:tab w:val="left" w:pos="440"/>
              <w:tab w:val="right" w:leader="dot" w:pos="9054"/>
            </w:tabs>
            <w:rPr>
              <w:rFonts w:eastAsiaTheme="minorEastAsia"/>
              <w:noProof/>
            </w:rPr>
          </w:pPr>
          <w:hyperlink w:anchor="_Toc337667944" w:history="1">
            <w:r w:rsidRPr="004820BF">
              <w:rPr>
                <w:rStyle w:val="Hyperlink"/>
                <w:noProof/>
              </w:rPr>
              <w:t>2</w:t>
            </w:r>
            <w:r>
              <w:rPr>
                <w:rFonts w:eastAsiaTheme="minorEastAsia"/>
                <w:noProof/>
              </w:rPr>
              <w:tab/>
            </w:r>
            <w:r w:rsidRPr="004820BF">
              <w:rPr>
                <w:rStyle w:val="Hyperlink"/>
                <w:noProof/>
              </w:rPr>
              <w:t>Cyber Foraging</w:t>
            </w:r>
            <w:r>
              <w:rPr>
                <w:noProof/>
                <w:webHidden/>
              </w:rPr>
              <w:tab/>
            </w:r>
            <w:r>
              <w:rPr>
                <w:noProof/>
                <w:webHidden/>
              </w:rPr>
              <w:fldChar w:fldCharType="begin"/>
            </w:r>
            <w:r>
              <w:rPr>
                <w:noProof/>
                <w:webHidden/>
              </w:rPr>
              <w:instrText xml:space="preserve"> PAGEREF _Toc337667944 \h </w:instrText>
            </w:r>
            <w:r>
              <w:rPr>
                <w:noProof/>
                <w:webHidden/>
              </w:rPr>
            </w:r>
            <w:r>
              <w:rPr>
                <w:noProof/>
                <w:webHidden/>
              </w:rPr>
              <w:fldChar w:fldCharType="separate"/>
            </w:r>
            <w:r>
              <w:rPr>
                <w:noProof/>
                <w:webHidden/>
              </w:rPr>
              <w:t>5</w:t>
            </w:r>
            <w:r>
              <w:rPr>
                <w:noProof/>
                <w:webHidden/>
              </w:rPr>
              <w:fldChar w:fldCharType="end"/>
            </w:r>
          </w:hyperlink>
        </w:p>
        <w:p w14:paraId="650185E2" w14:textId="77777777" w:rsidR="002A4246" w:rsidRDefault="002A4246">
          <w:pPr>
            <w:pStyle w:val="Verzeichnis2"/>
            <w:tabs>
              <w:tab w:val="left" w:pos="880"/>
              <w:tab w:val="right" w:leader="dot" w:pos="9054"/>
            </w:tabs>
            <w:rPr>
              <w:rFonts w:eastAsiaTheme="minorEastAsia"/>
              <w:noProof/>
            </w:rPr>
          </w:pPr>
          <w:hyperlink w:anchor="_Toc337667945" w:history="1">
            <w:r w:rsidRPr="004820BF">
              <w:rPr>
                <w:rStyle w:val="Hyperlink"/>
                <w:noProof/>
              </w:rPr>
              <w:t>2.1</w:t>
            </w:r>
            <w:r>
              <w:rPr>
                <w:rFonts w:eastAsiaTheme="minorEastAsia"/>
                <w:noProof/>
              </w:rPr>
              <w:tab/>
            </w:r>
            <w:r w:rsidRPr="004820BF">
              <w:rPr>
                <w:rStyle w:val="Hyperlink"/>
                <w:noProof/>
              </w:rPr>
              <w:t>Concept</w:t>
            </w:r>
            <w:r>
              <w:rPr>
                <w:noProof/>
                <w:webHidden/>
              </w:rPr>
              <w:tab/>
            </w:r>
            <w:r>
              <w:rPr>
                <w:noProof/>
                <w:webHidden/>
              </w:rPr>
              <w:fldChar w:fldCharType="begin"/>
            </w:r>
            <w:r>
              <w:rPr>
                <w:noProof/>
                <w:webHidden/>
              </w:rPr>
              <w:instrText xml:space="preserve"> PAGEREF _Toc337667945 \h </w:instrText>
            </w:r>
            <w:r>
              <w:rPr>
                <w:noProof/>
                <w:webHidden/>
              </w:rPr>
            </w:r>
            <w:r>
              <w:rPr>
                <w:noProof/>
                <w:webHidden/>
              </w:rPr>
              <w:fldChar w:fldCharType="separate"/>
            </w:r>
            <w:r>
              <w:rPr>
                <w:noProof/>
                <w:webHidden/>
              </w:rPr>
              <w:t>5</w:t>
            </w:r>
            <w:r>
              <w:rPr>
                <w:noProof/>
                <w:webHidden/>
              </w:rPr>
              <w:fldChar w:fldCharType="end"/>
            </w:r>
          </w:hyperlink>
        </w:p>
        <w:p w14:paraId="067A1F6C" w14:textId="77777777" w:rsidR="002A4246" w:rsidRDefault="002A4246">
          <w:pPr>
            <w:pStyle w:val="Verzeichnis2"/>
            <w:tabs>
              <w:tab w:val="left" w:pos="880"/>
              <w:tab w:val="right" w:leader="dot" w:pos="9054"/>
            </w:tabs>
            <w:rPr>
              <w:rFonts w:eastAsiaTheme="minorEastAsia"/>
              <w:noProof/>
            </w:rPr>
          </w:pPr>
          <w:hyperlink w:anchor="_Toc337667946" w:history="1">
            <w:r w:rsidRPr="004820BF">
              <w:rPr>
                <w:rStyle w:val="Hyperlink"/>
                <w:noProof/>
              </w:rPr>
              <w:t>2.2</w:t>
            </w:r>
            <w:r>
              <w:rPr>
                <w:rFonts w:eastAsiaTheme="minorEastAsia"/>
                <w:noProof/>
              </w:rPr>
              <w:tab/>
            </w:r>
            <w:r w:rsidRPr="004820BF">
              <w:rPr>
                <w:rStyle w:val="Hyperlink"/>
                <w:noProof/>
              </w:rPr>
              <w:t>Scenario</w:t>
            </w:r>
            <w:r>
              <w:rPr>
                <w:noProof/>
                <w:webHidden/>
              </w:rPr>
              <w:tab/>
            </w:r>
            <w:r>
              <w:rPr>
                <w:noProof/>
                <w:webHidden/>
              </w:rPr>
              <w:fldChar w:fldCharType="begin"/>
            </w:r>
            <w:r>
              <w:rPr>
                <w:noProof/>
                <w:webHidden/>
              </w:rPr>
              <w:instrText xml:space="preserve"> PAGEREF _Toc337667946 \h </w:instrText>
            </w:r>
            <w:r>
              <w:rPr>
                <w:noProof/>
                <w:webHidden/>
              </w:rPr>
            </w:r>
            <w:r>
              <w:rPr>
                <w:noProof/>
                <w:webHidden/>
              </w:rPr>
              <w:fldChar w:fldCharType="separate"/>
            </w:r>
            <w:r>
              <w:rPr>
                <w:noProof/>
                <w:webHidden/>
              </w:rPr>
              <w:t>5</w:t>
            </w:r>
            <w:r>
              <w:rPr>
                <w:noProof/>
                <w:webHidden/>
              </w:rPr>
              <w:fldChar w:fldCharType="end"/>
            </w:r>
          </w:hyperlink>
        </w:p>
        <w:p w14:paraId="1614306E" w14:textId="77777777" w:rsidR="002A4246" w:rsidRDefault="002A4246">
          <w:pPr>
            <w:pStyle w:val="Verzeichnis2"/>
            <w:tabs>
              <w:tab w:val="left" w:pos="880"/>
              <w:tab w:val="right" w:leader="dot" w:pos="9054"/>
            </w:tabs>
            <w:rPr>
              <w:rFonts w:eastAsiaTheme="minorEastAsia"/>
              <w:noProof/>
            </w:rPr>
          </w:pPr>
          <w:hyperlink w:anchor="_Toc337667947" w:history="1">
            <w:r w:rsidRPr="004820BF">
              <w:rPr>
                <w:rStyle w:val="Hyperlink"/>
                <w:noProof/>
              </w:rPr>
              <w:t>2.3</w:t>
            </w:r>
            <w:r>
              <w:rPr>
                <w:rFonts w:eastAsiaTheme="minorEastAsia"/>
                <w:noProof/>
              </w:rPr>
              <w:tab/>
            </w:r>
            <w:r w:rsidRPr="004820BF">
              <w:rPr>
                <w:rStyle w:val="Hyperlink"/>
                <w:noProof/>
              </w:rPr>
              <w:t>Cyber Foraging Strategies</w:t>
            </w:r>
            <w:r>
              <w:rPr>
                <w:noProof/>
                <w:webHidden/>
              </w:rPr>
              <w:tab/>
            </w:r>
            <w:r>
              <w:rPr>
                <w:noProof/>
                <w:webHidden/>
              </w:rPr>
              <w:fldChar w:fldCharType="begin"/>
            </w:r>
            <w:r>
              <w:rPr>
                <w:noProof/>
                <w:webHidden/>
              </w:rPr>
              <w:instrText xml:space="preserve"> PAGEREF _Toc337667947 \h </w:instrText>
            </w:r>
            <w:r>
              <w:rPr>
                <w:noProof/>
                <w:webHidden/>
              </w:rPr>
            </w:r>
            <w:r>
              <w:rPr>
                <w:noProof/>
                <w:webHidden/>
              </w:rPr>
              <w:fldChar w:fldCharType="separate"/>
            </w:r>
            <w:r>
              <w:rPr>
                <w:noProof/>
                <w:webHidden/>
              </w:rPr>
              <w:t>6</w:t>
            </w:r>
            <w:r>
              <w:rPr>
                <w:noProof/>
                <w:webHidden/>
              </w:rPr>
              <w:fldChar w:fldCharType="end"/>
            </w:r>
          </w:hyperlink>
        </w:p>
        <w:p w14:paraId="1F92964C" w14:textId="77777777" w:rsidR="002A4246" w:rsidRDefault="002A4246">
          <w:pPr>
            <w:pStyle w:val="Verzeichnis3"/>
            <w:tabs>
              <w:tab w:val="left" w:pos="1320"/>
              <w:tab w:val="right" w:leader="dot" w:pos="9054"/>
            </w:tabs>
            <w:rPr>
              <w:rFonts w:eastAsiaTheme="minorEastAsia"/>
              <w:noProof/>
            </w:rPr>
          </w:pPr>
          <w:hyperlink w:anchor="_Toc337667948" w:history="1">
            <w:r w:rsidRPr="004820BF">
              <w:rPr>
                <w:rStyle w:val="Hyperlink"/>
                <w:noProof/>
              </w:rPr>
              <w:t>2.3.1</w:t>
            </w:r>
            <w:r>
              <w:rPr>
                <w:rFonts w:eastAsiaTheme="minorEastAsia"/>
                <w:noProof/>
              </w:rPr>
              <w:tab/>
            </w:r>
            <w:r w:rsidRPr="004820BF">
              <w:rPr>
                <w:rStyle w:val="Hyperlink"/>
                <w:noProof/>
              </w:rPr>
              <w:t>Pre-Installed Applications</w:t>
            </w:r>
            <w:r>
              <w:rPr>
                <w:noProof/>
                <w:webHidden/>
              </w:rPr>
              <w:tab/>
            </w:r>
            <w:r>
              <w:rPr>
                <w:noProof/>
                <w:webHidden/>
              </w:rPr>
              <w:fldChar w:fldCharType="begin"/>
            </w:r>
            <w:r>
              <w:rPr>
                <w:noProof/>
                <w:webHidden/>
              </w:rPr>
              <w:instrText xml:space="preserve"> PAGEREF _Toc337667948 \h </w:instrText>
            </w:r>
            <w:r>
              <w:rPr>
                <w:noProof/>
                <w:webHidden/>
              </w:rPr>
            </w:r>
            <w:r>
              <w:rPr>
                <w:noProof/>
                <w:webHidden/>
              </w:rPr>
              <w:fldChar w:fldCharType="separate"/>
            </w:r>
            <w:r>
              <w:rPr>
                <w:noProof/>
                <w:webHidden/>
              </w:rPr>
              <w:t>6</w:t>
            </w:r>
            <w:r>
              <w:rPr>
                <w:noProof/>
                <w:webHidden/>
              </w:rPr>
              <w:fldChar w:fldCharType="end"/>
            </w:r>
          </w:hyperlink>
        </w:p>
        <w:p w14:paraId="559CAD23" w14:textId="77777777" w:rsidR="002A4246" w:rsidRDefault="002A4246">
          <w:pPr>
            <w:pStyle w:val="Verzeichnis3"/>
            <w:tabs>
              <w:tab w:val="left" w:pos="1320"/>
              <w:tab w:val="right" w:leader="dot" w:pos="9054"/>
            </w:tabs>
            <w:rPr>
              <w:rFonts w:eastAsiaTheme="minorEastAsia"/>
              <w:noProof/>
            </w:rPr>
          </w:pPr>
          <w:hyperlink w:anchor="_Toc337667949" w:history="1">
            <w:r w:rsidRPr="004820BF">
              <w:rPr>
                <w:rStyle w:val="Hyperlink"/>
                <w:noProof/>
              </w:rPr>
              <w:t>2.3.2</w:t>
            </w:r>
            <w:r>
              <w:rPr>
                <w:rFonts w:eastAsiaTheme="minorEastAsia"/>
                <w:noProof/>
              </w:rPr>
              <w:tab/>
            </w:r>
            <w:r w:rsidRPr="004820BF">
              <w:rPr>
                <w:rStyle w:val="Hyperlink"/>
                <w:noProof/>
              </w:rPr>
              <w:t>Mobile Code</w:t>
            </w:r>
            <w:r>
              <w:rPr>
                <w:noProof/>
                <w:webHidden/>
              </w:rPr>
              <w:tab/>
            </w:r>
            <w:r>
              <w:rPr>
                <w:noProof/>
                <w:webHidden/>
              </w:rPr>
              <w:fldChar w:fldCharType="begin"/>
            </w:r>
            <w:r>
              <w:rPr>
                <w:noProof/>
                <w:webHidden/>
              </w:rPr>
              <w:instrText xml:space="preserve"> PAGEREF _Toc337667949 \h </w:instrText>
            </w:r>
            <w:r>
              <w:rPr>
                <w:noProof/>
                <w:webHidden/>
              </w:rPr>
            </w:r>
            <w:r>
              <w:rPr>
                <w:noProof/>
                <w:webHidden/>
              </w:rPr>
              <w:fldChar w:fldCharType="separate"/>
            </w:r>
            <w:r>
              <w:rPr>
                <w:noProof/>
                <w:webHidden/>
              </w:rPr>
              <w:t>7</w:t>
            </w:r>
            <w:r>
              <w:rPr>
                <w:noProof/>
                <w:webHidden/>
              </w:rPr>
              <w:fldChar w:fldCharType="end"/>
            </w:r>
          </w:hyperlink>
        </w:p>
        <w:p w14:paraId="76AAF526" w14:textId="77777777" w:rsidR="002A4246" w:rsidRDefault="002A4246">
          <w:pPr>
            <w:pStyle w:val="Verzeichnis3"/>
            <w:tabs>
              <w:tab w:val="left" w:pos="1320"/>
              <w:tab w:val="right" w:leader="dot" w:pos="9054"/>
            </w:tabs>
            <w:rPr>
              <w:rFonts w:eastAsiaTheme="minorEastAsia"/>
              <w:noProof/>
            </w:rPr>
          </w:pPr>
          <w:hyperlink w:anchor="_Toc337667950" w:history="1">
            <w:r w:rsidRPr="004820BF">
              <w:rPr>
                <w:rStyle w:val="Hyperlink"/>
                <w:noProof/>
              </w:rPr>
              <w:t>2.3.3</w:t>
            </w:r>
            <w:r>
              <w:rPr>
                <w:rFonts w:eastAsiaTheme="minorEastAsia"/>
                <w:noProof/>
              </w:rPr>
              <w:tab/>
            </w:r>
            <w:r w:rsidRPr="004820BF">
              <w:rPr>
                <w:rStyle w:val="Hyperlink"/>
                <w:noProof/>
              </w:rPr>
              <w:t>Application Deployment</w:t>
            </w:r>
            <w:r>
              <w:rPr>
                <w:noProof/>
                <w:webHidden/>
              </w:rPr>
              <w:tab/>
            </w:r>
            <w:r>
              <w:rPr>
                <w:noProof/>
                <w:webHidden/>
              </w:rPr>
              <w:fldChar w:fldCharType="begin"/>
            </w:r>
            <w:r>
              <w:rPr>
                <w:noProof/>
                <w:webHidden/>
              </w:rPr>
              <w:instrText xml:space="preserve"> PAGEREF _Toc337667950 \h </w:instrText>
            </w:r>
            <w:r>
              <w:rPr>
                <w:noProof/>
                <w:webHidden/>
              </w:rPr>
            </w:r>
            <w:r>
              <w:rPr>
                <w:noProof/>
                <w:webHidden/>
              </w:rPr>
              <w:fldChar w:fldCharType="separate"/>
            </w:r>
            <w:r>
              <w:rPr>
                <w:noProof/>
                <w:webHidden/>
              </w:rPr>
              <w:t>7</w:t>
            </w:r>
            <w:r>
              <w:rPr>
                <w:noProof/>
                <w:webHidden/>
              </w:rPr>
              <w:fldChar w:fldCharType="end"/>
            </w:r>
          </w:hyperlink>
        </w:p>
        <w:p w14:paraId="178BA00E" w14:textId="77777777" w:rsidR="002A4246" w:rsidRDefault="002A4246">
          <w:pPr>
            <w:pStyle w:val="Verzeichnis3"/>
            <w:tabs>
              <w:tab w:val="left" w:pos="1320"/>
              <w:tab w:val="right" w:leader="dot" w:pos="9054"/>
            </w:tabs>
            <w:rPr>
              <w:rFonts w:eastAsiaTheme="minorEastAsia"/>
              <w:noProof/>
            </w:rPr>
          </w:pPr>
          <w:hyperlink w:anchor="_Toc337667951" w:history="1">
            <w:r w:rsidRPr="004820BF">
              <w:rPr>
                <w:rStyle w:val="Hyperlink"/>
                <w:noProof/>
              </w:rPr>
              <w:t>2.3.4</w:t>
            </w:r>
            <w:r>
              <w:rPr>
                <w:rFonts w:eastAsiaTheme="minorEastAsia"/>
                <w:noProof/>
              </w:rPr>
              <w:tab/>
            </w:r>
            <w:r w:rsidRPr="004820BF">
              <w:rPr>
                <w:rStyle w:val="Hyperlink"/>
                <w:noProof/>
              </w:rPr>
              <w:t>Virtual Machine Deployment</w:t>
            </w:r>
            <w:r>
              <w:rPr>
                <w:noProof/>
                <w:webHidden/>
              </w:rPr>
              <w:tab/>
            </w:r>
            <w:r>
              <w:rPr>
                <w:noProof/>
                <w:webHidden/>
              </w:rPr>
              <w:fldChar w:fldCharType="begin"/>
            </w:r>
            <w:r>
              <w:rPr>
                <w:noProof/>
                <w:webHidden/>
              </w:rPr>
              <w:instrText xml:space="preserve"> PAGEREF _Toc337667951 \h </w:instrText>
            </w:r>
            <w:r>
              <w:rPr>
                <w:noProof/>
                <w:webHidden/>
              </w:rPr>
            </w:r>
            <w:r>
              <w:rPr>
                <w:noProof/>
                <w:webHidden/>
              </w:rPr>
              <w:fldChar w:fldCharType="separate"/>
            </w:r>
            <w:r>
              <w:rPr>
                <w:noProof/>
                <w:webHidden/>
              </w:rPr>
              <w:t>8</w:t>
            </w:r>
            <w:r>
              <w:rPr>
                <w:noProof/>
                <w:webHidden/>
              </w:rPr>
              <w:fldChar w:fldCharType="end"/>
            </w:r>
          </w:hyperlink>
        </w:p>
        <w:p w14:paraId="6287E61E" w14:textId="77777777" w:rsidR="002A4246" w:rsidRDefault="002A4246">
          <w:pPr>
            <w:pStyle w:val="Verzeichnis2"/>
            <w:tabs>
              <w:tab w:val="left" w:pos="880"/>
              <w:tab w:val="right" w:leader="dot" w:pos="9054"/>
            </w:tabs>
            <w:rPr>
              <w:rFonts w:eastAsiaTheme="minorEastAsia"/>
              <w:noProof/>
            </w:rPr>
          </w:pPr>
          <w:hyperlink w:anchor="_Toc337667952" w:history="1">
            <w:r w:rsidRPr="004820BF">
              <w:rPr>
                <w:rStyle w:val="Hyperlink"/>
                <w:noProof/>
              </w:rPr>
              <w:t>2.4</w:t>
            </w:r>
            <w:r>
              <w:rPr>
                <w:rFonts w:eastAsiaTheme="minorEastAsia"/>
                <w:noProof/>
              </w:rPr>
              <w:tab/>
            </w:r>
            <w:r w:rsidRPr="004820BF">
              <w:rPr>
                <w:rStyle w:val="Hyperlink"/>
                <w:noProof/>
              </w:rPr>
              <w:t>Application Virtualization as a Cyber-Foraging Strategy</w:t>
            </w:r>
            <w:r>
              <w:rPr>
                <w:noProof/>
                <w:webHidden/>
              </w:rPr>
              <w:tab/>
            </w:r>
            <w:r>
              <w:rPr>
                <w:noProof/>
                <w:webHidden/>
              </w:rPr>
              <w:fldChar w:fldCharType="begin"/>
            </w:r>
            <w:r>
              <w:rPr>
                <w:noProof/>
                <w:webHidden/>
              </w:rPr>
              <w:instrText xml:space="preserve"> PAGEREF _Toc337667952 \h </w:instrText>
            </w:r>
            <w:r>
              <w:rPr>
                <w:noProof/>
                <w:webHidden/>
              </w:rPr>
            </w:r>
            <w:r>
              <w:rPr>
                <w:noProof/>
                <w:webHidden/>
              </w:rPr>
              <w:fldChar w:fldCharType="separate"/>
            </w:r>
            <w:r>
              <w:rPr>
                <w:noProof/>
                <w:webHidden/>
              </w:rPr>
              <w:t>8</w:t>
            </w:r>
            <w:r>
              <w:rPr>
                <w:noProof/>
                <w:webHidden/>
              </w:rPr>
              <w:fldChar w:fldCharType="end"/>
            </w:r>
          </w:hyperlink>
        </w:p>
        <w:p w14:paraId="1293ED1C" w14:textId="77777777" w:rsidR="002A4246" w:rsidRDefault="002A4246">
          <w:pPr>
            <w:pStyle w:val="Verzeichnis1"/>
            <w:tabs>
              <w:tab w:val="left" w:pos="440"/>
              <w:tab w:val="right" w:leader="dot" w:pos="9054"/>
            </w:tabs>
            <w:rPr>
              <w:rFonts w:eastAsiaTheme="minorEastAsia"/>
              <w:noProof/>
            </w:rPr>
          </w:pPr>
          <w:hyperlink w:anchor="_Toc337667953" w:history="1">
            <w:r w:rsidRPr="004820BF">
              <w:rPr>
                <w:rStyle w:val="Hyperlink"/>
                <w:noProof/>
              </w:rPr>
              <w:t>3</w:t>
            </w:r>
            <w:r>
              <w:rPr>
                <w:rFonts w:eastAsiaTheme="minorEastAsia"/>
                <w:noProof/>
              </w:rPr>
              <w:tab/>
            </w:r>
            <w:r w:rsidRPr="004820BF">
              <w:rPr>
                <w:rStyle w:val="Hyperlink"/>
                <w:noProof/>
              </w:rPr>
              <w:t>Cloudlets</w:t>
            </w:r>
            <w:r>
              <w:rPr>
                <w:noProof/>
                <w:webHidden/>
              </w:rPr>
              <w:tab/>
            </w:r>
            <w:r>
              <w:rPr>
                <w:noProof/>
                <w:webHidden/>
              </w:rPr>
              <w:fldChar w:fldCharType="begin"/>
            </w:r>
            <w:r>
              <w:rPr>
                <w:noProof/>
                <w:webHidden/>
              </w:rPr>
              <w:instrText xml:space="preserve"> PAGEREF _Toc337667953 \h </w:instrText>
            </w:r>
            <w:r>
              <w:rPr>
                <w:noProof/>
                <w:webHidden/>
              </w:rPr>
            </w:r>
            <w:r>
              <w:rPr>
                <w:noProof/>
                <w:webHidden/>
              </w:rPr>
              <w:fldChar w:fldCharType="separate"/>
            </w:r>
            <w:r>
              <w:rPr>
                <w:noProof/>
                <w:webHidden/>
              </w:rPr>
              <w:t>9</w:t>
            </w:r>
            <w:r>
              <w:rPr>
                <w:noProof/>
                <w:webHidden/>
              </w:rPr>
              <w:fldChar w:fldCharType="end"/>
            </w:r>
          </w:hyperlink>
        </w:p>
        <w:p w14:paraId="4FFC0757" w14:textId="77777777" w:rsidR="002A4246" w:rsidRDefault="002A4246">
          <w:pPr>
            <w:pStyle w:val="Verzeichnis2"/>
            <w:tabs>
              <w:tab w:val="left" w:pos="880"/>
              <w:tab w:val="right" w:leader="dot" w:pos="9054"/>
            </w:tabs>
            <w:rPr>
              <w:rFonts w:eastAsiaTheme="minorEastAsia"/>
              <w:noProof/>
            </w:rPr>
          </w:pPr>
          <w:hyperlink w:anchor="_Toc337667954" w:history="1">
            <w:r w:rsidRPr="004820BF">
              <w:rPr>
                <w:rStyle w:val="Hyperlink"/>
                <w:noProof/>
              </w:rPr>
              <w:t>3.1</w:t>
            </w:r>
            <w:r>
              <w:rPr>
                <w:rFonts w:eastAsiaTheme="minorEastAsia"/>
                <w:noProof/>
              </w:rPr>
              <w:tab/>
            </w:r>
            <w:r w:rsidRPr="004820BF">
              <w:rPr>
                <w:rStyle w:val="Hyperlink"/>
                <w:noProof/>
              </w:rPr>
              <w:t>Concept</w:t>
            </w:r>
            <w:r>
              <w:rPr>
                <w:noProof/>
                <w:webHidden/>
              </w:rPr>
              <w:tab/>
            </w:r>
            <w:r>
              <w:rPr>
                <w:noProof/>
                <w:webHidden/>
              </w:rPr>
              <w:fldChar w:fldCharType="begin"/>
            </w:r>
            <w:r>
              <w:rPr>
                <w:noProof/>
                <w:webHidden/>
              </w:rPr>
              <w:instrText xml:space="preserve"> PAGEREF _Toc337667954 \h </w:instrText>
            </w:r>
            <w:r>
              <w:rPr>
                <w:noProof/>
                <w:webHidden/>
              </w:rPr>
            </w:r>
            <w:r>
              <w:rPr>
                <w:noProof/>
                <w:webHidden/>
              </w:rPr>
              <w:fldChar w:fldCharType="separate"/>
            </w:r>
            <w:r>
              <w:rPr>
                <w:noProof/>
                <w:webHidden/>
              </w:rPr>
              <w:t>9</w:t>
            </w:r>
            <w:r>
              <w:rPr>
                <w:noProof/>
                <w:webHidden/>
              </w:rPr>
              <w:fldChar w:fldCharType="end"/>
            </w:r>
          </w:hyperlink>
        </w:p>
        <w:p w14:paraId="12B268FA" w14:textId="77777777" w:rsidR="002A4246" w:rsidRDefault="002A4246">
          <w:pPr>
            <w:pStyle w:val="Verzeichnis2"/>
            <w:tabs>
              <w:tab w:val="left" w:pos="880"/>
              <w:tab w:val="right" w:leader="dot" w:pos="9054"/>
            </w:tabs>
            <w:rPr>
              <w:rFonts w:eastAsiaTheme="minorEastAsia"/>
              <w:noProof/>
            </w:rPr>
          </w:pPr>
          <w:hyperlink w:anchor="_Toc337667955" w:history="1">
            <w:r w:rsidRPr="004820BF">
              <w:rPr>
                <w:rStyle w:val="Hyperlink"/>
                <w:noProof/>
              </w:rPr>
              <w:t>3.2</w:t>
            </w:r>
            <w:r>
              <w:rPr>
                <w:rFonts w:eastAsiaTheme="minorEastAsia"/>
                <w:noProof/>
              </w:rPr>
              <w:tab/>
            </w:r>
            <w:r w:rsidRPr="004820BF">
              <w:rPr>
                <w:rStyle w:val="Hyperlink"/>
                <w:noProof/>
              </w:rPr>
              <w:t>Architecture</w:t>
            </w:r>
            <w:r>
              <w:rPr>
                <w:noProof/>
                <w:webHidden/>
              </w:rPr>
              <w:tab/>
            </w:r>
            <w:r>
              <w:rPr>
                <w:noProof/>
                <w:webHidden/>
              </w:rPr>
              <w:fldChar w:fldCharType="begin"/>
            </w:r>
            <w:r>
              <w:rPr>
                <w:noProof/>
                <w:webHidden/>
              </w:rPr>
              <w:instrText xml:space="preserve"> PAGEREF _Toc337667955 \h </w:instrText>
            </w:r>
            <w:r>
              <w:rPr>
                <w:noProof/>
                <w:webHidden/>
              </w:rPr>
            </w:r>
            <w:r>
              <w:rPr>
                <w:noProof/>
                <w:webHidden/>
              </w:rPr>
              <w:fldChar w:fldCharType="separate"/>
            </w:r>
            <w:r>
              <w:rPr>
                <w:noProof/>
                <w:webHidden/>
              </w:rPr>
              <w:t>9</w:t>
            </w:r>
            <w:r>
              <w:rPr>
                <w:noProof/>
                <w:webHidden/>
              </w:rPr>
              <w:fldChar w:fldCharType="end"/>
            </w:r>
          </w:hyperlink>
        </w:p>
        <w:p w14:paraId="61720686" w14:textId="77777777" w:rsidR="002A4246" w:rsidRDefault="002A4246">
          <w:pPr>
            <w:pStyle w:val="Verzeichnis2"/>
            <w:tabs>
              <w:tab w:val="left" w:pos="880"/>
              <w:tab w:val="right" w:leader="dot" w:pos="9054"/>
            </w:tabs>
            <w:rPr>
              <w:rFonts w:eastAsiaTheme="minorEastAsia"/>
              <w:noProof/>
            </w:rPr>
          </w:pPr>
          <w:hyperlink w:anchor="_Toc337667956" w:history="1">
            <w:r w:rsidRPr="004820BF">
              <w:rPr>
                <w:rStyle w:val="Hyperlink"/>
                <w:noProof/>
              </w:rPr>
              <w:t>3.3</w:t>
            </w:r>
            <w:r>
              <w:rPr>
                <w:rFonts w:eastAsiaTheme="minorEastAsia"/>
                <w:noProof/>
              </w:rPr>
              <w:tab/>
            </w:r>
            <w:r w:rsidRPr="004820BF">
              <w:rPr>
                <w:rStyle w:val="Hyperlink"/>
                <w:noProof/>
              </w:rPr>
              <w:t>Cloudlet Scenario</w:t>
            </w:r>
            <w:r>
              <w:rPr>
                <w:noProof/>
                <w:webHidden/>
              </w:rPr>
              <w:tab/>
            </w:r>
            <w:r>
              <w:rPr>
                <w:noProof/>
                <w:webHidden/>
              </w:rPr>
              <w:fldChar w:fldCharType="begin"/>
            </w:r>
            <w:r>
              <w:rPr>
                <w:noProof/>
                <w:webHidden/>
              </w:rPr>
              <w:instrText xml:space="preserve"> PAGEREF _Toc337667956 \h </w:instrText>
            </w:r>
            <w:r>
              <w:rPr>
                <w:noProof/>
                <w:webHidden/>
              </w:rPr>
            </w:r>
            <w:r>
              <w:rPr>
                <w:noProof/>
                <w:webHidden/>
              </w:rPr>
              <w:fldChar w:fldCharType="separate"/>
            </w:r>
            <w:r>
              <w:rPr>
                <w:noProof/>
                <w:webHidden/>
              </w:rPr>
              <w:t>10</w:t>
            </w:r>
            <w:r>
              <w:rPr>
                <w:noProof/>
                <w:webHidden/>
              </w:rPr>
              <w:fldChar w:fldCharType="end"/>
            </w:r>
          </w:hyperlink>
        </w:p>
        <w:p w14:paraId="6E713C5C" w14:textId="77777777" w:rsidR="002A4246" w:rsidRDefault="002A4246">
          <w:pPr>
            <w:pStyle w:val="Verzeichnis2"/>
            <w:tabs>
              <w:tab w:val="left" w:pos="880"/>
              <w:tab w:val="right" w:leader="dot" w:pos="9054"/>
            </w:tabs>
            <w:rPr>
              <w:rFonts w:eastAsiaTheme="minorEastAsia"/>
              <w:noProof/>
            </w:rPr>
          </w:pPr>
          <w:hyperlink w:anchor="_Toc337667957" w:history="1">
            <w:r w:rsidRPr="004820BF">
              <w:rPr>
                <w:rStyle w:val="Hyperlink"/>
                <w:noProof/>
              </w:rPr>
              <w:t>3.4</w:t>
            </w:r>
            <w:r>
              <w:rPr>
                <w:rFonts w:eastAsiaTheme="minorEastAsia"/>
                <w:noProof/>
              </w:rPr>
              <w:tab/>
            </w:r>
            <w:r w:rsidRPr="004820BF">
              <w:rPr>
                <w:rStyle w:val="Hyperlink"/>
                <w:noProof/>
              </w:rPr>
              <w:t>Phases of Cloudlet Interaction</w:t>
            </w:r>
            <w:r>
              <w:rPr>
                <w:noProof/>
                <w:webHidden/>
              </w:rPr>
              <w:tab/>
            </w:r>
            <w:r>
              <w:rPr>
                <w:noProof/>
                <w:webHidden/>
              </w:rPr>
              <w:fldChar w:fldCharType="begin"/>
            </w:r>
            <w:r>
              <w:rPr>
                <w:noProof/>
                <w:webHidden/>
              </w:rPr>
              <w:instrText xml:space="preserve"> PAGEREF _Toc337667957 \h </w:instrText>
            </w:r>
            <w:r>
              <w:rPr>
                <w:noProof/>
                <w:webHidden/>
              </w:rPr>
            </w:r>
            <w:r>
              <w:rPr>
                <w:noProof/>
                <w:webHidden/>
              </w:rPr>
              <w:fldChar w:fldCharType="separate"/>
            </w:r>
            <w:r>
              <w:rPr>
                <w:noProof/>
                <w:webHidden/>
              </w:rPr>
              <w:t>11</w:t>
            </w:r>
            <w:r>
              <w:rPr>
                <w:noProof/>
                <w:webHidden/>
              </w:rPr>
              <w:fldChar w:fldCharType="end"/>
            </w:r>
          </w:hyperlink>
        </w:p>
        <w:p w14:paraId="09259507" w14:textId="77777777" w:rsidR="002A4246" w:rsidRDefault="002A4246">
          <w:pPr>
            <w:pStyle w:val="Verzeichnis2"/>
            <w:tabs>
              <w:tab w:val="left" w:pos="880"/>
              <w:tab w:val="right" w:leader="dot" w:pos="9054"/>
            </w:tabs>
            <w:rPr>
              <w:rFonts w:eastAsiaTheme="minorEastAsia"/>
              <w:noProof/>
            </w:rPr>
          </w:pPr>
          <w:hyperlink w:anchor="_Toc337667958" w:history="1">
            <w:r w:rsidRPr="004820BF">
              <w:rPr>
                <w:rStyle w:val="Hyperlink"/>
                <w:noProof/>
              </w:rPr>
              <w:t>3.5</w:t>
            </w:r>
            <w:r>
              <w:rPr>
                <w:rFonts w:eastAsiaTheme="minorEastAsia"/>
                <w:noProof/>
              </w:rPr>
              <w:tab/>
            </w:r>
            <w:r w:rsidRPr="004820BF">
              <w:rPr>
                <w:rStyle w:val="Hyperlink"/>
                <w:noProof/>
              </w:rPr>
              <w:t>Cloudlet Requirement Analysis</w:t>
            </w:r>
            <w:r>
              <w:rPr>
                <w:noProof/>
                <w:webHidden/>
              </w:rPr>
              <w:tab/>
            </w:r>
            <w:r>
              <w:rPr>
                <w:noProof/>
                <w:webHidden/>
              </w:rPr>
              <w:fldChar w:fldCharType="begin"/>
            </w:r>
            <w:r>
              <w:rPr>
                <w:noProof/>
                <w:webHidden/>
              </w:rPr>
              <w:instrText xml:space="preserve"> PAGEREF _Toc337667958 \h </w:instrText>
            </w:r>
            <w:r>
              <w:rPr>
                <w:noProof/>
                <w:webHidden/>
              </w:rPr>
            </w:r>
            <w:r>
              <w:rPr>
                <w:noProof/>
                <w:webHidden/>
              </w:rPr>
              <w:fldChar w:fldCharType="separate"/>
            </w:r>
            <w:r>
              <w:rPr>
                <w:noProof/>
                <w:webHidden/>
              </w:rPr>
              <w:t>12</w:t>
            </w:r>
            <w:r>
              <w:rPr>
                <w:noProof/>
                <w:webHidden/>
              </w:rPr>
              <w:fldChar w:fldCharType="end"/>
            </w:r>
          </w:hyperlink>
        </w:p>
        <w:p w14:paraId="01D2EDE9" w14:textId="77777777" w:rsidR="002A4246" w:rsidRDefault="002A4246">
          <w:pPr>
            <w:pStyle w:val="Verzeichnis3"/>
            <w:tabs>
              <w:tab w:val="left" w:pos="1320"/>
              <w:tab w:val="right" w:leader="dot" w:pos="9054"/>
            </w:tabs>
            <w:rPr>
              <w:rFonts w:eastAsiaTheme="minorEastAsia"/>
              <w:noProof/>
            </w:rPr>
          </w:pPr>
          <w:hyperlink w:anchor="_Toc337667959" w:history="1">
            <w:r w:rsidRPr="004820BF">
              <w:rPr>
                <w:rStyle w:val="Hyperlink"/>
                <w:noProof/>
              </w:rPr>
              <w:t>3.5.1</w:t>
            </w:r>
            <w:r>
              <w:rPr>
                <w:rFonts w:eastAsiaTheme="minorEastAsia"/>
                <w:noProof/>
              </w:rPr>
              <w:tab/>
            </w:r>
            <w:r w:rsidRPr="004820BF">
              <w:rPr>
                <w:rStyle w:val="Hyperlink"/>
                <w:noProof/>
              </w:rPr>
              <w:t>Functional Requirements</w:t>
            </w:r>
            <w:r>
              <w:rPr>
                <w:noProof/>
                <w:webHidden/>
              </w:rPr>
              <w:tab/>
            </w:r>
            <w:r>
              <w:rPr>
                <w:noProof/>
                <w:webHidden/>
              </w:rPr>
              <w:fldChar w:fldCharType="begin"/>
            </w:r>
            <w:r>
              <w:rPr>
                <w:noProof/>
                <w:webHidden/>
              </w:rPr>
              <w:instrText xml:space="preserve"> PAGEREF _Toc337667959 \h </w:instrText>
            </w:r>
            <w:r>
              <w:rPr>
                <w:noProof/>
                <w:webHidden/>
              </w:rPr>
            </w:r>
            <w:r>
              <w:rPr>
                <w:noProof/>
                <w:webHidden/>
              </w:rPr>
              <w:fldChar w:fldCharType="separate"/>
            </w:r>
            <w:r>
              <w:rPr>
                <w:noProof/>
                <w:webHidden/>
              </w:rPr>
              <w:t>13</w:t>
            </w:r>
            <w:r>
              <w:rPr>
                <w:noProof/>
                <w:webHidden/>
              </w:rPr>
              <w:fldChar w:fldCharType="end"/>
            </w:r>
          </w:hyperlink>
        </w:p>
        <w:p w14:paraId="13FDB83F" w14:textId="77777777" w:rsidR="002A4246" w:rsidRDefault="002A4246">
          <w:pPr>
            <w:pStyle w:val="Verzeichnis3"/>
            <w:tabs>
              <w:tab w:val="left" w:pos="1320"/>
              <w:tab w:val="right" w:leader="dot" w:pos="9054"/>
            </w:tabs>
            <w:rPr>
              <w:rFonts w:eastAsiaTheme="minorEastAsia"/>
              <w:noProof/>
            </w:rPr>
          </w:pPr>
          <w:hyperlink w:anchor="_Toc337667960" w:history="1">
            <w:r w:rsidRPr="004820BF">
              <w:rPr>
                <w:rStyle w:val="Hyperlink"/>
                <w:noProof/>
              </w:rPr>
              <w:t>3.5.2</w:t>
            </w:r>
            <w:r>
              <w:rPr>
                <w:rFonts w:eastAsiaTheme="minorEastAsia"/>
                <w:noProof/>
              </w:rPr>
              <w:tab/>
            </w:r>
            <w:r w:rsidRPr="004820BF">
              <w:rPr>
                <w:rStyle w:val="Hyperlink"/>
                <w:noProof/>
              </w:rPr>
              <w:t>Nonfunctional Requirements</w:t>
            </w:r>
            <w:r>
              <w:rPr>
                <w:noProof/>
                <w:webHidden/>
              </w:rPr>
              <w:tab/>
            </w:r>
            <w:r>
              <w:rPr>
                <w:noProof/>
                <w:webHidden/>
              </w:rPr>
              <w:fldChar w:fldCharType="begin"/>
            </w:r>
            <w:r>
              <w:rPr>
                <w:noProof/>
                <w:webHidden/>
              </w:rPr>
              <w:instrText xml:space="preserve"> PAGEREF _Toc337667960 \h </w:instrText>
            </w:r>
            <w:r>
              <w:rPr>
                <w:noProof/>
                <w:webHidden/>
              </w:rPr>
            </w:r>
            <w:r>
              <w:rPr>
                <w:noProof/>
                <w:webHidden/>
              </w:rPr>
              <w:fldChar w:fldCharType="separate"/>
            </w:r>
            <w:r>
              <w:rPr>
                <w:noProof/>
                <w:webHidden/>
              </w:rPr>
              <w:t>13</w:t>
            </w:r>
            <w:r>
              <w:rPr>
                <w:noProof/>
                <w:webHidden/>
              </w:rPr>
              <w:fldChar w:fldCharType="end"/>
            </w:r>
          </w:hyperlink>
        </w:p>
        <w:p w14:paraId="07921000" w14:textId="77777777" w:rsidR="002A4246" w:rsidRDefault="002A4246">
          <w:pPr>
            <w:pStyle w:val="Verzeichnis1"/>
            <w:tabs>
              <w:tab w:val="left" w:pos="440"/>
              <w:tab w:val="right" w:leader="dot" w:pos="9054"/>
            </w:tabs>
            <w:rPr>
              <w:rFonts w:eastAsiaTheme="minorEastAsia"/>
              <w:noProof/>
            </w:rPr>
          </w:pPr>
          <w:hyperlink w:anchor="_Toc337667961" w:history="1">
            <w:r w:rsidRPr="004820BF">
              <w:rPr>
                <w:rStyle w:val="Hyperlink"/>
                <w:noProof/>
              </w:rPr>
              <w:t>4</w:t>
            </w:r>
            <w:r>
              <w:rPr>
                <w:rFonts w:eastAsiaTheme="minorEastAsia"/>
                <w:noProof/>
              </w:rPr>
              <w:tab/>
            </w:r>
            <w:r w:rsidRPr="004820BF">
              <w:rPr>
                <w:rStyle w:val="Hyperlink"/>
                <w:noProof/>
              </w:rPr>
              <w:t>Application Deployment</w:t>
            </w:r>
            <w:r>
              <w:rPr>
                <w:noProof/>
                <w:webHidden/>
              </w:rPr>
              <w:tab/>
            </w:r>
            <w:r>
              <w:rPr>
                <w:noProof/>
                <w:webHidden/>
              </w:rPr>
              <w:fldChar w:fldCharType="begin"/>
            </w:r>
            <w:r>
              <w:rPr>
                <w:noProof/>
                <w:webHidden/>
              </w:rPr>
              <w:instrText xml:space="preserve"> PAGEREF _Toc337667961 \h </w:instrText>
            </w:r>
            <w:r>
              <w:rPr>
                <w:noProof/>
                <w:webHidden/>
              </w:rPr>
            </w:r>
            <w:r>
              <w:rPr>
                <w:noProof/>
                <w:webHidden/>
              </w:rPr>
              <w:fldChar w:fldCharType="separate"/>
            </w:r>
            <w:r>
              <w:rPr>
                <w:noProof/>
                <w:webHidden/>
              </w:rPr>
              <w:t>14</w:t>
            </w:r>
            <w:r>
              <w:rPr>
                <w:noProof/>
                <w:webHidden/>
              </w:rPr>
              <w:fldChar w:fldCharType="end"/>
            </w:r>
          </w:hyperlink>
        </w:p>
        <w:p w14:paraId="097C8295" w14:textId="77777777" w:rsidR="002A4246" w:rsidRDefault="002A4246">
          <w:pPr>
            <w:pStyle w:val="Verzeichnis2"/>
            <w:tabs>
              <w:tab w:val="left" w:pos="880"/>
              <w:tab w:val="right" w:leader="dot" w:pos="9054"/>
            </w:tabs>
            <w:rPr>
              <w:rFonts w:eastAsiaTheme="minorEastAsia"/>
              <w:noProof/>
            </w:rPr>
          </w:pPr>
          <w:hyperlink w:anchor="_Toc337667962" w:history="1">
            <w:r w:rsidRPr="004820BF">
              <w:rPr>
                <w:rStyle w:val="Hyperlink"/>
                <w:noProof/>
              </w:rPr>
              <w:t>4.1</w:t>
            </w:r>
            <w:r>
              <w:rPr>
                <w:rFonts w:eastAsiaTheme="minorEastAsia"/>
                <w:noProof/>
              </w:rPr>
              <w:tab/>
            </w:r>
            <w:r w:rsidRPr="004820BF">
              <w:rPr>
                <w:rStyle w:val="Hyperlink"/>
                <w:noProof/>
              </w:rPr>
              <w:t>Limitations to Portability</w:t>
            </w:r>
            <w:r>
              <w:rPr>
                <w:noProof/>
                <w:webHidden/>
              </w:rPr>
              <w:tab/>
            </w:r>
            <w:r>
              <w:rPr>
                <w:noProof/>
                <w:webHidden/>
              </w:rPr>
              <w:fldChar w:fldCharType="begin"/>
            </w:r>
            <w:r>
              <w:rPr>
                <w:noProof/>
                <w:webHidden/>
              </w:rPr>
              <w:instrText xml:space="preserve"> PAGEREF _Toc337667962 \h </w:instrText>
            </w:r>
            <w:r>
              <w:rPr>
                <w:noProof/>
                <w:webHidden/>
              </w:rPr>
            </w:r>
            <w:r>
              <w:rPr>
                <w:noProof/>
                <w:webHidden/>
              </w:rPr>
              <w:fldChar w:fldCharType="separate"/>
            </w:r>
            <w:r>
              <w:rPr>
                <w:noProof/>
                <w:webHidden/>
              </w:rPr>
              <w:t>14</w:t>
            </w:r>
            <w:r>
              <w:rPr>
                <w:noProof/>
                <w:webHidden/>
              </w:rPr>
              <w:fldChar w:fldCharType="end"/>
            </w:r>
          </w:hyperlink>
        </w:p>
        <w:p w14:paraId="08AA328C" w14:textId="77777777" w:rsidR="002A4246" w:rsidRDefault="002A4246">
          <w:pPr>
            <w:pStyle w:val="Verzeichnis3"/>
            <w:tabs>
              <w:tab w:val="left" w:pos="1320"/>
              <w:tab w:val="right" w:leader="dot" w:pos="9054"/>
            </w:tabs>
            <w:rPr>
              <w:rFonts w:eastAsiaTheme="minorEastAsia"/>
              <w:noProof/>
            </w:rPr>
          </w:pPr>
          <w:hyperlink w:anchor="_Toc337667963" w:history="1">
            <w:r w:rsidRPr="004820BF">
              <w:rPr>
                <w:rStyle w:val="Hyperlink"/>
                <w:noProof/>
              </w:rPr>
              <w:t>4.1.1</w:t>
            </w:r>
            <w:r>
              <w:rPr>
                <w:rFonts w:eastAsiaTheme="minorEastAsia"/>
                <w:noProof/>
              </w:rPr>
              <w:tab/>
            </w:r>
            <w:r w:rsidRPr="004820BF">
              <w:rPr>
                <w:rStyle w:val="Hyperlink"/>
                <w:noProof/>
              </w:rPr>
              <w:t>Instruction Set Architecture</w:t>
            </w:r>
            <w:r>
              <w:rPr>
                <w:noProof/>
                <w:webHidden/>
              </w:rPr>
              <w:tab/>
            </w:r>
            <w:r>
              <w:rPr>
                <w:noProof/>
                <w:webHidden/>
              </w:rPr>
              <w:fldChar w:fldCharType="begin"/>
            </w:r>
            <w:r>
              <w:rPr>
                <w:noProof/>
                <w:webHidden/>
              </w:rPr>
              <w:instrText xml:space="preserve"> PAGEREF _Toc337667963 \h </w:instrText>
            </w:r>
            <w:r>
              <w:rPr>
                <w:noProof/>
                <w:webHidden/>
              </w:rPr>
            </w:r>
            <w:r>
              <w:rPr>
                <w:noProof/>
                <w:webHidden/>
              </w:rPr>
              <w:fldChar w:fldCharType="separate"/>
            </w:r>
            <w:r>
              <w:rPr>
                <w:noProof/>
                <w:webHidden/>
              </w:rPr>
              <w:t>14</w:t>
            </w:r>
            <w:r>
              <w:rPr>
                <w:noProof/>
                <w:webHidden/>
              </w:rPr>
              <w:fldChar w:fldCharType="end"/>
            </w:r>
          </w:hyperlink>
        </w:p>
        <w:p w14:paraId="0461E2FB" w14:textId="77777777" w:rsidR="002A4246" w:rsidRDefault="002A4246">
          <w:pPr>
            <w:pStyle w:val="Verzeichnis3"/>
            <w:tabs>
              <w:tab w:val="left" w:pos="1320"/>
              <w:tab w:val="right" w:leader="dot" w:pos="9054"/>
            </w:tabs>
            <w:rPr>
              <w:rFonts w:eastAsiaTheme="minorEastAsia"/>
              <w:noProof/>
            </w:rPr>
          </w:pPr>
          <w:hyperlink w:anchor="_Toc337667964" w:history="1">
            <w:r w:rsidRPr="004820BF">
              <w:rPr>
                <w:rStyle w:val="Hyperlink"/>
                <w:noProof/>
              </w:rPr>
              <w:t>4.1.2</w:t>
            </w:r>
            <w:r>
              <w:rPr>
                <w:rFonts w:eastAsiaTheme="minorEastAsia"/>
                <w:noProof/>
              </w:rPr>
              <w:tab/>
            </w:r>
            <w:r w:rsidRPr="004820BF">
              <w:rPr>
                <w:rStyle w:val="Hyperlink"/>
                <w:noProof/>
              </w:rPr>
              <w:t>Hardware Dependencies</w:t>
            </w:r>
            <w:r>
              <w:rPr>
                <w:noProof/>
                <w:webHidden/>
              </w:rPr>
              <w:tab/>
            </w:r>
            <w:r>
              <w:rPr>
                <w:noProof/>
                <w:webHidden/>
              </w:rPr>
              <w:fldChar w:fldCharType="begin"/>
            </w:r>
            <w:r>
              <w:rPr>
                <w:noProof/>
                <w:webHidden/>
              </w:rPr>
              <w:instrText xml:space="preserve"> PAGEREF _Toc337667964 \h </w:instrText>
            </w:r>
            <w:r>
              <w:rPr>
                <w:noProof/>
                <w:webHidden/>
              </w:rPr>
            </w:r>
            <w:r>
              <w:rPr>
                <w:noProof/>
                <w:webHidden/>
              </w:rPr>
              <w:fldChar w:fldCharType="separate"/>
            </w:r>
            <w:r>
              <w:rPr>
                <w:noProof/>
                <w:webHidden/>
              </w:rPr>
              <w:t>14</w:t>
            </w:r>
            <w:r>
              <w:rPr>
                <w:noProof/>
                <w:webHidden/>
              </w:rPr>
              <w:fldChar w:fldCharType="end"/>
            </w:r>
          </w:hyperlink>
        </w:p>
        <w:p w14:paraId="3A4D5A8D" w14:textId="77777777" w:rsidR="002A4246" w:rsidRDefault="002A4246">
          <w:pPr>
            <w:pStyle w:val="Verzeichnis3"/>
            <w:tabs>
              <w:tab w:val="left" w:pos="1320"/>
              <w:tab w:val="right" w:leader="dot" w:pos="9054"/>
            </w:tabs>
            <w:rPr>
              <w:rFonts w:eastAsiaTheme="minorEastAsia"/>
              <w:noProof/>
            </w:rPr>
          </w:pPr>
          <w:hyperlink w:anchor="_Toc337667965" w:history="1">
            <w:r w:rsidRPr="004820BF">
              <w:rPr>
                <w:rStyle w:val="Hyperlink"/>
                <w:noProof/>
              </w:rPr>
              <w:t>4.1.3</w:t>
            </w:r>
            <w:r>
              <w:rPr>
                <w:rFonts w:eastAsiaTheme="minorEastAsia"/>
                <w:noProof/>
              </w:rPr>
              <w:tab/>
            </w:r>
            <w:r w:rsidRPr="004820BF">
              <w:rPr>
                <w:rStyle w:val="Hyperlink"/>
                <w:noProof/>
              </w:rPr>
              <w:t>Software Dependencies</w:t>
            </w:r>
            <w:r>
              <w:rPr>
                <w:noProof/>
                <w:webHidden/>
              </w:rPr>
              <w:tab/>
            </w:r>
            <w:r>
              <w:rPr>
                <w:noProof/>
                <w:webHidden/>
              </w:rPr>
              <w:fldChar w:fldCharType="begin"/>
            </w:r>
            <w:r>
              <w:rPr>
                <w:noProof/>
                <w:webHidden/>
              </w:rPr>
              <w:instrText xml:space="preserve"> PAGEREF _Toc337667965 \h </w:instrText>
            </w:r>
            <w:r>
              <w:rPr>
                <w:noProof/>
                <w:webHidden/>
              </w:rPr>
            </w:r>
            <w:r>
              <w:rPr>
                <w:noProof/>
                <w:webHidden/>
              </w:rPr>
              <w:fldChar w:fldCharType="separate"/>
            </w:r>
            <w:r>
              <w:rPr>
                <w:noProof/>
                <w:webHidden/>
              </w:rPr>
              <w:t>14</w:t>
            </w:r>
            <w:r>
              <w:rPr>
                <w:noProof/>
                <w:webHidden/>
              </w:rPr>
              <w:fldChar w:fldCharType="end"/>
            </w:r>
          </w:hyperlink>
        </w:p>
        <w:p w14:paraId="4497A2DF" w14:textId="77777777" w:rsidR="002A4246" w:rsidRDefault="002A4246">
          <w:pPr>
            <w:pStyle w:val="Verzeichnis3"/>
            <w:tabs>
              <w:tab w:val="left" w:pos="1320"/>
              <w:tab w:val="right" w:leader="dot" w:pos="9054"/>
            </w:tabs>
            <w:rPr>
              <w:rFonts w:eastAsiaTheme="minorEastAsia"/>
              <w:noProof/>
            </w:rPr>
          </w:pPr>
          <w:hyperlink w:anchor="_Toc337667966" w:history="1">
            <w:r w:rsidRPr="004820BF">
              <w:rPr>
                <w:rStyle w:val="Hyperlink"/>
                <w:noProof/>
              </w:rPr>
              <w:t>4.1.4</w:t>
            </w:r>
            <w:r>
              <w:rPr>
                <w:rFonts w:eastAsiaTheme="minorEastAsia"/>
                <w:noProof/>
              </w:rPr>
              <w:tab/>
            </w:r>
            <w:r w:rsidRPr="004820BF">
              <w:rPr>
                <w:rStyle w:val="Hyperlink"/>
                <w:noProof/>
              </w:rPr>
              <w:t>Dependency Conflicts</w:t>
            </w:r>
            <w:r>
              <w:rPr>
                <w:noProof/>
                <w:webHidden/>
              </w:rPr>
              <w:tab/>
            </w:r>
            <w:r>
              <w:rPr>
                <w:noProof/>
                <w:webHidden/>
              </w:rPr>
              <w:fldChar w:fldCharType="begin"/>
            </w:r>
            <w:r>
              <w:rPr>
                <w:noProof/>
                <w:webHidden/>
              </w:rPr>
              <w:instrText xml:space="preserve"> PAGEREF _Toc337667966 \h </w:instrText>
            </w:r>
            <w:r>
              <w:rPr>
                <w:noProof/>
                <w:webHidden/>
              </w:rPr>
            </w:r>
            <w:r>
              <w:rPr>
                <w:noProof/>
                <w:webHidden/>
              </w:rPr>
              <w:fldChar w:fldCharType="separate"/>
            </w:r>
            <w:r>
              <w:rPr>
                <w:noProof/>
                <w:webHidden/>
              </w:rPr>
              <w:t>15</w:t>
            </w:r>
            <w:r>
              <w:rPr>
                <w:noProof/>
                <w:webHidden/>
              </w:rPr>
              <w:fldChar w:fldCharType="end"/>
            </w:r>
          </w:hyperlink>
        </w:p>
        <w:p w14:paraId="08502214" w14:textId="77777777" w:rsidR="002A4246" w:rsidRDefault="002A4246">
          <w:pPr>
            <w:pStyle w:val="Verzeichnis2"/>
            <w:tabs>
              <w:tab w:val="left" w:pos="880"/>
              <w:tab w:val="right" w:leader="dot" w:pos="9054"/>
            </w:tabs>
            <w:rPr>
              <w:rFonts w:eastAsiaTheme="minorEastAsia"/>
              <w:noProof/>
            </w:rPr>
          </w:pPr>
          <w:hyperlink w:anchor="_Toc337667967" w:history="1">
            <w:r w:rsidRPr="004820BF">
              <w:rPr>
                <w:rStyle w:val="Hyperlink"/>
                <w:noProof/>
              </w:rPr>
              <w:t>4.2</w:t>
            </w:r>
            <w:r>
              <w:rPr>
                <w:rFonts w:eastAsiaTheme="minorEastAsia"/>
                <w:noProof/>
              </w:rPr>
              <w:tab/>
            </w:r>
            <w:r w:rsidRPr="004820BF">
              <w:rPr>
                <w:rStyle w:val="Hyperlink"/>
                <w:noProof/>
              </w:rPr>
              <w:t>Source Code versus Binary File Transmission</w:t>
            </w:r>
            <w:r>
              <w:rPr>
                <w:noProof/>
                <w:webHidden/>
              </w:rPr>
              <w:tab/>
            </w:r>
            <w:r>
              <w:rPr>
                <w:noProof/>
                <w:webHidden/>
              </w:rPr>
              <w:fldChar w:fldCharType="begin"/>
            </w:r>
            <w:r>
              <w:rPr>
                <w:noProof/>
                <w:webHidden/>
              </w:rPr>
              <w:instrText xml:space="preserve"> PAGEREF _Toc337667967 \h </w:instrText>
            </w:r>
            <w:r>
              <w:rPr>
                <w:noProof/>
                <w:webHidden/>
              </w:rPr>
            </w:r>
            <w:r>
              <w:rPr>
                <w:noProof/>
                <w:webHidden/>
              </w:rPr>
              <w:fldChar w:fldCharType="separate"/>
            </w:r>
            <w:r>
              <w:rPr>
                <w:noProof/>
                <w:webHidden/>
              </w:rPr>
              <w:t>15</w:t>
            </w:r>
            <w:r>
              <w:rPr>
                <w:noProof/>
                <w:webHidden/>
              </w:rPr>
              <w:fldChar w:fldCharType="end"/>
            </w:r>
          </w:hyperlink>
        </w:p>
        <w:p w14:paraId="0537FD4F" w14:textId="77777777" w:rsidR="002A4246" w:rsidRDefault="002A4246">
          <w:pPr>
            <w:pStyle w:val="Verzeichnis2"/>
            <w:tabs>
              <w:tab w:val="left" w:pos="880"/>
              <w:tab w:val="right" w:leader="dot" w:pos="9054"/>
            </w:tabs>
            <w:rPr>
              <w:rFonts w:eastAsiaTheme="minorEastAsia"/>
              <w:noProof/>
            </w:rPr>
          </w:pPr>
          <w:hyperlink w:anchor="_Toc337667968" w:history="1">
            <w:r w:rsidRPr="004820BF">
              <w:rPr>
                <w:rStyle w:val="Hyperlink"/>
                <w:noProof/>
              </w:rPr>
              <w:t>4.3</w:t>
            </w:r>
            <w:r>
              <w:rPr>
                <w:rFonts w:eastAsiaTheme="minorEastAsia"/>
                <w:noProof/>
              </w:rPr>
              <w:tab/>
            </w:r>
            <w:r w:rsidRPr="004820BF">
              <w:rPr>
                <w:rStyle w:val="Hyperlink"/>
                <w:noProof/>
              </w:rPr>
              <w:t>Packaging Dependencies</w:t>
            </w:r>
            <w:r>
              <w:rPr>
                <w:noProof/>
                <w:webHidden/>
              </w:rPr>
              <w:tab/>
            </w:r>
            <w:r>
              <w:rPr>
                <w:noProof/>
                <w:webHidden/>
              </w:rPr>
              <w:fldChar w:fldCharType="begin"/>
            </w:r>
            <w:r>
              <w:rPr>
                <w:noProof/>
                <w:webHidden/>
              </w:rPr>
              <w:instrText xml:space="preserve"> PAGEREF _Toc337667968 \h </w:instrText>
            </w:r>
            <w:r>
              <w:rPr>
                <w:noProof/>
                <w:webHidden/>
              </w:rPr>
            </w:r>
            <w:r>
              <w:rPr>
                <w:noProof/>
                <w:webHidden/>
              </w:rPr>
              <w:fldChar w:fldCharType="separate"/>
            </w:r>
            <w:r>
              <w:rPr>
                <w:noProof/>
                <w:webHidden/>
              </w:rPr>
              <w:t>16</w:t>
            </w:r>
            <w:r>
              <w:rPr>
                <w:noProof/>
                <w:webHidden/>
              </w:rPr>
              <w:fldChar w:fldCharType="end"/>
            </w:r>
          </w:hyperlink>
        </w:p>
        <w:p w14:paraId="4FFD8156" w14:textId="77777777" w:rsidR="002A4246" w:rsidRDefault="002A4246">
          <w:pPr>
            <w:pStyle w:val="Verzeichnis3"/>
            <w:tabs>
              <w:tab w:val="left" w:pos="1320"/>
              <w:tab w:val="right" w:leader="dot" w:pos="9054"/>
            </w:tabs>
            <w:rPr>
              <w:rFonts w:eastAsiaTheme="minorEastAsia"/>
              <w:noProof/>
            </w:rPr>
          </w:pPr>
          <w:hyperlink w:anchor="_Toc337667969" w:history="1">
            <w:r w:rsidRPr="004820BF">
              <w:rPr>
                <w:rStyle w:val="Hyperlink"/>
                <w:noProof/>
              </w:rPr>
              <w:t>4.3.1</w:t>
            </w:r>
            <w:r>
              <w:rPr>
                <w:rFonts w:eastAsiaTheme="minorEastAsia"/>
                <w:noProof/>
              </w:rPr>
              <w:tab/>
            </w:r>
            <w:r w:rsidRPr="004820BF">
              <w:rPr>
                <w:rStyle w:val="Hyperlink"/>
                <w:noProof/>
              </w:rPr>
              <w:t>Remote Install</w:t>
            </w:r>
            <w:r>
              <w:rPr>
                <w:noProof/>
                <w:webHidden/>
              </w:rPr>
              <w:tab/>
            </w:r>
            <w:r>
              <w:rPr>
                <w:noProof/>
                <w:webHidden/>
              </w:rPr>
              <w:fldChar w:fldCharType="begin"/>
            </w:r>
            <w:r>
              <w:rPr>
                <w:noProof/>
                <w:webHidden/>
              </w:rPr>
              <w:instrText xml:space="preserve"> PAGEREF _Toc337667969 \h </w:instrText>
            </w:r>
            <w:r>
              <w:rPr>
                <w:noProof/>
                <w:webHidden/>
              </w:rPr>
            </w:r>
            <w:r>
              <w:rPr>
                <w:noProof/>
                <w:webHidden/>
              </w:rPr>
              <w:fldChar w:fldCharType="separate"/>
            </w:r>
            <w:r>
              <w:rPr>
                <w:noProof/>
                <w:webHidden/>
              </w:rPr>
              <w:t>16</w:t>
            </w:r>
            <w:r>
              <w:rPr>
                <w:noProof/>
                <w:webHidden/>
              </w:rPr>
              <w:fldChar w:fldCharType="end"/>
            </w:r>
          </w:hyperlink>
        </w:p>
        <w:p w14:paraId="4B579E94" w14:textId="77777777" w:rsidR="002A4246" w:rsidRDefault="002A4246">
          <w:pPr>
            <w:pStyle w:val="Verzeichnis3"/>
            <w:tabs>
              <w:tab w:val="left" w:pos="1320"/>
              <w:tab w:val="right" w:leader="dot" w:pos="9054"/>
            </w:tabs>
            <w:rPr>
              <w:rFonts w:eastAsiaTheme="minorEastAsia"/>
              <w:noProof/>
            </w:rPr>
          </w:pPr>
          <w:hyperlink w:anchor="_Toc337667970" w:history="1">
            <w:r w:rsidRPr="004820BF">
              <w:rPr>
                <w:rStyle w:val="Hyperlink"/>
                <w:noProof/>
              </w:rPr>
              <w:t>4.3.2</w:t>
            </w:r>
            <w:r>
              <w:rPr>
                <w:rFonts w:eastAsiaTheme="minorEastAsia"/>
                <w:noProof/>
              </w:rPr>
              <w:tab/>
            </w:r>
            <w:r w:rsidRPr="004820BF">
              <w:rPr>
                <w:rStyle w:val="Hyperlink"/>
                <w:noProof/>
              </w:rPr>
              <w:t>Library Packaging</w:t>
            </w:r>
            <w:r>
              <w:rPr>
                <w:noProof/>
                <w:webHidden/>
              </w:rPr>
              <w:tab/>
            </w:r>
            <w:r>
              <w:rPr>
                <w:noProof/>
                <w:webHidden/>
              </w:rPr>
              <w:fldChar w:fldCharType="begin"/>
            </w:r>
            <w:r>
              <w:rPr>
                <w:noProof/>
                <w:webHidden/>
              </w:rPr>
              <w:instrText xml:space="preserve"> PAGEREF _Toc337667970 \h </w:instrText>
            </w:r>
            <w:r>
              <w:rPr>
                <w:noProof/>
                <w:webHidden/>
              </w:rPr>
            </w:r>
            <w:r>
              <w:rPr>
                <w:noProof/>
                <w:webHidden/>
              </w:rPr>
              <w:fldChar w:fldCharType="separate"/>
            </w:r>
            <w:r>
              <w:rPr>
                <w:noProof/>
                <w:webHidden/>
              </w:rPr>
              <w:t>16</w:t>
            </w:r>
            <w:r>
              <w:rPr>
                <w:noProof/>
                <w:webHidden/>
              </w:rPr>
              <w:fldChar w:fldCharType="end"/>
            </w:r>
          </w:hyperlink>
        </w:p>
        <w:p w14:paraId="7B6B618A" w14:textId="77777777" w:rsidR="002A4246" w:rsidRDefault="002A4246">
          <w:pPr>
            <w:pStyle w:val="Verzeichnis3"/>
            <w:tabs>
              <w:tab w:val="left" w:pos="1320"/>
              <w:tab w:val="right" w:leader="dot" w:pos="9054"/>
            </w:tabs>
            <w:rPr>
              <w:rFonts w:eastAsiaTheme="minorEastAsia"/>
              <w:noProof/>
            </w:rPr>
          </w:pPr>
          <w:hyperlink w:anchor="_Toc337667971" w:history="1">
            <w:r w:rsidRPr="004820BF">
              <w:rPr>
                <w:rStyle w:val="Hyperlink"/>
                <w:noProof/>
              </w:rPr>
              <w:t>4.3.3</w:t>
            </w:r>
            <w:r>
              <w:rPr>
                <w:rFonts w:eastAsiaTheme="minorEastAsia"/>
                <w:noProof/>
              </w:rPr>
              <w:tab/>
            </w:r>
            <w:r w:rsidRPr="004820BF">
              <w:rPr>
                <w:rStyle w:val="Hyperlink"/>
                <w:noProof/>
              </w:rPr>
              <w:t>Static Linking</w:t>
            </w:r>
            <w:r>
              <w:rPr>
                <w:noProof/>
                <w:webHidden/>
              </w:rPr>
              <w:tab/>
            </w:r>
            <w:r>
              <w:rPr>
                <w:noProof/>
                <w:webHidden/>
              </w:rPr>
              <w:fldChar w:fldCharType="begin"/>
            </w:r>
            <w:r>
              <w:rPr>
                <w:noProof/>
                <w:webHidden/>
              </w:rPr>
              <w:instrText xml:space="preserve"> PAGEREF _Toc337667971 \h </w:instrText>
            </w:r>
            <w:r>
              <w:rPr>
                <w:noProof/>
                <w:webHidden/>
              </w:rPr>
            </w:r>
            <w:r>
              <w:rPr>
                <w:noProof/>
                <w:webHidden/>
              </w:rPr>
              <w:fldChar w:fldCharType="separate"/>
            </w:r>
            <w:r>
              <w:rPr>
                <w:noProof/>
                <w:webHidden/>
              </w:rPr>
              <w:t>17</w:t>
            </w:r>
            <w:r>
              <w:rPr>
                <w:noProof/>
                <w:webHidden/>
              </w:rPr>
              <w:fldChar w:fldCharType="end"/>
            </w:r>
          </w:hyperlink>
        </w:p>
        <w:p w14:paraId="6189D9CD" w14:textId="77777777" w:rsidR="002A4246" w:rsidRDefault="002A4246">
          <w:pPr>
            <w:pStyle w:val="Verzeichnis3"/>
            <w:tabs>
              <w:tab w:val="left" w:pos="1320"/>
              <w:tab w:val="right" w:leader="dot" w:pos="9054"/>
            </w:tabs>
            <w:rPr>
              <w:rFonts w:eastAsiaTheme="minorEastAsia"/>
              <w:noProof/>
            </w:rPr>
          </w:pPr>
          <w:hyperlink w:anchor="_Toc337667972" w:history="1">
            <w:r w:rsidRPr="004820BF">
              <w:rPr>
                <w:rStyle w:val="Hyperlink"/>
                <w:noProof/>
              </w:rPr>
              <w:t>4.3.4</w:t>
            </w:r>
            <w:r>
              <w:rPr>
                <w:rFonts w:eastAsiaTheme="minorEastAsia"/>
                <w:noProof/>
              </w:rPr>
              <w:tab/>
            </w:r>
            <w:r w:rsidRPr="004820BF">
              <w:rPr>
                <w:rStyle w:val="Hyperlink"/>
                <w:noProof/>
              </w:rPr>
              <w:t>Application Virtualization</w:t>
            </w:r>
            <w:r>
              <w:rPr>
                <w:noProof/>
                <w:webHidden/>
              </w:rPr>
              <w:tab/>
            </w:r>
            <w:r>
              <w:rPr>
                <w:noProof/>
                <w:webHidden/>
              </w:rPr>
              <w:fldChar w:fldCharType="begin"/>
            </w:r>
            <w:r>
              <w:rPr>
                <w:noProof/>
                <w:webHidden/>
              </w:rPr>
              <w:instrText xml:space="preserve"> PAGEREF _Toc337667972 \h </w:instrText>
            </w:r>
            <w:r>
              <w:rPr>
                <w:noProof/>
                <w:webHidden/>
              </w:rPr>
            </w:r>
            <w:r>
              <w:rPr>
                <w:noProof/>
                <w:webHidden/>
              </w:rPr>
              <w:fldChar w:fldCharType="separate"/>
            </w:r>
            <w:r>
              <w:rPr>
                <w:noProof/>
                <w:webHidden/>
              </w:rPr>
              <w:t>17</w:t>
            </w:r>
            <w:r>
              <w:rPr>
                <w:noProof/>
                <w:webHidden/>
              </w:rPr>
              <w:fldChar w:fldCharType="end"/>
            </w:r>
          </w:hyperlink>
        </w:p>
        <w:p w14:paraId="00757241" w14:textId="77777777" w:rsidR="002A4246" w:rsidRDefault="002A4246">
          <w:pPr>
            <w:pStyle w:val="Verzeichnis1"/>
            <w:tabs>
              <w:tab w:val="left" w:pos="440"/>
              <w:tab w:val="right" w:leader="dot" w:pos="9054"/>
            </w:tabs>
            <w:rPr>
              <w:rFonts w:eastAsiaTheme="minorEastAsia"/>
              <w:noProof/>
            </w:rPr>
          </w:pPr>
          <w:hyperlink w:anchor="_Toc337667973" w:history="1">
            <w:r w:rsidRPr="004820BF">
              <w:rPr>
                <w:rStyle w:val="Hyperlink"/>
                <w:noProof/>
              </w:rPr>
              <w:t>5</w:t>
            </w:r>
            <w:r>
              <w:rPr>
                <w:rFonts w:eastAsiaTheme="minorEastAsia"/>
                <w:noProof/>
              </w:rPr>
              <w:tab/>
            </w:r>
            <w:r w:rsidRPr="004820BF">
              <w:rPr>
                <w:rStyle w:val="Hyperlink"/>
                <w:noProof/>
              </w:rPr>
              <w:t>Application Virtualization for Cloudlets</w:t>
            </w:r>
            <w:r>
              <w:rPr>
                <w:noProof/>
                <w:webHidden/>
              </w:rPr>
              <w:tab/>
            </w:r>
            <w:r>
              <w:rPr>
                <w:noProof/>
                <w:webHidden/>
              </w:rPr>
              <w:fldChar w:fldCharType="begin"/>
            </w:r>
            <w:r>
              <w:rPr>
                <w:noProof/>
                <w:webHidden/>
              </w:rPr>
              <w:instrText xml:space="preserve"> PAGEREF _Toc337667973 \h </w:instrText>
            </w:r>
            <w:r>
              <w:rPr>
                <w:noProof/>
                <w:webHidden/>
              </w:rPr>
            </w:r>
            <w:r>
              <w:rPr>
                <w:noProof/>
                <w:webHidden/>
              </w:rPr>
              <w:fldChar w:fldCharType="separate"/>
            </w:r>
            <w:r>
              <w:rPr>
                <w:noProof/>
                <w:webHidden/>
              </w:rPr>
              <w:t>19</w:t>
            </w:r>
            <w:r>
              <w:rPr>
                <w:noProof/>
                <w:webHidden/>
              </w:rPr>
              <w:fldChar w:fldCharType="end"/>
            </w:r>
          </w:hyperlink>
        </w:p>
        <w:p w14:paraId="34ACE6DB" w14:textId="77777777" w:rsidR="002A4246" w:rsidRDefault="002A4246">
          <w:pPr>
            <w:pStyle w:val="Verzeichnis2"/>
            <w:tabs>
              <w:tab w:val="left" w:pos="880"/>
              <w:tab w:val="right" w:leader="dot" w:pos="9054"/>
            </w:tabs>
            <w:rPr>
              <w:rFonts w:eastAsiaTheme="minorEastAsia"/>
              <w:noProof/>
            </w:rPr>
          </w:pPr>
          <w:hyperlink w:anchor="_Toc337667974" w:history="1">
            <w:r w:rsidRPr="004820BF">
              <w:rPr>
                <w:rStyle w:val="Hyperlink"/>
                <w:noProof/>
              </w:rPr>
              <w:t>5.1</w:t>
            </w:r>
            <w:r>
              <w:rPr>
                <w:rFonts w:eastAsiaTheme="minorEastAsia"/>
                <w:noProof/>
              </w:rPr>
              <w:tab/>
            </w:r>
            <w:r w:rsidRPr="004820BF">
              <w:rPr>
                <w:rStyle w:val="Hyperlink"/>
                <w:noProof/>
              </w:rPr>
              <w:t>Design Goals</w:t>
            </w:r>
            <w:r>
              <w:rPr>
                <w:noProof/>
                <w:webHidden/>
              </w:rPr>
              <w:tab/>
            </w:r>
            <w:r>
              <w:rPr>
                <w:noProof/>
                <w:webHidden/>
              </w:rPr>
              <w:fldChar w:fldCharType="begin"/>
            </w:r>
            <w:r>
              <w:rPr>
                <w:noProof/>
                <w:webHidden/>
              </w:rPr>
              <w:instrText xml:space="preserve"> PAGEREF _Toc337667974 \h </w:instrText>
            </w:r>
            <w:r>
              <w:rPr>
                <w:noProof/>
                <w:webHidden/>
              </w:rPr>
            </w:r>
            <w:r>
              <w:rPr>
                <w:noProof/>
                <w:webHidden/>
              </w:rPr>
              <w:fldChar w:fldCharType="separate"/>
            </w:r>
            <w:r>
              <w:rPr>
                <w:noProof/>
                <w:webHidden/>
              </w:rPr>
              <w:t>19</w:t>
            </w:r>
            <w:r>
              <w:rPr>
                <w:noProof/>
                <w:webHidden/>
              </w:rPr>
              <w:fldChar w:fldCharType="end"/>
            </w:r>
          </w:hyperlink>
        </w:p>
        <w:p w14:paraId="68211EB9" w14:textId="77777777" w:rsidR="002A4246" w:rsidRDefault="002A4246">
          <w:pPr>
            <w:pStyle w:val="Verzeichnis2"/>
            <w:tabs>
              <w:tab w:val="left" w:pos="880"/>
              <w:tab w:val="right" w:leader="dot" w:pos="9054"/>
            </w:tabs>
            <w:rPr>
              <w:rFonts w:eastAsiaTheme="minorEastAsia"/>
              <w:noProof/>
            </w:rPr>
          </w:pPr>
          <w:hyperlink w:anchor="_Toc337667975" w:history="1">
            <w:r w:rsidRPr="004820BF">
              <w:rPr>
                <w:rStyle w:val="Hyperlink"/>
                <w:noProof/>
              </w:rPr>
              <w:t>5.2</w:t>
            </w:r>
            <w:r>
              <w:rPr>
                <w:rFonts w:eastAsiaTheme="minorEastAsia"/>
                <w:noProof/>
              </w:rPr>
              <w:tab/>
            </w:r>
            <w:r w:rsidRPr="004820BF">
              <w:rPr>
                <w:rStyle w:val="Hyperlink"/>
                <w:noProof/>
              </w:rPr>
              <w:t>Application Virtualization Tools</w:t>
            </w:r>
            <w:r>
              <w:rPr>
                <w:noProof/>
                <w:webHidden/>
              </w:rPr>
              <w:tab/>
            </w:r>
            <w:r>
              <w:rPr>
                <w:noProof/>
                <w:webHidden/>
              </w:rPr>
              <w:fldChar w:fldCharType="begin"/>
            </w:r>
            <w:r>
              <w:rPr>
                <w:noProof/>
                <w:webHidden/>
              </w:rPr>
              <w:instrText xml:space="preserve"> PAGEREF _Toc337667975 \h </w:instrText>
            </w:r>
            <w:r>
              <w:rPr>
                <w:noProof/>
                <w:webHidden/>
              </w:rPr>
            </w:r>
            <w:r>
              <w:rPr>
                <w:noProof/>
                <w:webHidden/>
              </w:rPr>
              <w:fldChar w:fldCharType="separate"/>
            </w:r>
            <w:r>
              <w:rPr>
                <w:noProof/>
                <w:webHidden/>
              </w:rPr>
              <w:t>20</w:t>
            </w:r>
            <w:r>
              <w:rPr>
                <w:noProof/>
                <w:webHidden/>
              </w:rPr>
              <w:fldChar w:fldCharType="end"/>
            </w:r>
          </w:hyperlink>
        </w:p>
        <w:p w14:paraId="59A48944" w14:textId="77777777" w:rsidR="002A4246" w:rsidRDefault="002A4246">
          <w:pPr>
            <w:pStyle w:val="Verzeichnis3"/>
            <w:tabs>
              <w:tab w:val="left" w:pos="1320"/>
              <w:tab w:val="right" w:leader="dot" w:pos="9054"/>
            </w:tabs>
            <w:rPr>
              <w:rFonts w:eastAsiaTheme="minorEastAsia"/>
              <w:noProof/>
            </w:rPr>
          </w:pPr>
          <w:hyperlink w:anchor="_Toc337667976" w:history="1">
            <w:r w:rsidRPr="004820BF">
              <w:rPr>
                <w:rStyle w:val="Hyperlink"/>
                <w:noProof/>
              </w:rPr>
              <w:t>5.2.1</w:t>
            </w:r>
            <w:r>
              <w:rPr>
                <w:rFonts w:eastAsiaTheme="minorEastAsia"/>
                <w:noProof/>
              </w:rPr>
              <w:tab/>
            </w:r>
            <w:r w:rsidRPr="004820BF">
              <w:rPr>
                <w:rStyle w:val="Hyperlink"/>
                <w:noProof/>
              </w:rPr>
              <w:t>CDE</w:t>
            </w:r>
            <w:r>
              <w:rPr>
                <w:noProof/>
                <w:webHidden/>
              </w:rPr>
              <w:tab/>
            </w:r>
            <w:r>
              <w:rPr>
                <w:noProof/>
                <w:webHidden/>
              </w:rPr>
              <w:fldChar w:fldCharType="begin"/>
            </w:r>
            <w:r>
              <w:rPr>
                <w:noProof/>
                <w:webHidden/>
              </w:rPr>
              <w:instrText xml:space="preserve"> PAGEREF _Toc337667976 \h </w:instrText>
            </w:r>
            <w:r>
              <w:rPr>
                <w:noProof/>
                <w:webHidden/>
              </w:rPr>
            </w:r>
            <w:r>
              <w:rPr>
                <w:noProof/>
                <w:webHidden/>
              </w:rPr>
              <w:fldChar w:fldCharType="separate"/>
            </w:r>
            <w:r>
              <w:rPr>
                <w:noProof/>
                <w:webHidden/>
              </w:rPr>
              <w:t>20</w:t>
            </w:r>
            <w:r>
              <w:rPr>
                <w:noProof/>
                <w:webHidden/>
              </w:rPr>
              <w:fldChar w:fldCharType="end"/>
            </w:r>
          </w:hyperlink>
        </w:p>
        <w:p w14:paraId="1832E713" w14:textId="77777777" w:rsidR="002A4246" w:rsidRDefault="002A4246">
          <w:pPr>
            <w:pStyle w:val="Verzeichnis3"/>
            <w:tabs>
              <w:tab w:val="left" w:pos="1320"/>
              <w:tab w:val="right" w:leader="dot" w:pos="9054"/>
            </w:tabs>
            <w:rPr>
              <w:rFonts w:eastAsiaTheme="minorEastAsia"/>
              <w:noProof/>
            </w:rPr>
          </w:pPr>
          <w:hyperlink w:anchor="_Toc337667977" w:history="1">
            <w:r w:rsidRPr="004820BF">
              <w:rPr>
                <w:rStyle w:val="Hyperlink"/>
                <w:noProof/>
              </w:rPr>
              <w:t>5.2.2</w:t>
            </w:r>
            <w:r>
              <w:rPr>
                <w:rFonts w:eastAsiaTheme="minorEastAsia"/>
                <w:noProof/>
              </w:rPr>
              <w:tab/>
            </w:r>
            <w:r w:rsidRPr="004820BF">
              <w:rPr>
                <w:rStyle w:val="Hyperlink"/>
                <w:noProof/>
              </w:rPr>
              <w:t>Cameyo</w:t>
            </w:r>
            <w:r>
              <w:rPr>
                <w:noProof/>
                <w:webHidden/>
              </w:rPr>
              <w:tab/>
            </w:r>
            <w:r>
              <w:rPr>
                <w:noProof/>
                <w:webHidden/>
              </w:rPr>
              <w:fldChar w:fldCharType="begin"/>
            </w:r>
            <w:r>
              <w:rPr>
                <w:noProof/>
                <w:webHidden/>
              </w:rPr>
              <w:instrText xml:space="preserve"> PAGEREF _Toc337667977 \h </w:instrText>
            </w:r>
            <w:r>
              <w:rPr>
                <w:noProof/>
                <w:webHidden/>
              </w:rPr>
            </w:r>
            <w:r>
              <w:rPr>
                <w:noProof/>
                <w:webHidden/>
              </w:rPr>
              <w:fldChar w:fldCharType="separate"/>
            </w:r>
            <w:r>
              <w:rPr>
                <w:noProof/>
                <w:webHidden/>
              </w:rPr>
              <w:t>20</w:t>
            </w:r>
            <w:r>
              <w:rPr>
                <w:noProof/>
                <w:webHidden/>
              </w:rPr>
              <w:fldChar w:fldCharType="end"/>
            </w:r>
          </w:hyperlink>
        </w:p>
        <w:p w14:paraId="73D7708F" w14:textId="77777777" w:rsidR="002A4246" w:rsidRDefault="002A4246">
          <w:pPr>
            <w:pStyle w:val="Verzeichnis1"/>
            <w:tabs>
              <w:tab w:val="left" w:pos="440"/>
              <w:tab w:val="right" w:leader="dot" w:pos="9054"/>
            </w:tabs>
            <w:rPr>
              <w:rFonts w:eastAsiaTheme="minorEastAsia"/>
              <w:noProof/>
            </w:rPr>
          </w:pPr>
          <w:hyperlink w:anchor="_Toc337667978" w:history="1">
            <w:r w:rsidRPr="004820BF">
              <w:rPr>
                <w:rStyle w:val="Hyperlink"/>
                <w:noProof/>
              </w:rPr>
              <w:t>6</w:t>
            </w:r>
            <w:r>
              <w:rPr>
                <w:rFonts w:eastAsiaTheme="minorEastAsia"/>
                <w:noProof/>
              </w:rPr>
              <w:tab/>
            </w:r>
            <w:r w:rsidRPr="004820BF">
              <w:rPr>
                <w:rStyle w:val="Hyperlink"/>
                <w:noProof/>
              </w:rPr>
              <w:t>Implementation</w:t>
            </w:r>
            <w:r>
              <w:rPr>
                <w:noProof/>
                <w:webHidden/>
              </w:rPr>
              <w:tab/>
            </w:r>
            <w:r>
              <w:rPr>
                <w:noProof/>
                <w:webHidden/>
              </w:rPr>
              <w:fldChar w:fldCharType="begin"/>
            </w:r>
            <w:r>
              <w:rPr>
                <w:noProof/>
                <w:webHidden/>
              </w:rPr>
              <w:instrText xml:space="preserve"> PAGEREF _Toc337667978 \h </w:instrText>
            </w:r>
            <w:r>
              <w:rPr>
                <w:noProof/>
                <w:webHidden/>
              </w:rPr>
            </w:r>
            <w:r>
              <w:rPr>
                <w:noProof/>
                <w:webHidden/>
              </w:rPr>
              <w:fldChar w:fldCharType="separate"/>
            </w:r>
            <w:r>
              <w:rPr>
                <w:noProof/>
                <w:webHidden/>
              </w:rPr>
              <w:t>22</w:t>
            </w:r>
            <w:r>
              <w:rPr>
                <w:noProof/>
                <w:webHidden/>
              </w:rPr>
              <w:fldChar w:fldCharType="end"/>
            </w:r>
          </w:hyperlink>
        </w:p>
        <w:p w14:paraId="2B0601AE" w14:textId="77777777" w:rsidR="002A4246" w:rsidRDefault="002A4246">
          <w:pPr>
            <w:pStyle w:val="Verzeichnis2"/>
            <w:tabs>
              <w:tab w:val="left" w:pos="880"/>
              <w:tab w:val="right" w:leader="dot" w:pos="9054"/>
            </w:tabs>
            <w:rPr>
              <w:rFonts w:eastAsiaTheme="minorEastAsia"/>
              <w:noProof/>
            </w:rPr>
          </w:pPr>
          <w:hyperlink w:anchor="_Toc337667979" w:history="1">
            <w:r w:rsidRPr="004820BF">
              <w:rPr>
                <w:rStyle w:val="Hyperlink"/>
                <w:noProof/>
              </w:rPr>
              <w:t>6.1</w:t>
            </w:r>
            <w:r>
              <w:rPr>
                <w:rFonts w:eastAsiaTheme="minorEastAsia"/>
                <w:noProof/>
              </w:rPr>
              <w:tab/>
            </w:r>
            <w:r w:rsidRPr="004820BF">
              <w:rPr>
                <w:rStyle w:val="Hyperlink"/>
                <w:noProof/>
              </w:rPr>
              <w:t>Basic Architecture</w:t>
            </w:r>
            <w:r>
              <w:rPr>
                <w:noProof/>
                <w:webHidden/>
              </w:rPr>
              <w:tab/>
            </w:r>
            <w:r>
              <w:rPr>
                <w:noProof/>
                <w:webHidden/>
              </w:rPr>
              <w:fldChar w:fldCharType="begin"/>
            </w:r>
            <w:r>
              <w:rPr>
                <w:noProof/>
                <w:webHidden/>
              </w:rPr>
              <w:instrText xml:space="preserve"> PAGEREF _Toc337667979 \h </w:instrText>
            </w:r>
            <w:r>
              <w:rPr>
                <w:noProof/>
                <w:webHidden/>
              </w:rPr>
            </w:r>
            <w:r>
              <w:rPr>
                <w:noProof/>
                <w:webHidden/>
              </w:rPr>
              <w:fldChar w:fldCharType="separate"/>
            </w:r>
            <w:r>
              <w:rPr>
                <w:noProof/>
                <w:webHidden/>
              </w:rPr>
              <w:t>22</w:t>
            </w:r>
            <w:r>
              <w:rPr>
                <w:noProof/>
                <w:webHidden/>
              </w:rPr>
              <w:fldChar w:fldCharType="end"/>
            </w:r>
          </w:hyperlink>
        </w:p>
        <w:p w14:paraId="207B4110" w14:textId="77777777" w:rsidR="002A4246" w:rsidRDefault="002A4246">
          <w:pPr>
            <w:pStyle w:val="Verzeichnis3"/>
            <w:tabs>
              <w:tab w:val="left" w:pos="1320"/>
              <w:tab w:val="right" w:leader="dot" w:pos="9054"/>
            </w:tabs>
            <w:rPr>
              <w:rFonts w:eastAsiaTheme="minorEastAsia"/>
              <w:noProof/>
            </w:rPr>
          </w:pPr>
          <w:hyperlink w:anchor="_Toc337667980" w:history="1">
            <w:r w:rsidRPr="004820BF">
              <w:rPr>
                <w:rStyle w:val="Hyperlink"/>
                <w:noProof/>
              </w:rPr>
              <w:t>6.1.1</w:t>
            </w:r>
            <w:r>
              <w:rPr>
                <w:rFonts w:eastAsiaTheme="minorEastAsia"/>
                <w:noProof/>
              </w:rPr>
              <w:tab/>
            </w:r>
            <w:r w:rsidRPr="004820BF">
              <w:rPr>
                <w:rStyle w:val="Hyperlink"/>
                <w:noProof/>
              </w:rPr>
              <w:t>Mobile Device</w:t>
            </w:r>
            <w:r>
              <w:rPr>
                <w:noProof/>
                <w:webHidden/>
              </w:rPr>
              <w:tab/>
            </w:r>
            <w:r>
              <w:rPr>
                <w:noProof/>
                <w:webHidden/>
              </w:rPr>
              <w:fldChar w:fldCharType="begin"/>
            </w:r>
            <w:r>
              <w:rPr>
                <w:noProof/>
                <w:webHidden/>
              </w:rPr>
              <w:instrText xml:space="preserve"> PAGEREF _Toc337667980 \h </w:instrText>
            </w:r>
            <w:r>
              <w:rPr>
                <w:noProof/>
                <w:webHidden/>
              </w:rPr>
            </w:r>
            <w:r>
              <w:rPr>
                <w:noProof/>
                <w:webHidden/>
              </w:rPr>
              <w:fldChar w:fldCharType="separate"/>
            </w:r>
            <w:r>
              <w:rPr>
                <w:noProof/>
                <w:webHidden/>
              </w:rPr>
              <w:t>23</w:t>
            </w:r>
            <w:r>
              <w:rPr>
                <w:noProof/>
                <w:webHidden/>
              </w:rPr>
              <w:fldChar w:fldCharType="end"/>
            </w:r>
          </w:hyperlink>
        </w:p>
        <w:p w14:paraId="337BB5EA" w14:textId="77777777" w:rsidR="002A4246" w:rsidRDefault="002A4246">
          <w:pPr>
            <w:pStyle w:val="Verzeichnis3"/>
            <w:tabs>
              <w:tab w:val="left" w:pos="1320"/>
              <w:tab w:val="right" w:leader="dot" w:pos="9054"/>
            </w:tabs>
            <w:rPr>
              <w:rFonts w:eastAsiaTheme="minorEastAsia"/>
              <w:noProof/>
            </w:rPr>
          </w:pPr>
          <w:hyperlink w:anchor="_Toc337667981" w:history="1">
            <w:r w:rsidRPr="004820BF">
              <w:rPr>
                <w:rStyle w:val="Hyperlink"/>
                <w:noProof/>
              </w:rPr>
              <w:t>6.1.2</w:t>
            </w:r>
            <w:r>
              <w:rPr>
                <w:rFonts w:eastAsiaTheme="minorEastAsia"/>
                <w:noProof/>
              </w:rPr>
              <w:tab/>
            </w:r>
            <w:r w:rsidRPr="004820BF">
              <w:rPr>
                <w:rStyle w:val="Hyperlink"/>
                <w:noProof/>
              </w:rPr>
              <w:t>Cloudlet Host</w:t>
            </w:r>
            <w:r>
              <w:rPr>
                <w:noProof/>
                <w:webHidden/>
              </w:rPr>
              <w:tab/>
            </w:r>
            <w:r>
              <w:rPr>
                <w:noProof/>
                <w:webHidden/>
              </w:rPr>
              <w:fldChar w:fldCharType="begin"/>
            </w:r>
            <w:r>
              <w:rPr>
                <w:noProof/>
                <w:webHidden/>
              </w:rPr>
              <w:instrText xml:space="preserve"> PAGEREF _Toc337667981 \h </w:instrText>
            </w:r>
            <w:r>
              <w:rPr>
                <w:noProof/>
                <w:webHidden/>
              </w:rPr>
            </w:r>
            <w:r>
              <w:rPr>
                <w:noProof/>
                <w:webHidden/>
              </w:rPr>
              <w:fldChar w:fldCharType="separate"/>
            </w:r>
            <w:r>
              <w:rPr>
                <w:noProof/>
                <w:webHidden/>
              </w:rPr>
              <w:t>23</w:t>
            </w:r>
            <w:r>
              <w:rPr>
                <w:noProof/>
                <w:webHidden/>
              </w:rPr>
              <w:fldChar w:fldCharType="end"/>
            </w:r>
          </w:hyperlink>
        </w:p>
        <w:p w14:paraId="2BFEA734" w14:textId="77777777" w:rsidR="002A4246" w:rsidRDefault="002A4246">
          <w:pPr>
            <w:pStyle w:val="Verzeichnis3"/>
            <w:tabs>
              <w:tab w:val="left" w:pos="1320"/>
              <w:tab w:val="right" w:leader="dot" w:pos="9054"/>
            </w:tabs>
            <w:rPr>
              <w:rFonts w:eastAsiaTheme="minorEastAsia"/>
              <w:noProof/>
            </w:rPr>
          </w:pPr>
          <w:hyperlink w:anchor="_Toc337667982" w:history="1">
            <w:r w:rsidRPr="004820BF">
              <w:rPr>
                <w:rStyle w:val="Hyperlink"/>
                <w:noProof/>
              </w:rPr>
              <w:t>6.1.3</w:t>
            </w:r>
            <w:r>
              <w:rPr>
                <w:rFonts w:eastAsiaTheme="minorEastAsia"/>
                <w:noProof/>
              </w:rPr>
              <w:tab/>
            </w:r>
            <w:r w:rsidRPr="004820BF">
              <w:rPr>
                <w:rStyle w:val="Hyperlink"/>
                <w:noProof/>
              </w:rPr>
              <w:t>VM Hypervisor</w:t>
            </w:r>
            <w:r>
              <w:rPr>
                <w:noProof/>
                <w:webHidden/>
              </w:rPr>
              <w:tab/>
            </w:r>
            <w:r>
              <w:rPr>
                <w:noProof/>
                <w:webHidden/>
              </w:rPr>
              <w:fldChar w:fldCharType="begin"/>
            </w:r>
            <w:r>
              <w:rPr>
                <w:noProof/>
                <w:webHidden/>
              </w:rPr>
              <w:instrText xml:space="preserve"> PAGEREF _Toc337667982 \h </w:instrText>
            </w:r>
            <w:r>
              <w:rPr>
                <w:noProof/>
                <w:webHidden/>
              </w:rPr>
            </w:r>
            <w:r>
              <w:rPr>
                <w:noProof/>
                <w:webHidden/>
              </w:rPr>
              <w:fldChar w:fldCharType="separate"/>
            </w:r>
            <w:r>
              <w:rPr>
                <w:noProof/>
                <w:webHidden/>
              </w:rPr>
              <w:t>23</w:t>
            </w:r>
            <w:r>
              <w:rPr>
                <w:noProof/>
                <w:webHidden/>
              </w:rPr>
              <w:fldChar w:fldCharType="end"/>
            </w:r>
          </w:hyperlink>
        </w:p>
        <w:p w14:paraId="63613D85" w14:textId="77777777" w:rsidR="002A4246" w:rsidRDefault="002A4246">
          <w:pPr>
            <w:pStyle w:val="Verzeichnis3"/>
            <w:tabs>
              <w:tab w:val="left" w:pos="1320"/>
              <w:tab w:val="right" w:leader="dot" w:pos="9054"/>
            </w:tabs>
            <w:rPr>
              <w:rFonts w:eastAsiaTheme="minorEastAsia"/>
              <w:noProof/>
            </w:rPr>
          </w:pPr>
          <w:hyperlink w:anchor="_Toc337667983" w:history="1">
            <w:r w:rsidRPr="004820BF">
              <w:rPr>
                <w:rStyle w:val="Hyperlink"/>
                <w:noProof/>
              </w:rPr>
              <w:t>6.1.4</w:t>
            </w:r>
            <w:r>
              <w:rPr>
                <w:rFonts w:eastAsiaTheme="minorEastAsia"/>
                <w:noProof/>
              </w:rPr>
              <w:tab/>
            </w:r>
            <w:r w:rsidRPr="004820BF">
              <w:rPr>
                <w:rStyle w:val="Hyperlink"/>
                <w:noProof/>
              </w:rPr>
              <w:t>Cloudlet Client</w:t>
            </w:r>
            <w:r>
              <w:rPr>
                <w:noProof/>
                <w:webHidden/>
              </w:rPr>
              <w:tab/>
            </w:r>
            <w:r>
              <w:rPr>
                <w:noProof/>
                <w:webHidden/>
              </w:rPr>
              <w:fldChar w:fldCharType="begin"/>
            </w:r>
            <w:r>
              <w:rPr>
                <w:noProof/>
                <w:webHidden/>
              </w:rPr>
              <w:instrText xml:space="preserve"> PAGEREF _Toc337667983 \h </w:instrText>
            </w:r>
            <w:r>
              <w:rPr>
                <w:noProof/>
                <w:webHidden/>
              </w:rPr>
            </w:r>
            <w:r>
              <w:rPr>
                <w:noProof/>
                <w:webHidden/>
              </w:rPr>
              <w:fldChar w:fldCharType="separate"/>
            </w:r>
            <w:r>
              <w:rPr>
                <w:noProof/>
                <w:webHidden/>
              </w:rPr>
              <w:t>23</w:t>
            </w:r>
            <w:r>
              <w:rPr>
                <w:noProof/>
                <w:webHidden/>
              </w:rPr>
              <w:fldChar w:fldCharType="end"/>
            </w:r>
          </w:hyperlink>
        </w:p>
        <w:p w14:paraId="24820A09" w14:textId="77777777" w:rsidR="002A4246" w:rsidRDefault="002A4246">
          <w:pPr>
            <w:pStyle w:val="Verzeichnis3"/>
            <w:tabs>
              <w:tab w:val="left" w:pos="1320"/>
              <w:tab w:val="right" w:leader="dot" w:pos="9054"/>
            </w:tabs>
            <w:rPr>
              <w:rFonts w:eastAsiaTheme="minorEastAsia"/>
              <w:noProof/>
            </w:rPr>
          </w:pPr>
          <w:hyperlink w:anchor="_Toc337667984" w:history="1">
            <w:r w:rsidRPr="004820BF">
              <w:rPr>
                <w:rStyle w:val="Hyperlink"/>
                <w:noProof/>
              </w:rPr>
              <w:t>6.1.5</w:t>
            </w:r>
            <w:r>
              <w:rPr>
                <w:rFonts w:eastAsiaTheme="minorEastAsia"/>
                <w:noProof/>
              </w:rPr>
              <w:tab/>
            </w:r>
            <w:r w:rsidRPr="004820BF">
              <w:rPr>
                <w:rStyle w:val="Hyperlink"/>
                <w:noProof/>
              </w:rPr>
              <w:t>Cloudlet Server</w:t>
            </w:r>
            <w:r>
              <w:rPr>
                <w:noProof/>
                <w:webHidden/>
              </w:rPr>
              <w:tab/>
            </w:r>
            <w:r>
              <w:rPr>
                <w:noProof/>
                <w:webHidden/>
              </w:rPr>
              <w:fldChar w:fldCharType="begin"/>
            </w:r>
            <w:r>
              <w:rPr>
                <w:noProof/>
                <w:webHidden/>
              </w:rPr>
              <w:instrText xml:space="preserve"> PAGEREF _Toc337667984 \h </w:instrText>
            </w:r>
            <w:r>
              <w:rPr>
                <w:noProof/>
                <w:webHidden/>
              </w:rPr>
            </w:r>
            <w:r>
              <w:rPr>
                <w:noProof/>
                <w:webHidden/>
              </w:rPr>
              <w:fldChar w:fldCharType="separate"/>
            </w:r>
            <w:r>
              <w:rPr>
                <w:noProof/>
                <w:webHidden/>
              </w:rPr>
              <w:t>24</w:t>
            </w:r>
            <w:r>
              <w:rPr>
                <w:noProof/>
                <w:webHidden/>
              </w:rPr>
              <w:fldChar w:fldCharType="end"/>
            </w:r>
          </w:hyperlink>
        </w:p>
        <w:p w14:paraId="2BC7B245" w14:textId="77777777" w:rsidR="002A4246" w:rsidRDefault="002A4246">
          <w:pPr>
            <w:pStyle w:val="Verzeichnis3"/>
            <w:tabs>
              <w:tab w:val="left" w:pos="1320"/>
              <w:tab w:val="right" w:leader="dot" w:pos="9054"/>
            </w:tabs>
            <w:rPr>
              <w:rFonts w:eastAsiaTheme="minorEastAsia"/>
              <w:noProof/>
            </w:rPr>
          </w:pPr>
          <w:hyperlink w:anchor="_Toc337667985" w:history="1">
            <w:r w:rsidRPr="004820BF">
              <w:rPr>
                <w:rStyle w:val="Hyperlink"/>
                <w:noProof/>
              </w:rPr>
              <w:t>6.1.6</w:t>
            </w:r>
            <w:r>
              <w:rPr>
                <w:rFonts w:eastAsiaTheme="minorEastAsia"/>
                <w:noProof/>
              </w:rPr>
              <w:tab/>
            </w:r>
            <w:r w:rsidRPr="004820BF">
              <w:rPr>
                <w:rStyle w:val="Hyperlink"/>
                <w:noProof/>
              </w:rPr>
              <w:t>Discovery</w:t>
            </w:r>
            <w:r>
              <w:rPr>
                <w:noProof/>
                <w:webHidden/>
              </w:rPr>
              <w:tab/>
            </w:r>
            <w:r>
              <w:rPr>
                <w:noProof/>
                <w:webHidden/>
              </w:rPr>
              <w:fldChar w:fldCharType="begin"/>
            </w:r>
            <w:r>
              <w:rPr>
                <w:noProof/>
                <w:webHidden/>
              </w:rPr>
              <w:instrText xml:space="preserve"> PAGEREF _Toc337667985 \h </w:instrText>
            </w:r>
            <w:r>
              <w:rPr>
                <w:noProof/>
                <w:webHidden/>
              </w:rPr>
            </w:r>
            <w:r>
              <w:rPr>
                <w:noProof/>
                <w:webHidden/>
              </w:rPr>
              <w:fldChar w:fldCharType="separate"/>
            </w:r>
            <w:r>
              <w:rPr>
                <w:noProof/>
                <w:webHidden/>
              </w:rPr>
              <w:t>24</w:t>
            </w:r>
            <w:r>
              <w:rPr>
                <w:noProof/>
                <w:webHidden/>
              </w:rPr>
              <w:fldChar w:fldCharType="end"/>
            </w:r>
          </w:hyperlink>
        </w:p>
        <w:p w14:paraId="270EC0FB" w14:textId="77777777" w:rsidR="002A4246" w:rsidRDefault="002A4246">
          <w:pPr>
            <w:pStyle w:val="Verzeichnis3"/>
            <w:tabs>
              <w:tab w:val="left" w:pos="1320"/>
              <w:tab w:val="right" w:leader="dot" w:pos="9054"/>
            </w:tabs>
            <w:rPr>
              <w:rFonts w:eastAsiaTheme="minorEastAsia"/>
              <w:noProof/>
            </w:rPr>
          </w:pPr>
          <w:hyperlink w:anchor="_Toc337667986" w:history="1">
            <w:r w:rsidRPr="004820BF">
              <w:rPr>
                <w:rStyle w:val="Hyperlink"/>
                <w:noProof/>
              </w:rPr>
              <w:t>6.1.7</w:t>
            </w:r>
            <w:r>
              <w:rPr>
                <w:rFonts w:eastAsiaTheme="minorEastAsia"/>
                <w:noProof/>
              </w:rPr>
              <w:tab/>
            </w:r>
            <w:r w:rsidRPr="004820BF">
              <w:rPr>
                <w:rStyle w:val="Hyperlink"/>
                <w:noProof/>
              </w:rPr>
              <w:t>Application Client</w:t>
            </w:r>
            <w:r>
              <w:rPr>
                <w:noProof/>
                <w:webHidden/>
              </w:rPr>
              <w:tab/>
            </w:r>
            <w:r>
              <w:rPr>
                <w:noProof/>
                <w:webHidden/>
              </w:rPr>
              <w:fldChar w:fldCharType="begin"/>
            </w:r>
            <w:r>
              <w:rPr>
                <w:noProof/>
                <w:webHidden/>
              </w:rPr>
              <w:instrText xml:space="preserve"> PAGEREF _Toc337667986 \h </w:instrText>
            </w:r>
            <w:r>
              <w:rPr>
                <w:noProof/>
                <w:webHidden/>
              </w:rPr>
            </w:r>
            <w:r>
              <w:rPr>
                <w:noProof/>
                <w:webHidden/>
              </w:rPr>
              <w:fldChar w:fldCharType="separate"/>
            </w:r>
            <w:r>
              <w:rPr>
                <w:noProof/>
                <w:webHidden/>
              </w:rPr>
              <w:t>24</w:t>
            </w:r>
            <w:r>
              <w:rPr>
                <w:noProof/>
                <w:webHidden/>
              </w:rPr>
              <w:fldChar w:fldCharType="end"/>
            </w:r>
          </w:hyperlink>
        </w:p>
        <w:p w14:paraId="7C0E34B2" w14:textId="77777777" w:rsidR="002A4246" w:rsidRDefault="002A4246">
          <w:pPr>
            <w:pStyle w:val="Verzeichnis3"/>
            <w:tabs>
              <w:tab w:val="left" w:pos="1320"/>
              <w:tab w:val="right" w:leader="dot" w:pos="9054"/>
            </w:tabs>
            <w:rPr>
              <w:rFonts w:eastAsiaTheme="minorEastAsia"/>
              <w:noProof/>
            </w:rPr>
          </w:pPr>
          <w:hyperlink w:anchor="_Toc337667987" w:history="1">
            <w:r w:rsidRPr="004820BF">
              <w:rPr>
                <w:rStyle w:val="Hyperlink"/>
                <w:noProof/>
              </w:rPr>
              <w:t>6.1.8</w:t>
            </w:r>
            <w:r>
              <w:rPr>
                <w:rFonts w:eastAsiaTheme="minorEastAsia"/>
                <w:noProof/>
              </w:rPr>
              <w:tab/>
            </w:r>
            <w:r w:rsidRPr="004820BF">
              <w:rPr>
                <w:rStyle w:val="Hyperlink"/>
                <w:noProof/>
              </w:rPr>
              <w:t>Application Server</w:t>
            </w:r>
            <w:r>
              <w:rPr>
                <w:noProof/>
                <w:webHidden/>
              </w:rPr>
              <w:tab/>
            </w:r>
            <w:r>
              <w:rPr>
                <w:noProof/>
                <w:webHidden/>
              </w:rPr>
              <w:fldChar w:fldCharType="begin"/>
            </w:r>
            <w:r>
              <w:rPr>
                <w:noProof/>
                <w:webHidden/>
              </w:rPr>
              <w:instrText xml:space="preserve"> PAGEREF _Toc337667987 \h </w:instrText>
            </w:r>
            <w:r>
              <w:rPr>
                <w:noProof/>
                <w:webHidden/>
              </w:rPr>
            </w:r>
            <w:r>
              <w:rPr>
                <w:noProof/>
                <w:webHidden/>
              </w:rPr>
              <w:fldChar w:fldCharType="separate"/>
            </w:r>
            <w:r>
              <w:rPr>
                <w:noProof/>
                <w:webHidden/>
              </w:rPr>
              <w:t>24</w:t>
            </w:r>
            <w:r>
              <w:rPr>
                <w:noProof/>
                <w:webHidden/>
              </w:rPr>
              <w:fldChar w:fldCharType="end"/>
            </w:r>
          </w:hyperlink>
        </w:p>
        <w:p w14:paraId="480896DC" w14:textId="77777777" w:rsidR="002A4246" w:rsidRDefault="002A4246">
          <w:pPr>
            <w:pStyle w:val="Verzeichnis3"/>
            <w:tabs>
              <w:tab w:val="left" w:pos="1320"/>
              <w:tab w:val="right" w:leader="dot" w:pos="9054"/>
            </w:tabs>
            <w:rPr>
              <w:rFonts w:eastAsiaTheme="minorEastAsia"/>
              <w:noProof/>
            </w:rPr>
          </w:pPr>
          <w:hyperlink w:anchor="_Toc337667988" w:history="1">
            <w:r w:rsidRPr="004820BF">
              <w:rPr>
                <w:rStyle w:val="Hyperlink"/>
                <w:noProof/>
              </w:rPr>
              <w:t>6.1.9</w:t>
            </w:r>
            <w:r>
              <w:rPr>
                <w:rFonts w:eastAsiaTheme="minorEastAsia"/>
                <w:noProof/>
              </w:rPr>
              <w:tab/>
            </w:r>
            <w:r w:rsidRPr="004820BF">
              <w:rPr>
                <w:rStyle w:val="Hyperlink"/>
                <w:noProof/>
              </w:rPr>
              <w:t>Application Package</w:t>
            </w:r>
            <w:r>
              <w:rPr>
                <w:noProof/>
                <w:webHidden/>
              </w:rPr>
              <w:tab/>
            </w:r>
            <w:r>
              <w:rPr>
                <w:noProof/>
                <w:webHidden/>
              </w:rPr>
              <w:fldChar w:fldCharType="begin"/>
            </w:r>
            <w:r>
              <w:rPr>
                <w:noProof/>
                <w:webHidden/>
              </w:rPr>
              <w:instrText xml:space="preserve"> PAGEREF _Toc337667988 \h </w:instrText>
            </w:r>
            <w:r>
              <w:rPr>
                <w:noProof/>
                <w:webHidden/>
              </w:rPr>
            </w:r>
            <w:r>
              <w:rPr>
                <w:noProof/>
                <w:webHidden/>
              </w:rPr>
              <w:fldChar w:fldCharType="separate"/>
            </w:r>
            <w:r>
              <w:rPr>
                <w:noProof/>
                <w:webHidden/>
              </w:rPr>
              <w:t>25</w:t>
            </w:r>
            <w:r>
              <w:rPr>
                <w:noProof/>
                <w:webHidden/>
              </w:rPr>
              <w:fldChar w:fldCharType="end"/>
            </w:r>
          </w:hyperlink>
        </w:p>
        <w:p w14:paraId="0C905C0D" w14:textId="77777777" w:rsidR="002A4246" w:rsidRDefault="002A4246">
          <w:pPr>
            <w:pStyle w:val="Verzeichnis3"/>
            <w:tabs>
              <w:tab w:val="left" w:pos="1320"/>
              <w:tab w:val="right" w:leader="dot" w:pos="9054"/>
            </w:tabs>
            <w:rPr>
              <w:rFonts w:eastAsiaTheme="minorEastAsia"/>
              <w:noProof/>
            </w:rPr>
          </w:pPr>
          <w:hyperlink w:anchor="_Toc337667989" w:history="1">
            <w:r w:rsidRPr="004820BF">
              <w:rPr>
                <w:rStyle w:val="Hyperlink"/>
                <w:noProof/>
              </w:rPr>
              <w:t>6.1.10</w:t>
            </w:r>
            <w:r>
              <w:rPr>
                <w:rFonts w:eastAsiaTheme="minorEastAsia"/>
                <w:noProof/>
              </w:rPr>
              <w:tab/>
            </w:r>
            <w:r w:rsidRPr="004820BF">
              <w:rPr>
                <w:rStyle w:val="Hyperlink"/>
                <w:noProof/>
              </w:rPr>
              <w:t>Application Metadata</w:t>
            </w:r>
            <w:r>
              <w:rPr>
                <w:noProof/>
                <w:webHidden/>
              </w:rPr>
              <w:tab/>
            </w:r>
            <w:r>
              <w:rPr>
                <w:noProof/>
                <w:webHidden/>
              </w:rPr>
              <w:fldChar w:fldCharType="begin"/>
            </w:r>
            <w:r>
              <w:rPr>
                <w:noProof/>
                <w:webHidden/>
              </w:rPr>
              <w:instrText xml:space="preserve"> PAGEREF _Toc337667989 \h </w:instrText>
            </w:r>
            <w:r>
              <w:rPr>
                <w:noProof/>
                <w:webHidden/>
              </w:rPr>
            </w:r>
            <w:r>
              <w:rPr>
                <w:noProof/>
                <w:webHidden/>
              </w:rPr>
              <w:fldChar w:fldCharType="separate"/>
            </w:r>
            <w:r>
              <w:rPr>
                <w:noProof/>
                <w:webHidden/>
              </w:rPr>
              <w:t>25</w:t>
            </w:r>
            <w:r>
              <w:rPr>
                <w:noProof/>
                <w:webHidden/>
              </w:rPr>
              <w:fldChar w:fldCharType="end"/>
            </w:r>
          </w:hyperlink>
        </w:p>
        <w:p w14:paraId="1928284E" w14:textId="77777777" w:rsidR="002A4246" w:rsidRDefault="002A4246">
          <w:pPr>
            <w:pStyle w:val="Verzeichnis2"/>
            <w:tabs>
              <w:tab w:val="left" w:pos="880"/>
              <w:tab w:val="right" w:leader="dot" w:pos="9054"/>
            </w:tabs>
            <w:rPr>
              <w:rFonts w:eastAsiaTheme="minorEastAsia"/>
              <w:noProof/>
            </w:rPr>
          </w:pPr>
          <w:hyperlink w:anchor="_Toc337667990" w:history="1">
            <w:r w:rsidRPr="004820BF">
              <w:rPr>
                <w:rStyle w:val="Hyperlink"/>
                <w:noProof/>
              </w:rPr>
              <w:t>6.2</w:t>
            </w:r>
            <w:r>
              <w:rPr>
                <w:rFonts w:eastAsiaTheme="minorEastAsia"/>
                <w:noProof/>
              </w:rPr>
              <w:tab/>
            </w:r>
            <w:r w:rsidRPr="004820BF">
              <w:rPr>
                <w:rStyle w:val="Hyperlink"/>
                <w:noProof/>
              </w:rPr>
              <w:t>Application Deployment Sequence</w:t>
            </w:r>
            <w:r>
              <w:rPr>
                <w:noProof/>
                <w:webHidden/>
              </w:rPr>
              <w:tab/>
            </w:r>
            <w:r>
              <w:rPr>
                <w:noProof/>
                <w:webHidden/>
              </w:rPr>
              <w:fldChar w:fldCharType="begin"/>
            </w:r>
            <w:r>
              <w:rPr>
                <w:noProof/>
                <w:webHidden/>
              </w:rPr>
              <w:instrText xml:space="preserve"> PAGEREF _Toc337667990 \h </w:instrText>
            </w:r>
            <w:r>
              <w:rPr>
                <w:noProof/>
                <w:webHidden/>
              </w:rPr>
            </w:r>
            <w:r>
              <w:rPr>
                <w:noProof/>
                <w:webHidden/>
              </w:rPr>
              <w:fldChar w:fldCharType="separate"/>
            </w:r>
            <w:r>
              <w:rPr>
                <w:noProof/>
                <w:webHidden/>
              </w:rPr>
              <w:t>25</w:t>
            </w:r>
            <w:r>
              <w:rPr>
                <w:noProof/>
                <w:webHidden/>
              </w:rPr>
              <w:fldChar w:fldCharType="end"/>
            </w:r>
          </w:hyperlink>
        </w:p>
        <w:p w14:paraId="349EFA0D" w14:textId="77777777" w:rsidR="002A4246" w:rsidRDefault="002A4246">
          <w:pPr>
            <w:pStyle w:val="Verzeichnis2"/>
            <w:tabs>
              <w:tab w:val="left" w:pos="880"/>
              <w:tab w:val="right" w:leader="dot" w:pos="9054"/>
            </w:tabs>
            <w:rPr>
              <w:rFonts w:eastAsiaTheme="minorEastAsia"/>
              <w:noProof/>
            </w:rPr>
          </w:pPr>
          <w:hyperlink w:anchor="_Toc337667991" w:history="1">
            <w:r w:rsidRPr="004820BF">
              <w:rPr>
                <w:rStyle w:val="Hyperlink"/>
                <w:noProof/>
              </w:rPr>
              <w:t>6.3</w:t>
            </w:r>
            <w:r>
              <w:rPr>
                <w:rFonts w:eastAsiaTheme="minorEastAsia"/>
                <w:noProof/>
              </w:rPr>
              <w:tab/>
            </w:r>
            <w:r w:rsidRPr="004820BF">
              <w:rPr>
                <w:rStyle w:val="Hyperlink"/>
                <w:noProof/>
              </w:rPr>
              <w:t>Details</w:t>
            </w:r>
            <w:r>
              <w:rPr>
                <w:noProof/>
                <w:webHidden/>
              </w:rPr>
              <w:tab/>
            </w:r>
            <w:r>
              <w:rPr>
                <w:noProof/>
                <w:webHidden/>
              </w:rPr>
              <w:fldChar w:fldCharType="begin"/>
            </w:r>
            <w:r>
              <w:rPr>
                <w:noProof/>
                <w:webHidden/>
              </w:rPr>
              <w:instrText xml:space="preserve"> PAGEREF _Toc337667991 \h </w:instrText>
            </w:r>
            <w:r>
              <w:rPr>
                <w:noProof/>
                <w:webHidden/>
              </w:rPr>
            </w:r>
            <w:r>
              <w:rPr>
                <w:noProof/>
                <w:webHidden/>
              </w:rPr>
              <w:fldChar w:fldCharType="separate"/>
            </w:r>
            <w:r>
              <w:rPr>
                <w:noProof/>
                <w:webHidden/>
              </w:rPr>
              <w:t>27</w:t>
            </w:r>
            <w:r>
              <w:rPr>
                <w:noProof/>
                <w:webHidden/>
              </w:rPr>
              <w:fldChar w:fldCharType="end"/>
            </w:r>
          </w:hyperlink>
        </w:p>
        <w:p w14:paraId="51EB83A9" w14:textId="77777777" w:rsidR="002A4246" w:rsidRDefault="002A4246">
          <w:pPr>
            <w:pStyle w:val="Verzeichnis3"/>
            <w:tabs>
              <w:tab w:val="left" w:pos="1320"/>
              <w:tab w:val="right" w:leader="dot" w:pos="9054"/>
            </w:tabs>
            <w:rPr>
              <w:rFonts w:eastAsiaTheme="minorEastAsia"/>
              <w:noProof/>
            </w:rPr>
          </w:pPr>
          <w:hyperlink w:anchor="_Toc337667992" w:history="1">
            <w:r w:rsidRPr="004820BF">
              <w:rPr>
                <w:rStyle w:val="Hyperlink"/>
                <w:noProof/>
              </w:rPr>
              <w:t>6.3.1</w:t>
            </w:r>
            <w:r>
              <w:rPr>
                <w:rFonts w:eastAsiaTheme="minorEastAsia"/>
                <w:noProof/>
              </w:rPr>
              <w:tab/>
            </w:r>
            <w:r w:rsidRPr="004820BF">
              <w:rPr>
                <w:rStyle w:val="Hyperlink"/>
                <w:noProof/>
              </w:rPr>
              <w:t>Cloudlet Server Package Architecture</w:t>
            </w:r>
            <w:r>
              <w:rPr>
                <w:noProof/>
                <w:webHidden/>
              </w:rPr>
              <w:tab/>
            </w:r>
            <w:r>
              <w:rPr>
                <w:noProof/>
                <w:webHidden/>
              </w:rPr>
              <w:fldChar w:fldCharType="begin"/>
            </w:r>
            <w:r>
              <w:rPr>
                <w:noProof/>
                <w:webHidden/>
              </w:rPr>
              <w:instrText xml:space="preserve"> PAGEREF _Toc337667992 \h </w:instrText>
            </w:r>
            <w:r>
              <w:rPr>
                <w:noProof/>
                <w:webHidden/>
              </w:rPr>
            </w:r>
            <w:r>
              <w:rPr>
                <w:noProof/>
                <w:webHidden/>
              </w:rPr>
              <w:fldChar w:fldCharType="separate"/>
            </w:r>
            <w:r>
              <w:rPr>
                <w:noProof/>
                <w:webHidden/>
              </w:rPr>
              <w:t>27</w:t>
            </w:r>
            <w:r>
              <w:rPr>
                <w:noProof/>
                <w:webHidden/>
              </w:rPr>
              <w:fldChar w:fldCharType="end"/>
            </w:r>
          </w:hyperlink>
        </w:p>
        <w:p w14:paraId="5326DA69" w14:textId="77777777" w:rsidR="002A4246" w:rsidRDefault="002A4246">
          <w:pPr>
            <w:pStyle w:val="Verzeichnis3"/>
            <w:tabs>
              <w:tab w:val="left" w:pos="1320"/>
              <w:tab w:val="right" w:leader="dot" w:pos="9054"/>
            </w:tabs>
            <w:rPr>
              <w:rFonts w:eastAsiaTheme="minorEastAsia"/>
              <w:noProof/>
            </w:rPr>
          </w:pPr>
          <w:hyperlink w:anchor="_Toc337667993" w:history="1">
            <w:r w:rsidRPr="004820BF">
              <w:rPr>
                <w:rStyle w:val="Hyperlink"/>
                <w:noProof/>
              </w:rPr>
              <w:t>6.3.2</w:t>
            </w:r>
            <w:r>
              <w:rPr>
                <w:rFonts w:eastAsiaTheme="minorEastAsia"/>
                <w:noProof/>
              </w:rPr>
              <w:tab/>
            </w:r>
            <w:r w:rsidRPr="004820BF">
              <w:rPr>
                <w:rStyle w:val="Hyperlink"/>
                <w:noProof/>
              </w:rPr>
              <w:t>Application Metadata and Cloudlet Requirements Matching</w:t>
            </w:r>
            <w:r>
              <w:rPr>
                <w:noProof/>
                <w:webHidden/>
              </w:rPr>
              <w:tab/>
            </w:r>
            <w:r>
              <w:rPr>
                <w:noProof/>
                <w:webHidden/>
              </w:rPr>
              <w:fldChar w:fldCharType="begin"/>
            </w:r>
            <w:r>
              <w:rPr>
                <w:noProof/>
                <w:webHidden/>
              </w:rPr>
              <w:instrText xml:space="preserve"> PAGEREF _Toc337667993 \h </w:instrText>
            </w:r>
            <w:r>
              <w:rPr>
                <w:noProof/>
                <w:webHidden/>
              </w:rPr>
            </w:r>
            <w:r>
              <w:rPr>
                <w:noProof/>
                <w:webHidden/>
              </w:rPr>
              <w:fldChar w:fldCharType="separate"/>
            </w:r>
            <w:r>
              <w:rPr>
                <w:noProof/>
                <w:webHidden/>
              </w:rPr>
              <w:t>28</w:t>
            </w:r>
            <w:r>
              <w:rPr>
                <w:noProof/>
                <w:webHidden/>
              </w:rPr>
              <w:fldChar w:fldCharType="end"/>
            </w:r>
          </w:hyperlink>
        </w:p>
        <w:p w14:paraId="1495DD31" w14:textId="77777777" w:rsidR="002A4246" w:rsidRDefault="002A4246">
          <w:pPr>
            <w:pStyle w:val="Verzeichnis3"/>
            <w:tabs>
              <w:tab w:val="left" w:pos="1320"/>
              <w:tab w:val="right" w:leader="dot" w:pos="9054"/>
            </w:tabs>
            <w:rPr>
              <w:rFonts w:eastAsiaTheme="minorEastAsia"/>
              <w:noProof/>
            </w:rPr>
          </w:pPr>
          <w:hyperlink w:anchor="_Toc337667994" w:history="1">
            <w:r w:rsidRPr="004820BF">
              <w:rPr>
                <w:rStyle w:val="Hyperlink"/>
                <w:noProof/>
              </w:rPr>
              <w:t>6.3.3</w:t>
            </w:r>
            <w:r>
              <w:rPr>
                <w:rFonts w:eastAsiaTheme="minorEastAsia"/>
                <w:noProof/>
              </w:rPr>
              <w:tab/>
            </w:r>
            <w:r w:rsidRPr="004820BF">
              <w:rPr>
                <w:rStyle w:val="Hyperlink"/>
                <w:noProof/>
              </w:rPr>
              <w:t>RESTful Architecture</w:t>
            </w:r>
            <w:r>
              <w:rPr>
                <w:noProof/>
                <w:webHidden/>
              </w:rPr>
              <w:tab/>
            </w:r>
            <w:r>
              <w:rPr>
                <w:noProof/>
                <w:webHidden/>
              </w:rPr>
              <w:fldChar w:fldCharType="begin"/>
            </w:r>
            <w:r>
              <w:rPr>
                <w:noProof/>
                <w:webHidden/>
              </w:rPr>
              <w:instrText xml:space="preserve"> PAGEREF _Toc337667994 \h </w:instrText>
            </w:r>
            <w:r>
              <w:rPr>
                <w:noProof/>
                <w:webHidden/>
              </w:rPr>
            </w:r>
            <w:r>
              <w:rPr>
                <w:noProof/>
                <w:webHidden/>
              </w:rPr>
              <w:fldChar w:fldCharType="separate"/>
            </w:r>
            <w:r>
              <w:rPr>
                <w:noProof/>
                <w:webHidden/>
              </w:rPr>
              <w:t>31</w:t>
            </w:r>
            <w:r>
              <w:rPr>
                <w:noProof/>
                <w:webHidden/>
              </w:rPr>
              <w:fldChar w:fldCharType="end"/>
            </w:r>
          </w:hyperlink>
        </w:p>
        <w:p w14:paraId="54535B9E" w14:textId="77777777" w:rsidR="002A4246" w:rsidRDefault="002A4246">
          <w:pPr>
            <w:pStyle w:val="Verzeichnis3"/>
            <w:tabs>
              <w:tab w:val="left" w:pos="1320"/>
              <w:tab w:val="right" w:leader="dot" w:pos="9054"/>
            </w:tabs>
            <w:rPr>
              <w:rFonts w:eastAsiaTheme="minorEastAsia"/>
              <w:noProof/>
            </w:rPr>
          </w:pPr>
          <w:hyperlink w:anchor="_Toc337667995" w:history="1">
            <w:r w:rsidRPr="004820BF">
              <w:rPr>
                <w:rStyle w:val="Hyperlink"/>
                <w:noProof/>
              </w:rPr>
              <w:t>6.3.4</w:t>
            </w:r>
            <w:r>
              <w:rPr>
                <w:rFonts w:eastAsiaTheme="minorEastAsia"/>
                <w:noProof/>
              </w:rPr>
              <w:tab/>
            </w:r>
            <w:r w:rsidRPr="004820BF">
              <w:rPr>
                <w:rStyle w:val="Hyperlink"/>
                <w:noProof/>
              </w:rPr>
              <w:t>Long Polling</w:t>
            </w:r>
            <w:r>
              <w:rPr>
                <w:noProof/>
                <w:webHidden/>
              </w:rPr>
              <w:tab/>
            </w:r>
            <w:r>
              <w:rPr>
                <w:noProof/>
                <w:webHidden/>
              </w:rPr>
              <w:fldChar w:fldCharType="begin"/>
            </w:r>
            <w:r>
              <w:rPr>
                <w:noProof/>
                <w:webHidden/>
              </w:rPr>
              <w:instrText xml:space="preserve"> PAGEREF _Toc337667995 \h </w:instrText>
            </w:r>
            <w:r>
              <w:rPr>
                <w:noProof/>
                <w:webHidden/>
              </w:rPr>
            </w:r>
            <w:r>
              <w:rPr>
                <w:noProof/>
                <w:webHidden/>
              </w:rPr>
              <w:fldChar w:fldCharType="separate"/>
            </w:r>
            <w:r>
              <w:rPr>
                <w:noProof/>
                <w:webHidden/>
              </w:rPr>
              <w:t>32</w:t>
            </w:r>
            <w:r>
              <w:rPr>
                <w:noProof/>
                <w:webHidden/>
              </w:rPr>
              <w:fldChar w:fldCharType="end"/>
            </w:r>
          </w:hyperlink>
        </w:p>
        <w:p w14:paraId="1CEEACCB" w14:textId="77777777" w:rsidR="002A4246" w:rsidRDefault="002A4246">
          <w:pPr>
            <w:pStyle w:val="Verzeichnis3"/>
            <w:tabs>
              <w:tab w:val="left" w:pos="1320"/>
              <w:tab w:val="right" w:leader="dot" w:pos="9054"/>
            </w:tabs>
            <w:rPr>
              <w:rFonts w:eastAsiaTheme="minorEastAsia"/>
              <w:noProof/>
            </w:rPr>
          </w:pPr>
          <w:hyperlink w:anchor="_Toc337667996" w:history="1">
            <w:r w:rsidRPr="004820BF">
              <w:rPr>
                <w:rStyle w:val="Hyperlink"/>
                <w:noProof/>
              </w:rPr>
              <w:t>6.3.5</w:t>
            </w:r>
            <w:r>
              <w:rPr>
                <w:rFonts w:eastAsiaTheme="minorEastAsia"/>
                <w:noProof/>
              </w:rPr>
              <w:tab/>
            </w:r>
            <w:r w:rsidRPr="004820BF">
              <w:rPr>
                <w:rStyle w:val="Hyperlink"/>
                <w:noProof/>
              </w:rPr>
              <w:t>Bridge Pattern for OS Decoupling</w:t>
            </w:r>
            <w:r>
              <w:rPr>
                <w:noProof/>
                <w:webHidden/>
              </w:rPr>
              <w:tab/>
            </w:r>
            <w:r>
              <w:rPr>
                <w:noProof/>
                <w:webHidden/>
              </w:rPr>
              <w:fldChar w:fldCharType="begin"/>
            </w:r>
            <w:r>
              <w:rPr>
                <w:noProof/>
                <w:webHidden/>
              </w:rPr>
              <w:instrText xml:space="preserve"> PAGEREF _Toc337667996 \h </w:instrText>
            </w:r>
            <w:r>
              <w:rPr>
                <w:noProof/>
                <w:webHidden/>
              </w:rPr>
            </w:r>
            <w:r>
              <w:rPr>
                <w:noProof/>
                <w:webHidden/>
              </w:rPr>
              <w:fldChar w:fldCharType="separate"/>
            </w:r>
            <w:r>
              <w:rPr>
                <w:noProof/>
                <w:webHidden/>
              </w:rPr>
              <w:t>34</w:t>
            </w:r>
            <w:r>
              <w:rPr>
                <w:noProof/>
                <w:webHidden/>
              </w:rPr>
              <w:fldChar w:fldCharType="end"/>
            </w:r>
          </w:hyperlink>
        </w:p>
        <w:p w14:paraId="0B67ACE9" w14:textId="77777777" w:rsidR="002A4246" w:rsidRDefault="002A4246">
          <w:pPr>
            <w:pStyle w:val="Verzeichnis1"/>
            <w:tabs>
              <w:tab w:val="left" w:pos="440"/>
              <w:tab w:val="right" w:leader="dot" w:pos="9054"/>
            </w:tabs>
            <w:rPr>
              <w:rFonts w:eastAsiaTheme="minorEastAsia"/>
              <w:noProof/>
            </w:rPr>
          </w:pPr>
          <w:hyperlink w:anchor="_Toc337667997" w:history="1">
            <w:r w:rsidRPr="004820BF">
              <w:rPr>
                <w:rStyle w:val="Hyperlink"/>
                <w:noProof/>
              </w:rPr>
              <w:t>7</w:t>
            </w:r>
            <w:r>
              <w:rPr>
                <w:rFonts w:eastAsiaTheme="minorEastAsia"/>
                <w:noProof/>
              </w:rPr>
              <w:tab/>
            </w:r>
            <w:r w:rsidRPr="004820BF">
              <w:rPr>
                <w:rStyle w:val="Hyperlink"/>
                <w:noProof/>
              </w:rPr>
              <w:t>Evaluation and Comparison with VM Synthesis</w:t>
            </w:r>
            <w:r>
              <w:rPr>
                <w:noProof/>
                <w:webHidden/>
              </w:rPr>
              <w:tab/>
            </w:r>
            <w:r>
              <w:rPr>
                <w:noProof/>
                <w:webHidden/>
              </w:rPr>
              <w:fldChar w:fldCharType="begin"/>
            </w:r>
            <w:r>
              <w:rPr>
                <w:noProof/>
                <w:webHidden/>
              </w:rPr>
              <w:instrText xml:space="preserve"> PAGEREF _Toc337667997 \h </w:instrText>
            </w:r>
            <w:r>
              <w:rPr>
                <w:noProof/>
                <w:webHidden/>
              </w:rPr>
            </w:r>
            <w:r>
              <w:rPr>
                <w:noProof/>
                <w:webHidden/>
              </w:rPr>
              <w:fldChar w:fldCharType="separate"/>
            </w:r>
            <w:r>
              <w:rPr>
                <w:noProof/>
                <w:webHidden/>
              </w:rPr>
              <w:t>37</w:t>
            </w:r>
            <w:r>
              <w:rPr>
                <w:noProof/>
                <w:webHidden/>
              </w:rPr>
              <w:fldChar w:fldCharType="end"/>
            </w:r>
          </w:hyperlink>
        </w:p>
        <w:p w14:paraId="23610CDC" w14:textId="77777777" w:rsidR="002A4246" w:rsidRDefault="002A4246">
          <w:pPr>
            <w:pStyle w:val="Verzeichnis2"/>
            <w:tabs>
              <w:tab w:val="left" w:pos="880"/>
              <w:tab w:val="right" w:leader="dot" w:pos="9054"/>
            </w:tabs>
            <w:rPr>
              <w:rFonts w:eastAsiaTheme="minorEastAsia"/>
              <w:noProof/>
            </w:rPr>
          </w:pPr>
          <w:hyperlink w:anchor="_Toc337667998" w:history="1">
            <w:r w:rsidRPr="004820BF">
              <w:rPr>
                <w:rStyle w:val="Hyperlink"/>
                <w:noProof/>
              </w:rPr>
              <w:t>7.1</w:t>
            </w:r>
            <w:r>
              <w:rPr>
                <w:rFonts w:eastAsiaTheme="minorEastAsia"/>
                <w:noProof/>
              </w:rPr>
              <w:tab/>
            </w:r>
            <w:r w:rsidRPr="004820BF">
              <w:rPr>
                <w:rStyle w:val="Hyperlink"/>
                <w:noProof/>
              </w:rPr>
              <w:t>Functional Requirements</w:t>
            </w:r>
            <w:r>
              <w:rPr>
                <w:noProof/>
                <w:webHidden/>
              </w:rPr>
              <w:tab/>
            </w:r>
            <w:r>
              <w:rPr>
                <w:noProof/>
                <w:webHidden/>
              </w:rPr>
              <w:fldChar w:fldCharType="begin"/>
            </w:r>
            <w:r>
              <w:rPr>
                <w:noProof/>
                <w:webHidden/>
              </w:rPr>
              <w:instrText xml:space="preserve"> PAGEREF _Toc337667998 \h </w:instrText>
            </w:r>
            <w:r>
              <w:rPr>
                <w:noProof/>
                <w:webHidden/>
              </w:rPr>
            </w:r>
            <w:r>
              <w:rPr>
                <w:noProof/>
                <w:webHidden/>
              </w:rPr>
              <w:fldChar w:fldCharType="separate"/>
            </w:r>
            <w:r>
              <w:rPr>
                <w:noProof/>
                <w:webHidden/>
              </w:rPr>
              <w:t>37</w:t>
            </w:r>
            <w:r>
              <w:rPr>
                <w:noProof/>
                <w:webHidden/>
              </w:rPr>
              <w:fldChar w:fldCharType="end"/>
            </w:r>
          </w:hyperlink>
        </w:p>
        <w:p w14:paraId="5D371FD3" w14:textId="77777777" w:rsidR="002A4246" w:rsidRDefault="002A4246">
          <w:pPr>
            <w:pStyle w:val="Verzeichnis2"/>
            <w:tabs>
              <w:tab w:val="left" w:pos="880"/>
              <w:tab w:val="right" w:leader="dot" w:pos="9054"/>
            </w:tabs>
            <w:rPr>
              <w:rFonts w:eastAsiaTheme="minorEastAsia"/>
              <w:noProof/>
            </w:rPr>
          </w:pPr>
          <w:hyperlink w:anchor="_Toc337667999" w:history="1">
            <w:r w:rsidRPr="004820BF">
              <w:rPr>
                <w:rStyle w:val="Hyperlink"/>
                <w:noProof/>
              </w:rPr>
              <w:t>7.2</w:t>
            </w:r>
            <w:r>
              <w:rPr>
                <w:rFonts w:eastAsiaTheme="minorEastAsia"/>
                <w:noProof/>
              </w:rPr>
              <w:tab/>
            </w:r>
            <w:r w:rsidRPr="004820BF">
              <w:rPr>
                <w:rStyle w:val="Hyperlink"/>
                <w:noProof/>
              </w:rPr>
              <w:t>Quantitative Analysis</w:t>
            </w:r>
            <w:r>
              <w:rPr>
                <w:noProof/>
                <w:webHidden/>
              </w:rPr>
              <w:tab/>
            </w:r>
            <w:r>
              <w:rPr>
                <w:noProof/>
                <w:webHidden/>
              </w:rPr>
              <w:fldChar w:fldCharType="begin"/>
            </w:r>
            <w:r>
              <w:rPr>
                <w:noProof/>
                <w:webHidden/>
              </w:rPr>
              <w:instrText xml:space="preserve"> PAGEREF _Toc337667999 \h </w:instrText>
            </w:r>
            <w:r>
              <w:rPr>
                <w:noProof/>
                <w:webHidden/>
              </w:rPr>
            </w:r>
            <w:r>
              <w:rPr>
                <w:noProof/>
                <w:webHidden/>
              </w:rPr>
              <w:fldChar w:fldCharType="separate"/>
            </w:r>
            <w:r>
              <w:rPr>
                <w:noProof/>
                <w:webHidden/>
              </w:rPr>
              <w:t>37</w:t>
            </w:r>
            <w:r>
              <w:rPr>
                <w:noProof/>
                <w:webHidden/>
              </w:rPr>
              <w:fldChar w:fldCharType="end"/>
            </w:r>
          </w:hyperlink>
        </w:p>
        <w:p w14:paraId="26CCBB91" w14:textId="77777777" w:rsidR="002A4246" w:rsidRDefault="002A4246">
          <w:pPr>
            <w:pStyle w:val="Verzeichnis3"/>
            <w:tabs>
              <w:tab w:val="left" w:pos="1320"/>
              <w:tab w:val="right" w:leader="dot" w:pos="9054"/>
            </w:tabs>
            <w:rPr>
              <w:rFonts w:eastAsiaTheme="minorEastAsia"/>
              <w:noProof/>
            </w:rPr>
          </w:pPr>
          <w:hyperlink w:anchor="_Toc337668000" w:history="1">
            <w:r w:rsidRPr="004820BF">
              <w:rPr>
                <w:rStyle w:val="Hyperlink"/>
                <w:noProof/>
              </w:rPr>
              <w:t>7.2.1</w:t>
            </w:r>
            <w:r>
              <w:rPr>
                <w:rFonts w:eastAsiaTheme="minorEastAsia"/>
                <w:noProof/>
              </w:rPr>
              <w:tab/>
            </w:r>
            <w:r w:rsidRPr="004820BF">
              <w:rPr>
                <w:rStyle w:val="Hyperlink"/>
                <w:noProof/>
              </w:rPr>
              <w:t>Experiments</w:t>
            </w:r>
            <w:r>
              <w:rPr>
                <w:noProof/>
                <w:webHidden/>
              </w:rPr>
              <w:tab/>
            </w:r>
            <w:r>
              <w:rPr>
                <w:noProof/>
                <w:webHidden/>
              </w:rPr>
              <w:fldChar w:fldCharType="begin"/>
            </w:r>
            <w:r>
              <w:rPr>
                <w:noProof/>
                <w:webHidden/>
              </w:rPr>
              <w:instrText xml:space="preserve"> PAGEREF _Toc337668000 \h </w:instrText>
            </w:r>
            <w:r>
              <w:rPr>
                <w:noProof/>
                <w:webHidden/>
              </w:rPr>
            </w:r>
            <w:r>
              <w:rPr>
                <w:noProof/>
                <w:webHidden/>
              </w:rPr>
              <w:fldChar w:fldCharType="separate"/>
            </w:r>
            <w:r>
              <w:rPr>
                <w:noProof/>
                <w:webHidden/>
              </w:rPr>
              <w:t>38</w:t>
            </w:r>
            <w:r>
              <w:rPr>
                <w:noProof/>
                <w:webHidden/>
              </w:rPr>
              <w:fldChar w:fldCharType="end"/>
            </w:r>
          </w:hyperlink>
        </w:p>
        <w:p w14:paraId="17448252" w14:textId="77777777" w:rsidR="002A4246" w:rsidRDefault="002A4246">
          <w:pPr>
            <w:pStyle w:val="Verzeichnis3"/>
            <w:tabs>
              <w:tab w:val="left" w:pos="1320"/>
              <w:tab w:val="right" w:leader="dot" w:pos="9054"/>
            </w:tabs>
            <w:rPr>
              <w:rFonts w:eastAsiaTheme="minorEastAsia"/>
              <w:noProof/>
            </w:rPr>
          </w:pPr>
          <w:hyperlink w:anchor="_Toc337668001" w:history="1">
            <w:r w:rsidRPr="004820BF">
              <w:rPr>
                <w:rStyle w:val="Hyperlink"/>
                <w:noProof/>
              </w:rPr>
              <w:t>7.2.2</w:t>
            </w:r>
            <w:r>
              <w:rPr>
                <w:rFonts w:eastAsiaTheme="minorEastAsia"/>
                <w:noProof/>
              </w:rPr>
              <w:tab/>
            </w:r>
            <w:r w:rsidRPr="004820BF">
              <w:rPr>
                <w:rStyle w:val="Hyperlink"/>
                <w:noProof/>
              </w:rPr>
              <w:t>Conclusion</w:t>
            </w:r>
            <w:r>
              <w:rPr>
                <w:noProof/>
                <w:webHidden/>
              </w:rPr>
              <w:tab/>
            </w:r>
            <w:r>
              <w:rPr>
                <w:noProof/>
                <w:webHidden/>
              </w:rPr>
              <w:fldChar w:fldCharType="begin"/>
            </w:r>
            <w:r>
              <w:rPr>
                <w:noProof/>
                <w:webHidden/>
              </w:rPr>
              <w:instrText xml:space="preserve"> PAGEREF _Toc337668001 \h </w:instrText>
            </w:r>
            <w:r>
              <w:rPr>
                <w:noProof/>
                <w:webHidden/>
              </w:rPr>
            </w:r>
            <w:r>
              <w:rPr>
                <w:noProof/>
                <w:webHidden/>
              </w:rPr>
              <w:fldChar w:fldCharType="separate"/>
            </w:r>
            <w:r>
              <w:rPr>
                <w:noProof/>
                <w:webHidden/>
              </w:rPr>
              <w:t>40</w:t>
            </w:r>
            <w:r>
              <w:rPr>
                <w:noProof/>
                <w:webHidden/>
              </w:rPr>
              <w:fldChar w:fldCharType="end"/>
            </w:r>
          </w:hyperlink>
        </w:p>
        <w:p w14:paraId="3A4832B2" w14:textId="77777777" w:rsidR="002A4246" w:rsidRDefault="002A4246">
          <w:pPr>
            <w:pStyle w:val="Verzeichnis3"/>
            <w:tabs>
              <w:tab w:val="left" w:pos="1320"/>
              <w:tab w:val="right" w:leader="dot" w:pos="9054"/>
            </w:tabs>
            <w:rPr>
              <w:rFonts w:eastAsiaTheme="minorEastAsia"/>
              <w:noProof/>
            </w:rPr>
          </w:pPr>
          <w:hyperlink w:anchor="_Toc337668002" w:history="1">
            <w:r w:rsidRPr="004820BF">
              <w:rPr>
                <w:rStyle w:val="Hyperlink"/>
                <w:noProof/>
              </w:rPr>
              <w:t>7.2.3</w:t>
            </w:r>
            <w:r>
              <w:rPr>
                <w:rFonts w:eastAsiaTheme="minorEastAsia"/>
                <w:noProof/>
              </w:rPr>
              <w:tab/>
            </w:r>
            <w:r w:rsidRPr="004820BF">
              <w:rPr>
                <w:rStyle w:val="Hyperlink"/>
                <w:noProof/>
              </w:rPr>
              <w:t>Comparison with VM Synthesis</w:t>
            </w:r>
            <w:r>
              <w:rPr>
                <w:noProof/>
                <w:webHidden/>
              </w:rPr>
              <w:tab/>
            </w:r>
            <w:r>
              <w:rPr>
                <w:noProof/>
                <w:webHidden/>
              </w:rPr>
              <w:fldChar w:fldCharType="begin"/>
            </w:r>
            <w:r>
              <w:rPr>
                <w:noProof/>
                <w:webHidden/>
              </w:rPr>
              <w:instrText xml:space="preserve"> PAGEREF _Toc337668002 \h </w:instrText>
            </w:r>
            <w:r>
              <w:rPr>
                <w:noProof/>
                <w:webHidden/>
              </w:rPr>
            </w:r>
            <w:r>
              <w:rPr>
                <w:noProof/>
                <w:webHidden/>
              </w:rPr>
              <w:fldChar w:fldCharType="separate"/>
            </w:r>
            <w:r>
              <w:rPr>
                <w:noProof/>
                <w:webHidden/>
              </w:rPr>
              <w:t>42</w:t>
            </w:r>
            <w:r>
              <w:rPr>
                <w:noProof/>
                <w:webHidden/>
              </w:rPr>
              <w:fldChar w:fldCharType="end"/>
            </w:r>
          </w:hyperlink>
        </w:p>
        <w:p w14:paraId="7ECDA543" w14:textId="77777777" w:rsidR="002A4246" w:rsidRDefault="002A4246">
          <w:pPr>
            <w:pStyle w:val="Verzeichnis2"/>
            <w:tabs>
              <w:tab w:val="left" w:pos="880"/>
              <w:tab w:val="right" w:leader="dot" w:pos="9054"/>
            </w:tabs>
            <w:rPr>
              <w:rFonts w:eastAsiaTheme="minorEastAsia"/>
              <w:noProof/>
            </w:rPr>
          </w:pPr>
          <w:hyperlink w:anchor="_Toc337668003" w:history="1">
            <w:r w:rsidRPr="004820BF">
              <w:rPr>
                <w:rStyle w:val="Hyperlink"/>
                <w:noProof/>
              </w:rPr>
              <w:t>7.3</w:t>
            </w:r>
            <w:r>
              <w:rPr>
                <w:rFonts w:eastAsiaTheme="minorEastAsia"/>
                <w:noProof/>
              </w:rPr>
              <w:tab/>
            </w:r>
            <w:r w:rsidRPr="004820BF">
              <w:rPr>
                <w:rStyle w:val="Hyperlink"/>
                <w:noProof/>
              </w:rPr>
              <w:t>Qualitative Analysis</w:t>
            </w:r>
            <w:r>
              <w:rPr>
                <w:noProof/>
                <w:webHidden/>
              </w:rPr>
              <w:tab/>
            </w:r>
            <w:r>
              <w:rPr>
                <w:noProof/>
                <w:webHidden/>
              </w:rPr>
              <w:fldChar w:fldCharType="begin"/>
            </w:r>
            <w:r>
              <w:rPr>
                <w:noProof/>
                <w:webHidden/>
              </w:rPr>
              <w:instrText xml:space="preserve"> PAGEREF _Toc337668003 \h </w:instrText>
            </w:r>
            <w:r>
              <w:rPr>
                <w:noProof/>
                <w:webHidden/>
              </w:rPr>
            </w:r>
            <w:r>
              <w:rPr>
                <w:noProof/>
                <w:webHidden/>
              </w:rPr>
              <w:fldChar w:fldCharType="separate"/>
            </w:r>
            <w:r>
              <w:rPr>
                <w:noProof/>
                <w:webHidden/>
              </w:rPr>
              <w:t>43</w:t>
            </w:r>
            <w:r>
              <w:rPr>
                <w:noProof/>
                <w:webHidden/>
              </w:rPr>
              <w:fldChar w:fldCharType="end"/>
            </w:r>
          </w:hyperlink>
        </w:p>
        <w:p w14:paraId="3249E9EF" w14:textId="77777777" w:rsidR="002A4246" w:rsidRDefault="002A4246">
          <w:pPr>
            <w:pStyle w:val="Verzeichnis3"/>
            <w:tabs>
              <w:tab w:val="left" w:pos="1320"/>
              <w:tab w:val="right" w:leader="dot" w:pos="9054"/>
            </w:tabs>
            <w:rPr>
              <w:rFonts w:eastAsiaTheme="minorEastAsia"/>
              <w:noProof/>
            </w:rPr>
          </w:pPr>
          <w:hyperlink w:anchor="_Toc337668004" w:history="1">
            <w:r w:rsidRPr="004820BF">
              <w:rPr>
                <w:rStyle w:val="Hyperlink"/>
                <w:noProof/>
              </w:rPr>
              <w:t>7.3.1</w:t>
            </w:r>
            <w:r>
              <w:rPr>
                <w:rFonts w:eastAsiaTheme="minorEastAsia"/>
                <w:noProof/>
              </w:rPr>
              <w:tab/>
            </w:r>
            <w:r w:rsidRPr="004820BF">
              <w:rPr>
                <w:rStyle w:val="Hyperlink"/>
                <w:noProof/>
              </w:rPr>
              <w:t>Coupling between Application and Cloudlet</w:t>
            </w:r>
            <w:r>
              <w:rPr>
                <w:noProof/>
                <w:webHidden/>
              </w:rPr>
              <w:tab/>
            </w:r>
            <w:r>
              <w:rPr>
                <w:noProof/>
                <w:webHidden/>
              </w:rPr>
              <w:fldChar w:fldCharType="begin"/>
            </w:r>
            <w:r>
              <w:rPr>
                <w:noProof/>
                <w:webHidden/>
              </w:rPr>
              <w:instrText xml:space="preserve"> PAGEREF _Toc337668004 \h </w:instrText>
            </w:r>
            <w:r>
              <w:rPr>
                <w:noProof/>
                <w:webHidden/>
              </w:rPr>
            </w:r>
            <w:r>
              <w:rPr>
                <w:noProof/>
                <w:webHidden/>
              </w:rPr>
              <w:fldChar w:fldCharType="separate"/>
            </w:r>
            <w:r>
              <w:rPr>
                <w:noProof/>
                <w:webHidden/>
              </w:rPr>
              <w:t>43</w:t>
            </w:r>
            <w:r>
              <w:rPr>
                <w:noProof/>
                <w:webHidden/>
              </w:rPr>
              <w:fldChar w:fldCharType="end"/>
            </w:r>
          </w:hyperlink>
        </w:p>
        <w:p w14:paraId="58A0538F" w14:textId="77777777" w:rsidR="002A4246" w:rsidRDefault="002A4246">
          <w:pPr>
            <w:pStyle w:val="Verzeichnis3"/>
            <w:tabs>
              <w:tab w:val="left" w:pos="1320"/>
              <w:tab w:val="right" w:leader="dot" w:pos="9054"/>
            </w:tabs>
            <w:rPr>
              <w:rFonts w:eastAsiaTheme="minorEastAsia"/>
              <w:noProof/>
            </w:rPr>
          </w:pPr>
          <w:hyperlink w:anchor="_Toc337668005" w:history="1">
            <w:r w:rsidRPr="004820BF">
              <w:rPr>
                <w:rStyle w:val="Hyperlink"/>
                <w:noProof/>
              </w:rPr>
              <w:t>7.3.2</w:t>
            </w:r>
            <w:r>
              <w:rPr>
                <w:rFonts w:eastAsiaTheme="minorEastAsia"/>
                <w:noProof/>
              </w:rPr>
              <w:tab/>
            </w:r>
            <w:r w:rsidRPr="004820BF">
              <w:rPr>
                <w:rStyle w:val="Hyperlink"/>
                <w:noProof/>
              </w:rPr>
              <w:t>Patchability of the Target System</w:t>
            </w:r>
            <w:r>
              <w:rPr>
                <w:noProof/>
                <w:webHidden/>
              </w:rPr>
              <w:tab/>
            </w:r>
            <w:r>
              <w:rPr>
                <w:noProof/>
                <w:webHidden/>
              </w:rPr>
              <w:fldChar w:fldCharType="begin"/>
            </w:r>
            <w:r>
              <w:rPr>
                <w:noProof/>
                <w:webHidden/>
              </w:rPr>
              <w:instrText xml:space="preserve"> PAGEREF _Toc337668005 \h </w:instrText>
            </w:r>
            <w:r>
              <w:rPr>
                <w:noProof/>
                <w:webHidden/>
              </w:rPr>
            </w:r>
            <w:r>
              <w:rPr>
                <w:noProof/>
                <w:webHidden/>
              </w:rPr>
              <w:fldChar w:fldCharType="separate"/>
            </w:r>
            <w:r>
              <w:rPr>
                <w:noProof/>
                <w:webHidden/>
              </w:rPr>
              <w:t>44</w:t>
            </w:r>
            <w:r>
              <w:rPr>
                <w:noProof/>
                <w:webHidden/>
              </w:rPr>
              <w:fldChar w:fldCharType="end"/>
            </w:r>
          </w:hyperlink>
        </w:p>
        <w:p w14:paraId="19B277B5" w14:textId="77777777" w:rsidR="002A4246" w:rsidRDefault="002A4246">
          <w:pPr>
            <w:pStyle w:val="Verzeichnis3"/>
            <w:tabs>
              <w:tab w:val="left" w:pos="1320"/>
              <w:tab w:val="right" w:leader="dot" w:pos="9054"/>
            </w:tabs>
            <w:rPr>
              <w:rFonts w:eastAsiaTheme="minorEastAsia"/>
              <w:noProof/>
            </w:rPr>
          </w:pPr>
          <w:hyperlink w:anchor="_Toc337668006" w:history="1">
            <w:r w:rsidRPr="004820BF">
              <w:rPr>
                <w:rStyle w:val="Hyperlink"/>
                <w:noProof/>
              </w:rPr>
              <w:t>7.3.3</w:t>
            </w:r>
            <w:r>
              <w:rPr>
                <w:rFonts w:eastAsiaTheme="minorEastAsia"/>
                <w:noProof/>
              </w:rPr>
              <w:tab/>
            </w:r>
            <w:r w:rsidRPr="004820BF">
              <w:rPr>
                <w:rStyle w:val="Hyperlink"/>
                <w:noProof/>
              </w:rPr>
              <w:t>Range of Offload Ready Applications</w:t>
            </w:r>
            <w:r>
              <w:rPr>
                <w:noProof/>
                <w:webHidden/>
              </w:rPr>
              <w:tab/>
            </w:r>
            <w:r>
              <w:rPr>
                <w:noProof/>
                <w:webHidden/>
              </w:rPr>
              <w:fldChar w:fldCharType="begin"/>
            </w:r>
            <w:r>
              <w:rPr>
                <w:noProof/>
                <w:webHidden/>
              </w:rPr>
              <w:instrText xml:space="preserve"> PAGEREF _Toc337668006 \h </w:instrText>
            </w:r>
            <w:r>
              <w:rPr>
                <w:noProof/>
                <w:webHidden/>
              </w:rPr>
            </w:r>
            <w:r>
              <w:rPr>
                <w:noProof/>
                <w:webHidden/>
              </w:rPr>
              <w:fldChar w:fldCharType="separate"/>
            </w:r>
            <w:r>
              <w:rPr>
                <w:noProof/>
                <w:webHidden/>
              </w:rPr>
              <w:t>44</w:t>
            </w:r>
            <w:r>
              <w:rPr>
                <w:noProof/>
                <w:webHidden/>
              </w:rPr>
              <w:fldChar w:fldCharType="end"/>
            </w:r>
          </w:hyperlink>
        </w:p>
        <w:p w14:paraId="6EA71DAA" w14:textId="77777777" w:rsidR="002A4246" w:rsidRDefault="002A4246">
          <w:pPr>
            <w:pStyle w:val="Verzeichnis3"/>
            <w:tabs>
              <w:tab w:val="left" w:pos="1320"/>
              <w:tab w:val="right" w:leader="dot" w:pos="9054"/>
            </w:tabs>
            <w:rPr>
              <w:rFonts w:eastAsiaTheme="minorEastAsia"/>
              <w:noProof/>
            </w:rPr>
          </w:pPr>
          <w:hyperlink w:anchor="_Toc337668007" w:history="1">
            <w:r w:rsidRPr="004820BF">
              <w:rPr>
                <w:rStyle w:val="Hyperlink"/>
                <w:noProof/>
              </w:rPr>
              <w:t>7.3.4</w:t>
            </w:r>
            <w:r>
              <w:rPr>
                <w:rFonts w:eastAsiaTheme="minorEastAsia"/>
                <w:noProof/>
              </w:rPr>
              <w:tab/>
            </w:r>
            <w:r w:rsidRPr="004820BF">
              <w:rPr>
                <w:rStyle w:val="Hyperlink"/>
                <w:noProof/>
              </w:rPr>
              <w:t>Correct Operation</w:t>
            </w:r>
            <w:r>
              <w:rPr>
                <w:noProof/>
                <w:webHidden/>
              </w:rPr>
              <w:tab/>
            </w:r>
            <w:r>
              <w:rPr>
                <w:noProof/>
                <w:webHidden/>
              </w:rPr>
              <w:fldChar w:fldCharType="begin"/>
            </w:r>
            <w:r>
              <w:rPr>
                <w:noProof/>
                <w:webHidden/>
              </w:rPr>
              <w:instrText xml:space="preserve"> PAGEREF _Toc337668007 \h </w:instrText>
            </w:r>
            <w:r>
              <w:rPr>
                <w:noProof/>
                <w:webHidden/>
              </w:rPr>
            </w:r>
            <w:r>
              <w:rPr>
                <w:noProof/>
                <w:webHidden/>
              </w:rPr>
              <w:fldChar w:fldCharType="separate"/>
            </w:r>
            <w:r>
              <w:rPr>
                <w:noProof/>
                <w:webHidden/>
              </w:rPr>
              <w:t>45</w:t>
            </w:r>
            <w:r>
              <w:rPr>
                <w:noProof/>
                <w:webHidden/>
              </w:rPr>
              <w:fldChar w:fldCharType="end"/>
            </w:r>
          </w:hyperlink>
        </w:p>
        <w:p w14:paraId="1C29E478" w14:textId="77777777" w:rsidR="002A4246" w:rsidRDefault="002A4246">
          <w:pPr>
            <w:pStyle w:val="Verzeichnis3"/>
            <w:tabs>
              <w:tab w:val="left" w:pos="1320"/>
              <w:tab w:val="right" w:leader="dot" w:pos="9054"/>
            </w:tabs>
            <w:rPr>
              <w:rFonts w:eastAsiaTheme="minorEastAsia"/>
              <w:noProof/>
            </w:rPr>
          </w:pPr>
          <w:hyperlink w:anchor="_Toc337668008" w:history="1">
            <w:r w:rsidRPr="004820BF">
              <w:rPr>
                <w:rStyle w:val="Hyperlink"/>
                <w:noProof/>
              </w:rPr>
              <w:t>7.3.5</w:t>
            </w:r>
            <w:r>
              <w:rPr>
                <w:rFonts w:eastAsiaTheme="minorEastAsia"/>
                <w:noProof/>
              </w:rPr>
              <w:tab/>
            </w:r>
            <w:r w:rsidRPr="004820BF">
              <w:rPr>
                <w:rStyle w:val="Hyperlink"/>
                <w:noProof/>
              </w:rPr>
              <w:t>Application Preparation Overhead</w:t>
            </w:r>
            <w:r>
              <w:rPr>
                <w:noProof/>
                <w:webHidden/>
              </w:rPr>
              <w:tab/>
            </w:r>
            <w:r>
              <w:rPr>
                <w:noProof/>
                <w:webHidden/>
              </w:rPr>
              <w:fldChar w:fldCharType="begin"/>
            </w:r>
            <w:r>
              <w:rPr>
                <w:noProof/>
                <w:webHidden/>
              </w:rPr>
              <w:instrText xml:space="preserve"> PAGEREF _Toc337668008 \h </w:instrText>
            </w:r>
            <w:r>
              <w:rPr>
                <w:noProof/>
                <w:webHidden/>
              </w:rPr>
            </w:r>
            <w:r>
              <w:rPr>
                <w:noProof/>
                <w:webHidden/>
              </w:rPr>
              <w:fldChar w:fldCharType="separate"/>
            </w:r>
            <w:r>
              <w:rPr>
                <w:noProof/>
                <w:webHidden/>
              </w:rPr>
              <w:t>45</w:t>
            </w:r>
            <w:r>
              <w:rPr>
                <w:noProof/>
                <w:webHidden/>
              </w:rPr>
              <w:fldChar w:fldCharType="end"/>
            </w:r>
          </w:hyperlink>
        </w:p>
        <w:p w14:paraId="0E2E7DAE" w14:textId="77777777" w:rsidR="002A4246" w:rsidRDefault="002A4246">
          <w:pPr>
            <w:pStyle w:val="Verzeichnis3"/>
            <w:tabs>
              <w:tab w:val="left" w:pos="1320"/>
              <w:tab w:val="right" w:leader="dot" w:pos="9054"/>
            </w:tabs>
            <w:rPr>
              <w:rFonts w:eastAsiaTheme="minorEastAsia"/>
              <w:noProof/>
            </w:rPr>
          </w:pPr>
          <w:hyperlink w:anchor="_Toc337668009" w:history="1">
            <w:r w:rsidRPr="004820BF">
              <w:rPr>
                <w:rStyle w:val="Hyperlink"/>
                <w:noProof/>
              </w:rPr>
              <w:t>7.3.6</w:t>
            </w:r>
            <w:r>
              <w:rPr>
                <w:rFonts w:eastAsiaTheme="minorEastAsia"/>
                <w:noProof/>
              </w:rPr>
              <w:tab/>
            </w:r>
            <w:r w:rsidRPr="004820BF">
              <w:rPr>
                <w:rStyle w:val="Hyperlink"/>
                <w:noProof/>
              </w:rPr>
              <w:t>Operation Overhead</w:t>
            </w:r>
            <w:r>
              <w:rPr>
                <w:noProof/>
                <w:webHidden/>
              </w:rPr>
              <w:tab/>
            </w:r>
            <w:r>
              <w:rPr>
                <w:noProof/>
                <w:webHidden/>
              </w:rPr>
              <w:fldChar w:fldCharType="begin"/>
            </w:r>
            <w:r>
              <w:rPr>
                <w:noProof/>
                <w:webHidden/>
              </w:rPr>
              <w:instrText xml:space="preserve"> PAGEREF _Toc337668009 \h </w:instrText>
            </w:r>
            <w:r>
              <w:rPr>
                <w:noProof/>
                <w:webHidden/>
              </w:rPr>
            </w:r>
            <w:r>
              <w:rPr>
                <w:noProof/>
                <w:webHidden/>
              </w:rPr>
              <w:fldChar w:fldCharType="separate"/>
            </w:r>
            <w:r>
              <w:rPr>
                <w:noProof/>
                <w:webHidden/>
              </w:rPr>
              <w:t>47</w:t>
            </w:r>
            <w:r>
              <w:rPr>
                <w:noProof/>
                <w:webHidden/>
              </w:rPr>
              <w:fldChar w:fldCharType="end"/>
            </w:r>
          </w:hyperlink>
        </w:p>
        <w:p w14:paraId="28982486" w14:textId="77777777" w:rsidR="002A4246" w:rsidRDefault="002A4246">
          <w:pPr>
            <w:pStyle w:val="Verzeichnis3"/>
            <w:tabs>
              <w:tab w:val="left" w:pos="1320"/>
              <w:tab w:val="right" w:leader="dot" w:pos="9054"/>
            </w:tabs>
            <w:rPr>
              <w:rFonts w:eastAsiaTheme="minorEastAsia"/>
              <w:noProof/>
            </w:rPr>
          </w:pPr>
          <w:hyperlink w:anchor="_Toc337668010" w:history="1">
            <w:r w:rsidRPr="004820BF">
              <w:rPr>
                <w:rStyle w:val="Hyperlink"/>
                <w:noProof/>
              </w:rPr>
              <w:t>7.3.7</w:t>
            </w:r>
            <w:r>
              <w:rPr>
                <w:rFonts w:eastAsiaTheme="minorEastAsia"/>
                <w:noProof/>
              </w:rPr>
              <w:tab/>
            </w:r>
            <w:r w:rsidRPr="004820BF">
              <w:rPr>
                <w:rStyle w:val="Hyperlink"/>
                <w:noProof/>
              </w:rPr>
              <w:t>Isolation and Security</w:t>
            </w:r>
            <w:r>
              <w:rPr>
                <w:noProof/>
                <w:webHidden/>
              </w:rPr>
              <w:tab/>
            </w:r>
            <w:r>
              <w:rPr>
                <w:noProof/>
                <w:webHidden/>
              </w:rPr>
              <w:fldChar w:fldCharType="begin"/>
            </w:r>
            <w:r>
              <w:rPr>
                <w:noProof/>
                <w:webHidden/>
              </w:rPr>
              <w:instrText xml:space="preserve"> PAGEREF _Toc337668010 \h </w:instrText>
            </w:r>
            <w:r>
              <w:rPr>
                <w:noProof/>
                <w:webHidden/>
              </w:rPr>
            </w:r>
            <w:r>
              <w:rPr>
                <w:noProof/>
                <w:webHidden/>
              </w:rPr>
              <w:fldChar w:fldCharType="separate"/>
            </w:r>
            <w:r>
              <w:rPr>
                <w:noProof/>
                <w:webHidden/>
              </w:rPr>
              <w:t>49</w:t>
            </w:r>
            <w:r>
              <w:rPr>
                <w:noProof/>
                <w:webHidden/>
              </w:rPr>
              <w:fldChar w:fldCharType="end"/>
            </w:r>
          </w:hyperlink>
        </w:p>
        <w:p w14:paraId="6FBDF7E0" w14:textId="77777777" w:rsidR="002A4246" w:rsidRDefault="002A4246">
          <w:pPr>
            <w:pStyle w:val="Verzeichnis1"/>
            <w:tabs>
              <w:tab w:val="left" w:pos="440"/>
              <w:tab w:val="right" w:leader="dot" w:pos="9054"/>
            </w:tabs>
            <w:rPr>
              <w:rFonts w:eastAsiaTheme="minorEastAsia"/>
              <w:noProof/>
            </w:rPr>
          </w:pPr>
          <w:hyperlink w:anchor="_Toc337668011" w:history="1">
            <w:r w:rsidRPr="004820BF">
              <w:rPr>
                <w:rStyle w:val="Hyperlink"/>
                <w:noProof/>
              </w:rPr>
              <w:t>8</w:t>
            </w:r>
            <w:r>
              <w:rPr>
                <w:rFonts w:eastAsiaTheme="minorEastAsia"/>
                <w:noProof/>
              </w:rPr>
              <w:tab/>
            </w:r>
            <w:r w:rsidRPr="004820BF">
              <w:rPr>
                <w:rStyle w:val="Hyperlink"/>
                <w:noProof/>
              </w:rPr>
              <w:t>Related Work</w:t>
            </w:r>
            <w:r>
              <w:rPr>
                <w:noProof/>
                <w:webHidden/>
              </w:rPr>
              <w:tab/>
            </w:r>
            <w:r>
              <w:rPr>
                <w:noProof/>
                <w:webHidden/>
              </w:rPr>
              <w:fldChar w:fldCharType="begin"/>
            </w:r>
            <w:r>
              <w:rPr>
                <w:noProof/>
                <w:webHidden/>
              </w:rPr>
              <w:instrText xml:space="preserve"> PAGEREF _Toc337668011 \h </w:instrText>
            </w:r>
            <w:r>
              <w:rPr>
                <w:noProof/>
                <w:webHidden/>
              </w:rPr>
            </w:r>
            <w:r>
              <w:rPr>
                <w:noProof/>
                <w:webHidden/>
              </w:rPr>
              <w:fldChar w:fldCharType="separate"/>
            </w:r>
            <w:r>
              <w:rPr>
                <w:noProof/>
                <w:webHidden/>
              </w:rPr>
              <w:t>51</w:t>
            </w:r>
            <w:r>
              <w:rPr>
                <w:noProof/>
                <w:webHidden/>
              </w:rPr>
              <w:fldChar w:fldCharType="end"/>
            </w:r>
          </w:hyperlink>
        </w:p>
        <w:p w14:paraId="65DB4C5A" w14:textId="77777777" w:rsidR="002A4246" w:rsidRDefault="002A4246">
          <w:pPr>
            <w:pStyle w:val="Verzeichnis1"/>
            <w:tabs>
              <w:tab w:val="left" w:pos="440"/>
              <w:tab w:val="right" w:leader="dot" w:pos="9054"/>
            </w:tabs>
            <w:rPr>
              <w:rFonts w:eastAsiaTheme="minorEastAsia"/>
              <w:noProof/>
            </w:rPr>
          </w:pPr>
          <w:hyperlink w:anchor="_Toc337668012" w:history="1">
            <w:r w:rsidRPr="004820BF">
              <w:rPr>
                <w:rStyle w:val="Hyperlink"/>
                <w:noProof/>
              </w:rPr>
              <w:t>9</w:t>
            </w:r>
            <w:r>
              <w:rPr>
                <w:rFonts w:eastAsiaTheme="minorEastAsia"/>
                <w:noProof/>
              </w:rPr>
              <w:tab/>
            </w:r>
            <w:r w:rsidRPr="004820BF">
              <w:rPr>
                <w:rStyle w:val="Hyperlink"/>
                <w:noProof/>
              </w:rPr>
              <w:t>Limitations and Future Work</w:t>
            </w:r>
            <w:r>
              <w:rPr>
                <w:noProof/>
                <w:webHidden/>
              </w:rPr>
              <w:tab/>
            </w:r>
            <w:r>
              <w:rPr>
                <w:noProof/>
                <w:webHidden/>
              </w:rPr>
              <w:fldChar w:fldCharType="begin"/>
            </w:r>
            <w:r>
              <w:rPr>
                <w:noProof/>
                <w:webHidden/>
              </w:rPr>
              <w:instrText xml:space="preserve"> PAGEREF _Toc337668012 \h </w:instrText>
            </w:r>
            <w:r>
              <w:rPr>
                <w:noProof/>
                <w:webHidden/>
              </w:rPr>
            </w:r>
            <w:r>
              <w:rPr>
                <w:noProof/>
                <w:webHidden/>
              </w:rPr>
              <w:fldChar w:fldCharType="separate"/>
            </w:r>
            <w:r>
              <w:rPr>
                <w:noProof/>
                <w:webHidden/>
              </w:rPr>
              <w:t>53</w:t>
            </w:r>
            <w:r>
              <w:rPr>
                <w:noProof/>
                <w:webHidden/>
              </w:rPr>
              <w:fldChar w:fldCharType="end"/>
            </w:r>
          </w:hyperlink>
        </w:p>
        <w:p w14:paraId="290CFBD4" w14:textId="77777777" w:rsidR="002A4246" w:rsidRDefault="002A4246">
          <w:pPr>
            <w:pStyle w:val="Verzeichnis1"/>
            <w:tabs>
              <w:tab w:val="left" w:pos="660"/>
              <w:tab w:val="right" w:leader="dot" w:pos="9054"/>
            </w:tabs>
            <w:rPr>
              <w:rFonts w:eastAsiaTheme="minorEastAsia"/>
              <w:noProof/>
            </w:rPr>
          </w:pPr>
          <w:hyperlink w:anchor="_Toc337668013" w:history="1">
            <w:r w:rsidRPr="004820BF">
              <w:rPr>
                <w:rStyle w:val="Hyperlink"/>
                <w:noProof/>
              </w:rPr>
              <w:t>10</w:t>
            </w:r>
            <w:r>
              <w:rPr>
                <w:rFonts w:eastAsiaTheme="minorEastAsia"/>
                <w:noProof/>
              </w:rPr>
              <w:tab/>
            </w:r>
            <w:r w:rsidRPr="004820BF">
              <w:rPr>
                <w:rStyle w:val="Hyperlink"/>
                <w:noProof/>
              </w:rPr>
              <w:t>Conclusion</w:t>
            </w:r>
            <w:r>
              <w:rPr>
                <w:noProof/>
                <w:webHidden/>
              </w:rPr>
              <w:tab/>
            </w:r>
            <w:r>
              <w:rPr>
                <w:noProof/>
                <w:webHidden/>
              </w:rPr>
              <w:fldChar w:fldCharType="begin"/>
            </w:r>
            <w:r>
              <w:rPr>
                <w:noProof/>
                <w:webHidden/>
              </w:rPr>
              <w:instrText xml:space="preserve"> PAGEREF _Toc337668013 \h </w:instrText>
            </w:r>
            <w:r>
              <w:rPr>
                <w:noProof/>
                <w:webHidden/>
              </w:rPr>
            </w:r>
            <w:r>
              <w:rPr>
                <w:noProof/>
                <w:webHidden/>
              </w:rPr>
              <w:fldChar w:fldCharType="separate"/>
            </w:r>
            <w:r>
              <w:rPr>
                <w:noProof/>
                <w:webHidden/>
              </w:rPr>
              <w:t>55</w:t>
            </w:r>
            <w:r>
              <w:rPr>
                <w:noProof/>
                <w:webHidden/>
              </w:rPr>
              <w:fldChar w:fldCharType="end"/>
            </w:r>
          </w:hyperlink>
        </w:p>
        <w:p w14:paraId="7225B367" w14:textId="77777777" w:rsidR="002A4246" w:rsidRDefault="002A4246">
          <w:pPr>
            <w:pStyle w:val="Verzeichnis1"/>
            <w:tabs>
              <w:tab w:val="left" w:pos="660"/>
              <w:tab w:val="right" w:leader="dot" w:pos="9054"/>
            </w:tabs>
            <w:rPr>
              <w:rFonts w:eastAsiaTheme="minorEastAsia"/>
              <w:noProof/>
            </w:rPr>
          </w:pPr>
          <w:hyperlink w:anchor="_Toc337668014" w:history="1">
            <w:r w:rsidRPr="004820BF">
              <w:rPr>
                <w:rStyle w:val="Hyperlink"/>
                <w:noProof/>
              </w:rPr>
              <w:t>11</w:t>
            </w:r>
            <w:r>
              <w:rPr>
                <w:rFonts w:eastAsiaTheme="minorEastAsia"/>
                <w:noProof/>
              </w:rPr>
              <w:tab/>
            </w:r>
            <w:r w:rsidRPr="004820BF">
              <w:rPr>
                <w:rStyle w:val="Hyperlink"/>
                <w:noProof/>
              </w:rPr>
              <w:t>References</w:t>
            </w:r>
            <w:r>
              <w:rPr>
                <w:noProof/>
                <w:webHidden/>
              </w:rPr>
              <w:tab/>
            </w:r>
            <w:r>
              <w:rPr>
                <w:noProof/>
                <w:webHidden/>
              </w:rPr>
              <w:fldChar w:fldCharType="begin"/>
            </w:r>
            <w:r>
              <w:rPr>
                <w:noProof/>
                <w:webHidden/>
              </w:rPr>
              <w:instrText xml:space="preserve"> PAGEREF _Toc337668014 \h </w:instrText>
            </w:r>
            <w:r>
              <w:rPr>
                <w:noProof/>
                <w:webHidden/>
              </w:rPr>
            </w:r>
            <w:r>
              <w:rPr>
                <w:noProof/>
                <w:webHidden/>
              </w:rPr>
              <w:fldChar w:fldCharType="separate"/>
            </w:r>
            <w:r>
              <w:rPr>
                <w:noProof/>
                <w:webHidden/>
              </w:rPr>
              <w:t>57</w:t>
            </w:r>
            <w:r>
              <w:rPr>
                <w:noProof/>
                <w:webHidden/>
              </w:rPr>
              <w:fldChar w:fldCharType="end"/>
            </w:r>
          </w:hyperlink>
        </w:p>
        <w:p w14:paraId="338D2E87" w14:textId="77777777" w:rsidR="00E60813" w:rsidRDefault="00E60813">
          <w:r>
            <w:rPr>
              <w:b/>
              <w:bCs/>
              <w:lang w:val="de-DE"/>
            </w:rPr>
            <w:fldChar w:fldCharType="end"/>
          </w:r>
        </w:p>
      </w:sdtContent>
    </w:sdt>
    <w:p w14:paraId="4A3ECCE8" w14:textId="77777777" w:rsidR="00034784" w:rsidRDefault="00034784">
      <w:pPr>
        <w:sectPr w:rsidR="00034784" w:rsidSect="00322511">
          <w:headerReference w:type="even" r:id="rId13"/>
          <w:headerReference w:type="default" r:id="rId14"/>
          <w:footerReference w:type="default" r:id="rId15"/>
          <w:pgSz w:w="12240" w:h="15840" w:code="1"/>
          <w:pgMar w:top="1418" w:right="1588" w:bottom="1134" w:left="1588" w:header="709" w:footer="709" w:gutter="0"/>
          <w:pgNumType w:start="0"/>
          <w:cols w:space="708"/>
          <w:vAlign w:val="center"/>
          <w:titlePg/>
          <w:docGrid w:linePitch="360"/>
        </w:sectPr>
      </w:pPr>
    </w:p>
    <w:p w14:paraId="6647AE48" w14:textId="77777777" w:rsidR="00E256B5" w:rsidRDefault="00E256B5">
      <w:pPr>
        <w:rPr>
          <w:rFonts w:asciiTheme="majorHAnsi" w:eastAsiaTheme="majorEastAsia" w:hAnsiTheme="majorHAnsi" w:cstheme="majorBidi"/>
          <w:b/>
          <w:bCs/>
          <w:color w:val="365F91" w:themeColor="accent1" w:themeShade="BF"/>
          <w:sz w:val="28"/>
          <w:szCs w:val="28"/>
        </w:rPr>
      </w:pPr>
      <w:r>
        <w:lastRenderedPageBreak/>
        <w:br w:type="page"/>
      </w:r>
    </w:p>
    <w:p w14:paraId="66F5DD5D" w14:textId="77777777" w:rsidR="00FF6B49" w:rsidRPr="00DB6121" w:rsidRDefault="00D73DAC" w:rsidP="00470BF1">
      <w:pPr>
        <w:pStyle w:val="berschrift1"/>
      </w:pPr>
      <w:bookmarkStart w:id="2" w:name="_Toc337667938"/>
      <w:r w:rsidRPr="00DB6121">
        <w:lastRenderedPageBreak/>
        <w:t>Introduction</w:t>
      </w:r>
      <w:bookmarkEnd w:id="2"/>
    </w:p>
    <w:p w14:paraId="013A377E" w14:textId="77777777" w:rsidR="00E10A47" w:rsidRPr="008458F8" w:rsidRDefault="00E10A47" w:rsidP="008458F8">
      <w:pPr>
        <w:pStyle w:val="berschrift2"/>
      </w:pPr>
      <w:bookmarkStart w:id="3" w:name="_Toc337667939"/>
      <w:r w:rsidRPr="008458F8">
        <w:t>Background and Motivation</w:t>
      </w:r>
      <w:bookmarkEnd w:id="3"/>
    </w:p>
    <w:p w14:paraId="316F962B" w14:textId="5E31C67A" w:rsidR="00D73DAC" w:rsidRDefault="00A571D3">
      <w:r>
        <w:t xml:space="preserve">Mobile Computing has </w:t>
      </w:r>
      <w:r w:rsidR="00926325">
        <w:t>arrived at the heart of our society and its impact on our everyday lives is steadily growing. With smartphone</w:t>
      </w:r>
      <w:r w:rsidR="00ED7224">
        <w:t>s</w:t>
      </w:r>
      <w:r w:rsidR="00926325">
        <w:t xml:space="preserve"> having</w:t>
      </w:r>
      <w:r w:rsidR="00D969DF">
        <w:t xml:space="preserve"> had</w:t>
      </w:r>
      <w:r w:rsidR="00926325">
        <w:t xml:space="preserve"> its commercial breakthrough in recent years</w:t>
      </w:r>
      <w:r w:rsidR="00E757C8">
        <w:t xml:space="preserve"> </w:t>
      </w:r>
      <w:commentRangeStart w:id="4"/>
      <w:sdt>
        <w:sdtPr>
          <w:id w:val="856389971"/>
          <w:citation/>
        </w:sdtPr>
        <w:sdtEndPr/>
        <w:sdtContent>
          <w:r w:rsidR="00E757C8">
            <w:fldChar w:fldCharType="begin"/>
          </w:r>
          <w:r w:rsidR="00E757C8" w:rsidRPr="00E757C8">
            <w:instrText xml:space="preserve"> CITATION 20112 \l 1031 </w:instrText>
          </w:r>
          <w:r w:rsidR="00E757C8">
            <w:fldChar w:fldCharType="separate"/>
          </w:r>
          <w:r w:rsidR="002A4246" w:rsidRPr="002A4246">
            <w:rPr>
              <w:noProof/>
            </w:rPr>
            <w:t>[1]</w:t>
          </w:r>
          <w:r w:rsidR="00E757C8">
            <w:fldChar w:fldCharType="end"/>
          </w:r>
        </w:sdtContent>
      </w:sdt>
      <w:sdt>
        <w:sdtPr>
          <w:id w:val="1725330316"/>
          <w:citation/>
        </w:sdtPr>
        <w:sdtEndPr/>
        <w:sdtContent>
          <w:r w:rsidR="00E757C8">
            <w:fldChar w:fldCharType="begin"/>
          </w:r>
          <w:r w:rsidR="00E757C8" w:rsidRPr="00E757C8">
            <w:instrText xml:space="preserve"> CITATION Sma12 \l 1031 </w:instrText>
          </w:r>
          <w:r w:rsidR="00E757C8">
            <w:fldChar w:fldCharType="separate"/>
          </w:r>
          <w:r w:rsidR="002A4246">
            <w:rPr>
              <w:noProof/>
            </w:rPr>
            <w:t xml:space="preserve"> </w:t>
          </w:r>
          <w:r w:rsidR="002A4246" w:rsidRPr="002A4246">
            <w:rPr>
              <w:noProof/>
            </w:rPr>
            <w:t>[2]</w:t>
          </w:r>
          <w:r w:rsidR="00E757C8">
            <w:fldChar w:fldCharType="end"/>
          </w:r>
        </w:sdtContent>
      </w:sdt>
      <w:commentRangeEnd w:id="4"/>
      <w:r w:rsidR="00C16ED9">
        <w:rPr>
          <w:rStyle w:val="Kommentarzeichen"/>
        </w:rPr>
        <w:commentReference w:id="4"/>
      </w:r>
      <w:r w:rsidR="00926325">
        <w:t>, a whole ecosystem of app</w:t>
      </w:r>
      <w:r w:rsidR="00ED7224">
        <w:t xml:space="preserve">lications </w:t>
      </w:r>
      <w:r w:rsidR="009A22E7">
        <w:t xml:space="preserve">has evolved </w:t>
      </w:r>
      <w:r w:rsidR="001C0E61">
        <w:t>that</w:t>
      </w:r>
      <w:r w:rsidR="00ED7224">
        <w:t xml:space="preserve"> </w:t>
      </w:r>
      <w:r w:rsidR="00420773">
        <w:t xml:space="preserve">today </w:t>
      </w:r>
      <w:r w:rsidR="00ED7224">
        <w:t>shape</w:t>
      </w:r>
      <w:r w:rsidR="009A22E7">
        <w:t>s</w:t>
      </w:r>
      <w:r w:rsidR="00ED7224">
        <w:t xml:space="preserve"> the way its users</w:t>
      </w:r>
      <w:r w:rsidR="00926325">
        <w:t xml:space="preserve"> interact with th</w:t>
      </w:r>
      <w:r w:rsidR="00ED7224">
        <w:t>e world surrounding them</w:t>
      </w:r>
      <w:r w:rsidR="00926325">
        <w:t>.</w:t>
      </w:r>
      <w:r w:rsidR="00252212">
        <w:t xml:space="preserve"> Context-aware services </w:t>
      </w:r>
      <w:r w:rsidR="00393735">
        <w:t>such as</w:t>
      </w:r>
      <w:r w:rsidR="00252212">
        <w:t xml:space="preserve"> localization</w:t>
      </w:r>
      <w:r>
        <w:t xml:space="preserve"> </w:t>
      </w:r>
      <w:r w:rsidR="00ED7224">
        <w:t xml:space="preserve">help to find nearby venues or </w:t>
      </w:r>
      <w:r w:rsidR="009A22E7">
        <w:t xml:space="preserve">find </w:t>
      </w:r>
      <w:r w:rsidR="0052738A">
        <w:t>where</w:t>
      </w:r>
      <w:r w:rsidR="00212562">
        <w:t xml:space="preserve"> friends are currently located.</w:t>
      </w:r>
      <w:r w:rsidR="00A2228D">
        <w:t xml:space="preserve"> Built-in cameras </w:t>
      </w:r>
      <w:r w:rsidR="0052738A">
        <w:t>enable to</w:t>
      </w:r>
      <w:r w:rsidR="00A2228D">
        <w:t xml:space="preserve"> share visual impressions immediately and </w:t>
      </w:r>
      <w:r w:rsidR="0052738A">
        <w:t xml:space="preserve">aid to </w:t>
      </w:r>
      <w:r w:rsidR="00A2228D">
        <w:t xml:space="preserve">scan and process information </w:t>
      </w:r>
      <w:r w:rsidR="0052738A">
        <w:t>in the</w:t>
      </w:r>
      <w:r w:rsidR="006F248D">
        <w:t xml:space="preserve"> direct</w:t>
      </w:r>
      <w:r w:rsidR="00A2228D">
        <w:t xml:space="preserve"> environment</w:t>
      </w:r>
      <w:r w:rsidR="006F248D">
        <w:t>.</w:t>
      </w:r>
    </w:p>
    <w:p w14:paraId="20E0CEB5" w14:textId="77777777" w:rsidR="002A27BE" w:rsidRDefault="00900DC0" w:rsidP="00050044">
      <w:r>
        <w:t>The visi</w:t>
      </w:r>
      <w:r w:rsidR="00A84111">
        <w:t>on of ubiquitous computing</w:t>
      </w:r>
      <w:r w:rsidR="009C0318">
        <w:t xml:space="preserve"> that provides</w:t>
      </w:r>
      <w:r w:rsidR="00A84111">
        <w:t xml:space="preserve"> </w:t>
      </w:r>
      <w:r w:rsidR="0083627D">
        <w:t xml:space="preserve">additional </w:t>
      </w:r>
      <w:r w:rsidR="00A84111">
        <w:t>information</w:t>
      </w:r>
      <w:r w:rsidR="003D6557">
        <w:t xml:space="preserve"> that </w:t>
      </w:r>
      <w:r w:rsidR="009C0318">
        <w:t>exceeds</w:t>
      </w:r>
      <w:r w:rsidR="0083627D">
        <w:t xml:space="preserve"> our natural </w:t>
      </w:r>
      <w:r w:rsidR="00DF2299">
        <w:t xml:space="preserve">recognition </w:t>
      </w:r>
      <w:r w:rsidR="0083627D">
        <w:t xml:space="preserve">capabilities </w:t>
      </w:r>
      <w:r w:rsidR="009C0318">
        <w:t>and thereby augments</w:t>
      </w:r>
      <w:r w:rsidR="003D6557">
        <w:t xml:space="preserve"> human</w:t>
      </w:r>
      <w:r w:rsidR="00DF2299">
        <w:t xml:space="preserve"> perception</w:t>
      </w:r>
      <w:r w:rsidR="00A84111">
        <w:t xml:space="preserve"> is already </w:t>
      </w:r>
      <w:r w:rsidR="003D6557">
        <w:t xml:space="preserve">a </w:t>
      </w:r>
      <w:r w:rsidR="00DF2299">
        <w:t>reality.</w:t>
      </w:r>
      <w:r w:rsidR="00E27DC5">
        <w:t xml:space="preserve"> However, there are still limitations to mobile devices</w:t>
      </w:r>
      <w:r w:rsidR="00D251DA">
        <w:t xml:space="preserve"> because they tend</w:t>
      </w:r>
      <w:r w:rsidR="00E27DC5">
        <w:t xml:space="preserve"> to </w:t>
      </w:r>
      <w:r w:rsidR="00500A8A">
        <w:t xml:space="preserve">fail to </w:t>
      </w:r>
      <w:r w:rsidR="00E27DC5">
        <w:t>meet the needs for resource-intensive tasks due to their restricted battery</w:t>
      </w:r>
      <w:r w:rsidR="006A112F">
        <w:t xml:space="preserve"> capacity</w:t>
      </w:r>
      <w:r w:rsidR="00E27DC5">
        <w:t xml:space="preserve"> and computing power. Nonetheless</w:t>
      </w:r>
      <w:r w:rsidR="007A2C2B">
        <w:t xml:space="preserve">, </w:t>
      </w:r>
      <w:r w:rsidR="00E27DC5">
        <w:t>resource-intensive applications</w:t>
      </w:r>
      <w:r w:rsidR="00547544">
        <w:t xml:space="preserve"> such as</w:t>
      </w:r>
      <w:r w:rsidR="00E27DC5">
        <w:t xml:space="preserve"> natural language processing, face </w:t>
      </w:r>
      <w:r w:rsidR="00D242B0">
        <w:t xml:space="preserve">and speech </w:t>
      </w:r>
      <w:r w:rsidR="00E27DC5">
        <w:t>recognition</w:t>
      </w:r>
      <w:r w:rsidR="00FC242D">
        <w:t xml:space="preserve"> or decision</w:t>
      </w:r>
      <w:r w:rsidR="00FC73E4">
        <w:t xml:space="preserve"> </w:t>
      </w:r>
      <w:r w:rsidR="00D242B0">
        <w:t xml:space="preserve">making are amongst the most </w:t>
      </w:r>
      <w:r w:rsidR="00F203BC">
        <w:t>desired</w:t>
      </w:r>
      <w:r w:rsidR="00D242B0">
        <w:t xml:space="preserve"> services</w:t>
      </w:r>
      <w:r w:rsidR="00F203BC">
        <w:t xml:space="preserve"> for mobile devices</w:t>
      </w:r>
      <w:r w:rsidR="00D453C1">
        <w:t xml:space="preserve"> </w:t>
      </w:r>
      <w:sdt>
        <w:sdtPr>
          <w:id w:val="2098593184"/>
          <w:citation/>
        </w:sdtPr>
        <w:sdtEndPr/>
        <w:sdtContent>
          <w:r w:rsidR="00D453C1">
            <w:fldChar w:fldCharType="begin"/>
          </w:r>
          <w:r w:rsidR="00F214F0">
            <w:instrText xml:space="preserve">CITATION Sat09 \l 1031 </w:instrText>
          </w:r>
          <w:r w:rsidR="00D453C1">
            <w:fldChar w:fldCharType="separate"/>
          </w:r>
          <w:r w:rsidR="002A4246" w:rsidRPr="002A4246">
            <w:rPr>
              <w:noProof/>
            </w:rPr>
            <w:t>[3]</w:t>
          </w:r>
          <w:r w:rsidR="00D453C1">
            <w:fldChar w:fldCharType="end"/>
          </w:r>
        </w:sdtContent>
      </w:sdt>
      <w:r w:rsidR="00F203BC">
        <w:t>.</w:t>
      </w:r>
      <w:r w:rsidR="002A27BE">
        <w:t xml:space="preserve"> To </w:t>
      </w:r>
      <w:r w:rsidR="003D6557">
        <w:t xml:space="preserve">deal with </w:t>
      </w:r>
      <w:r w:rsidR="002A27BE">
        <w:t>the issue of resource</w:t>
      </w:r>
      <w:r w:rsidR="003D6557">
        <w:t xml:space="preserve"> limitation</w:t>
      </w:r>
      <w:r w:rsidR="002A27BE">
        <w:t>, techniques have been developed that offer mobile device</w:t>
      </w:r>
      <w:r w:rsidR="003D6557">
        <w:t>s</w:t>
      </w:r>
      <w:r w:rsidR="002A27BE">
        <w:t xml:space="preserve"> access to more powerful external computing facilities </w:t>
      </w:r>
      <w:r w:rsidR="00383DDC">
        <w:t>that</w:t>
      </w:r>
      <w:r w:rsidR="002A27BE">
        <w:t xml:space="preserve"> overtake the burden of resource-intensive computations.</w:t>
      </w:r>
      <w:r w:rsidR="00771EDD">
        <w:t xml:space="preserve"> Most notably, cloud computing provides today’s mobile devices with resources that extend the mobile</w:t>
      </w:r>
      <w:r w:rsidR="003D6557">
        <w:t xml:space="preserve"> device</w:t>
      </w:r>
      <w:r w:rsidR="00771EDD">
        <w:t>’s capabilities.</w:t>
      </w:r>
    </w:p>
    <w:p w14:paraId="6B66C7FC" w14:textId="77777777" w:rsidR="00026764" w:rsidRDefault="00026764" w:rsidP="00BE1144">
      <w:r>
        <w:t xml:space="preserve">Popular commercial cloud-connected mobile applications are the natural language processing software </w:t>
      </w:r>
      <w:proofErr w:type="spellStart"/>
      <w:r w:rsidRPr="008474A8">
        <w:rPr>
          <w:rStyle w:val="Hervorhebung"/>
        </w:rPr>
        <w:t>Siri</w:t>
      </w:r>
      <w:proofErr w:type="spellEnd"/>
      <w:r>
        <w:rPr>
          <w:rStyle w:val="Hervorhebung"/>
        </w:rPr>
        <w:t>,</w:t>
      </w:r>
      <w:r w:rsidRPr="008474A8">
        <w:rPr>
          <w:rStyle w:val="Hervorhebung"/>
        </w:rPr>
        <w:t xml:space="preserve"> </w:t>
      </w:r>
      <w:r>
        <w:t xml:space="preserve">which needs access to the Apple Cloud </w:t>
      </w:r>
      <w:sdt>
        <w:sdtPr>
          <w:id w:val="-161238811"/>
          <w:citation/>
        </w:sdtPr>
        <w:sdtEndPr/>
        <w:sdtContent>
          <w:r>
            <w:fldChar w:fldCharType="begin"/>
          </w:r>
          <w:r w:rsidRPr="006D09CA">
            <w:instrText xml:space="preserve"> CITATION Sir12 \l 1031 </w:instrText>
          </w:r>
          <w:r>
            <w:fldChar w:fldCharType="separate"/>
          </w:r>
          <w:r w:rsidR="002A4246" w:rsidRPr="002A4246">
            <w:rPr>
              <w:noProof/>
            </w:rPr>
            <w:t>[4]</w:t>
          </w:r>
          <w:r>
            <w:fldChar w:fldCharType="end"/>
          </w:r>
        </w:sdtContent>
      </w:sdt>
      <w:r>
        <w:t xml:space="preserve">, or </w:t>
      </w:r>
      <w:r w:rsidRPr="008474A8">
        <w:rPr>
          <w:rStyle w:val="Hervorhebung"/>
        </w:rPr>
        <w:t>Google Goggles</w:t>
      </w:r>
      <w:r>
        <w:t xml:space="preserve"> communicating with Google servers for providing image recognition </w:t>
      </w:r>
      <w:sdt>
        <w:sdtPr>
          <w:id w:val="-1232305152"/>
          <w:citation/>
        </w:sdtPr>
        <w:sdtEndPr/>
        <w:sdtContent>
          <w:r>
            <w:fldChar w:fldCharType="begin"/>
          </w:r>
          <w:r>
            <w:instrText xml:space="preserve">CITATION Goo12 \l 1031 </w:instrText>
          </w:r>
          <w:r>
            <w:fldChar w:fldCharType="separate"/>
          </w:r>
          <w:r w:rsidR="002A4246" w:rsidRPr="002A4246">
            <w:rPr>
              <w:noProof/>
            </w:rPr>
            <w:t>[5]</w:t>
          </w:r>
          <w:r>
            <w:fldChar w:fldCharType="end"/>
          </w:r>
        </w:sdtContent>
      </w:sdt>
      <w:r>
        <w:t xml:space="preserve">. </w:t>
      </w:r>
      <w:r w:rsidR="003D6557">
        <w:t>To use</w:t>
      </w:r>
      <w:r>
        <w:t xml:space="preserve"> cloud </w:t>
      </w:r>
      <w:r w:rsidR="003D6557">
        <w:t>resources</w:t>
      </w:r>
      <w:r>
        <w:t>, the mobile device has to be connected to the Internet in order to establish a connection to the cloud services. Although this seems to be an appropriate solution for many use cases, there are some shortcomings to cloud usage.</w:t>
      </w:r>
    </w:p>
    <w:p w14:paraId="61130904" w14:textId="77777777" w:rsidR="004C6BA0" w:rsidRDefault="00C7610C" w:rsidP="004C6BA0">
      <w:pPr>
        <w:pStyle w:val="berschrift3"/>
      </w:pPr>
      <w:bookmarkStart w:id="5" w:name="_Toc337667940"/>
      <w:r>
        <w:t>WAN</w:t>
      </w:r>
      <w:r w:rsidR="006F73EA">
        <w:t xml:space="preserve"> </w:t>
      </w:r>
      <w:r w:rsidR="004C6BA0">
        <w:t>Latency as a Limitation to Cloud Resources</w:t>
      </w:r>
      <w:bookmarkEnd w:id="5"/>
    </w:p>
    <w:p w14:paraId="324DC747" w14:textId="6D9C5646" w:rsidR="00026764" w:rsidRPr="00FA41BB" w:rsidRDefault="00026764" w:rsidP="00026764">
      <w:r>
        <w:t xml:space="preserve">One main drawback of relying on </w:t>
      </w:r>
      <w:r w:rsidR="008659C6">
        <w:t>cloud resources</w:t>
      </w:r>
      <w:r>
        <w:t xml:space="preserve"> is latency</w:t>
      </w:r>
      <w:r w:rsidR="00BE1144">
        <w:t>.</w:t>
      </w:r>
      <w:r>
        <w:t xml:space="preserve"> </w:t>
      </w:r>
      <w:r w:rsidR="00BE1144">
        <w:t>Latency</w:t>
      </w:r>
      <w:r>
        <w:t xml:space="preserve"> is det</w:t>
      </w:r>
      <w:r w:rsidR="00BE1144">
        <w:t xml:space="preserve">ermined by the distance between the mobile device and the cloud, network bandwidth and the </w:t>
      </w:r>
      <w:r>
        <w:t>processing time on client and server side</w:t>
      </w:r>
      <w:r w:rsidR="00084411">
        <w:t>,</w:t>
      </w:r>
      <w:r>
        <w:t xml:space="preserve"> as well as within the network. </w:t>
      </w:r>
      <w:r w:rsidR="00084411">
        <w:t>L</w:t>
      </w:r>
      <w:r>
        <w:t xml:space="preserve">atency increases </w:t>
      </w:r>
      <w:r w:rsidR="00084411">
        <w:t xml:space="preserve">due to </w:t>
      </w:r>
      <w:r>
        <w:t xml:space="preserve">packet drops and various software or hardware layers, such as routing mechanisms, congestion </w:t>
      </w:r>
      <w:r>
        <w:lastRenderedPageBreak/>
        <w:t>avoidance</w:t>
      </w:r>
      <w:r w:rsidR="00084411">
        <w:t xml:space="preserve"> algorithms</w:t>
      </w:r>
      <w:r>
        <w:t xml:space="preserve">, integrity checks or security layers. It has been </w:t>
      </w:r>
      <w:r w:rsidR="00084411">
        <w:t>stated</w:t>
      </w:r>
      <w:r>
        <w:t xml:space="preserve"> that </w:t>
      </w:r>
      <w:r w:rsidR="00C7610C">
        <w:t>wide area network (</w:t>
      </w:r>
      <w:r>
        <w:t>WAN</w:t>
      </w:r>
      <w:r w:rsidR="00C7610C">
        <w:t>)</w:t>
      </w:r>
      <w:r>
        <w:t xml:space="preserve"> laten</w:t>
      </w:r>
      <w:r w:rsidR="00084411">
        <w:t>cy is not going to improve because</w:t>
      </w:r>
      <w:r>
        <w:t xml:space="preserve"> modern networking research </w:t>
      </w:r>
      <w:r w:rsidR="00084411">
        <w:t xml:space="preserve">typically </w:t>
      </w:r>
      <w:r>
        <w:t xml:space="preserve">focuses on issues such as security and manageability </w:t>
      </w:r>
      <w:sdt>
        <w:sdtPr>
          <w:id w:val="1219472438"/>
          <w:citation/>
        </w:sdtPr>
        <w:sdtEndPr/>
        <w:sdtContent>
          <w:r>
            <w:fldChar w:fldCharType="begin"/>
          </w:r>
          <w:r w:rsidR="00F214F0">
            <w:instrText xml:space="preserve">CITATION Sat09 \l 1031 </w:instrText>
          </w:r>
          <w:r>
            <w:fldChar w:fldCharType="separate"/>
          </w:r>
          <w:r w:rsidR="002A4246" w:rsidRPr="002A4246">
            <w:rPr>
              <w:noProof/>
            </w:rPr>
            <w:t>[3]</w:t>
          </w:r>
          <w:r>
            <w:fldChar w:fldCharType="end"/>
          </w:r>
        </w:sdtContent>
      </w:sdt>
      <w:r w:rsidR="00AD38D3">
        <w:t>. Solutions to these issues often lead</w:t>
      </w:r>
      <w:r>
        <w:t xml:space="preserve"> to an increase in</w:t>
      </w:r>
      <w:r w:rsidR="003C75BD">
        <w:t xml:space="preserve"> the</w:t>
      </w:r>
      <w:r>
        <w:t xml:space="preserve"> additional overhead per transmitted packet. Providing low latency services is essential for fast-responding applications, e.g. augmented reality software which has to process and display information in real-time. Therefore, data centers need to be in close proximity depending on the type of service</w:t>
      </w:r>
      <w:r w:rsidR="002A4F3D">
        <w:t xml:space="preserve"> that is</w:t>
      </w:r>
      <w:r>
        <w:t xml:space="preserve"> demanded by the</w:t>
      </w:r>
      <w:r w:rsidR="002A4F3D">
        <w:t xml:space="preserve"> mobile device. For example, </w:t>
      </w:r>
      <w:r w:rsidR="00E757C8">
        <w:t>highly responsive augmented reality applications need reasonably high frame rates in order to provide a fair usage experience (c.f. p.17</w:t>
      </w:r>
      <w:r w:rsidR="006F1A7B">
        <w:t xml:space="preserve"> in</w:t>
      </w:r>
      <w:r w:rsidR="00E757C8">
        <w:t xml:space="preserve"> </w:t>
      </w:r>
      <w:sdt>
        <w:sdtPr>
          <w:id w:val="-870302574"/>
          <w:citation/>
        </w:sdtPr>
        <w:sdtEndPr/>
        <w:sdtContent>
          <w:r w:rsidR="00E757C8">
            <w:fldChar w:fldCharType="begin"/>
          </w:r>
          <w:r w:rsidR="00E757C8" w:rsidRPr="00E757C8">
            <w:instrText xml:space="preserve"> CITATION Sat09 \l 1031 </w:instrText>
          </w:r>
          <w:r w:rsidR="00E757C8">
            <w:fldChar w:fldCharType="separate"/>
          </w:r>
          <w:r w:rsidR="002A4246" w:rsidRPr="002A4246">
            <w:rPr>
              <w:noProof/>
            </w:rPr>
            <w:t>[3]</w:t>
          </w:r>
          <w:r w:rsidR="00E757C8">
            <w:fldChar w:fldCharType="end"/>
          </w:r>
        </w:sdtContent>
      </w:sdt>
      <w:r w:rsidR="00E757C8">
        <w:t xml:space="preserve">). </w:t>
      </w:r>
      <w:r>
        <w:t xml:space="preserve">As long as services are bound to predetermined servers, these have to be close enough to the mobile device in order to provide </w:t>
      </w:r>
      <w:r w:rsidR="003C75BD">
        <w:t>acceptable</w:t>
      </w:r>
      <w:r>
        <w:t xml:space="preserve"> performance.</w:t>
      </w:r>
    </w:p>
    <w:p w14:paraId="6CE2CD0D" w14:textId="77777777" w:rsidR="00026764" w:rsidRDefault="008659C6" w:rsidP="00026764">
      <w:pPr>
        <w:pStyle w:val="berschrift3"/>
      </w:pPr>
      <w:bookmarkStart w:id="6" w:name="_Toc337667941"/>
      <w:r>
        <w:t>Resource-Constrained</w:t>
      </w:r>
      <w:r w:rsidR="00026764">
        <w:t xml:space="preserve"> Environments</w:t>
      </w:r>
      <w:r w:rsidR="004C6BA0">
        <w:t xml:space="preserve"> </w:t>
      </w:r>
      <w:r w:rsidR="006F73EA">
        <w:t>without WAN Access</w:t>
      </w:r>
      <w:bookmarkEnd w:id="6"/>
    </w:p>
    <w:p w14:paraId="53E158E4" w14:textId="77777777" w:rsidR="00026764" w:rsidRDefault="00026764" w:rsidP="00026764">
      <w:r>
        <w:t xml:space="preserve">The assumption </w:t>
      </w:r>
      <w:r w:rsidR="00A252E6">
        <w:t>of good Internet access</w:t>
      </w:r>
      <w:r w:rsidR="004B142B">
        <w:t>, which</w:t>
      </w:r>
      <w:r w:rsidR="00A252E6">
        <w:t xml:space="preserve"> satisfies the mobile device’s</w:t>
      </w:r>
      <w:r>
        <w:t xml:space="preserve"> dema</w:t>
      </w:r>
      <w:r w:rsidR="00A252E6">
        <w:t>nd on bandwidth and reliability</w:t>
      </w:r>
      <w:r w:rsidR="004B142B">
        <w:t>,</w:t>
      </w:r>
      <w:r w:rsidR="00A252E6">
        <w:t xml:space="preserve"> may </w:t>
      </w:r>
      <w:r w:rsidR="00C7610C">
        <w:t>be incorrect</w:t>
      </w:r>
      <w:r w:rsidR="00DB6EB4">
        <w:t xml:space="preserve"> in some cases</w:t>
      </w:r>
      <w:r>
        <w:t xml:space="preserve">. Cloud computing </w:t>
      </w:r>
      <w:r w:rsidR="004B142B">
        <w:t>is infeasible</w:t>
      </w:r>
      <w:r>
        <w:t xml:space="preserve"> </w:t>
      </w:r>
      <w:r w:rsidR="004B142B">
        <w:t>in unreliable networks</w:t>
      </w:r>
      <w:r>
        <w:t>, which occur in theaters of military operations or in the context of disaster</w:t>
      </w:r>
      <w:r w:rsidR="00537F3D">
        <w:t xml:space="preserve"> recovery. </w:t>
      </w:r>
      <w:r w:rsidR="008659C6">
        <w:t xml:space="preserve">An example of a resource-constrained environment with such conditions </w:t>
      </w:r>
      <w:r>
        <w:t>ha</w:t>
      </w:r>
      <w:r w:rsidR="008659C6">
        <w:t>s</w:t>
      </w:r>
      <w:r>
        <w:t xml:space="preserve"> been described as </w:t>
      </w:r>
      <w:r w:rsidRPr="00E01A99">
        <w:rPr>
          <w:rStyle w:val="Hervorhebung"/>
        </w:rPr>
        <w:t>hostile environments</w:t>
      </w:r>
      <w:r>
        <w:t xml:space="preserve"> by Ha et al. </w:t>
      </w:r>
      <w:sdt>
        <w:sdtPr>
          <w:id w:val="1150091086"/>
          <w:citation/>
        </w:sdtPr>
        <w:sdtEndPr/>
        <w:sdtContent>
          <w:r>
            <w:fldChar w:fldCharType="begin"/>
          </w:r>
          <w:r w:rsidRPr="00E01A99">
            <w:instrText xml:space="preserve"> CITATION HaK11 \l 1031 </w:instrText>
          </w:r>
          <w:r>
            <w:fldChar w:fldCharType="separate"/>
          </w:r>
          <w:r w:rsidR="002A4246" w:rsidRPr="002A4246">
            <w:rPr>
              <w:noProof/>
            </w:rPr>
            <w:t>[6]</w:t>
          </w:r>
          <w:r>
            <w:fldChar w:fldCharType="end"/>
          </w:r>
        </w:sdtContent>
      </w:sdt>
      <w:r>
        <w:t xml:space="preserve">. </w:t>
      </w:r>
      <w:r w:rsidR="006F73EA">
        <w:t xml:space="preserve">Hostile environments, in contrast to areas with well-established network infrastructures, </w:t>
      </w:r>
      <w:r w:rsidR="00C7610C">
        <w:t xml:space="preserve">cannot assume connectivity to </w:t>
      </w:r>
      <w:r w:rsidR="008659C6">
        <w:t>wide-</w:t>
      </w:r>
      <w:r w:rsidR="006F73EA">
        <w:t>area netw</w:t>
      </w:r>
      <w:r w:rsidR="008659C6">
        <w:t>orks. Wide-</w:t>
      </w:r>
      <w:r w:rsidR="00FF77DF">
        <w:t>area networks may</w:t>
      </w:r>
      <w:r w:rsidR="006F73EA">
        <w:t xml:space="preserve"> be </w:t>
      </w:r>
      <w:r w:rsidR="00FF77DF">
        <w:t>unavailable because of</w:t>
      </w:r>
      <w:r w:rsidR="006F73EA">
        <w:t xml:space="preserve"> serious infrastructure problems, e.g. as a consequence of earthquakes or war actions. They can also be compromised by opponents that intrude into the network and carry out attacks.</w:t>
      </w:r>
      <w:r w:rsidR="00C2258B">
        <w:t xml:space="preserve"> </w:t>
      </w:r>
      <w:r w:rsidR="006F73EA">
        <w:t xml:space="preserve">Considering such </w:t>
      </w:r>
      <w:r>
        <w:t xml:space="preserve">cyber war attacks, Ha et al. assume that even the Internet may one day become a hostile environment in the mentioned sense </w:t>
      </w:r>
      <w:sdt>
        <w:sdtPr>
          <w:id w:val="-754436002"/>
          <w:citation/>
        </w:sdtPr>
        <w:sdtEndPr/>
        <w:sdtContent>
          <w:r>
            <w:fldChar w:fldCharType="begin"/>
          </w:r>
          <w:r w:rsidRPr="00E01A99">
            <w:instrText xml:space="preserve"> CITATION HaK11 \l 1031 </w:instrText>
          </w:r>
          <w:r>
            <w:fldChar w:fldCharType="separate"/>
          </w:r>
          <w:r w:rsidR="002A4246" w:rsidRPr="002A4246">
            <w:rPr>
              <w:noProof/>
            </w:rPr>
            <w:t>[6]</w:t>
          </w:r>
          <w:r>
            <w:fldChar w:fldCharType="end"/>
          </w:r>
        </w:sdtContent>
      </w:sdt>
      <w:r>
        <w:t xml:space="preserve">. The Department of Defense has </w:t>
      </w:r>
      <w:r w:rsidR="00571F5D">
        <w:t xml:space="preserve">shown </w:t>
      </w:r>
      <w:r>
        <w:t>a strong interest in equipping so</w:t>
      </w:r>
      <w:r w:rsidR="00571F5D">
        <w:t xml:space="preserve">ldiers with handheld devices to enhance their operational abilities </w:t>
      </w:r>
      <w:sdt>
        <w:sdtPr>
          <w:id w:val="-793669826"/>
          <w:citation/>
        </w:sdtPr>
        <w:sdtEndPr/>
        <w:sdtContent>
          <w:r w:rsidR="00571F5D">
            <w:fldChar w:fldCharType="begin"/>
          </w:r>
          <w:r w:rsidR="00571F5D" w:rsidRPr="005B7B7A">
            <w:instrText xml:space="preserve"> CITATION Mor11 \l 1031 </w:instrText>
          </w:r>
          <w:r w:rsidR="00571F5D">
            <w:fldChar w:fldCharType="separate"/>
          </w:r>
          <w:r w:rsidR="002A4246" w:rsidRPr="002A4246">
            <w:rPr>
              <w:noProof/>
            </w:rPr>
            <w:t>[7]</w:t>
          </w:r>
          <w:r w:rsidR="00571F5D">
            <w:fldChar w:fldCharType="end"/>
          </w:r>
        </w:sdtContent>
      </w:sdt>
      <w:r w:rsidR="000A4F6C">
        <w:t>. I</w:t>
      </w:r>
      <w:r w:rsidR="00571F5D">
        <w:t>t</w:t>
      </w:r>
      <w:r>
        <w:t xml:space="preserve"> cannot risk relying on unsafe networks</w:t>
      </w:r>
      <w:r w:rsidR="00571F5D">
        <w:t xml:space="preserve"> but needs access</w:t>
      </w:r>
      <w:r w:rsidR="000A4F6C">
        <w:t xml:space="preserve"> to a stable infrastructure that</w:t>
      </w:r>
      <w:r w:rsidR="00571F5D">
        <w:t xml:space="preserve"> can meet the advanced safety and security demands of the military.</w:t>
      </w:r>
    </w:p>
    <w:p w14:paraId="071C15B2" w14:textId="77777777" w:rsidR="008B11DE" w:rsidRPr="00FA41BB" w:rsidRDefault="008B11DE" w:rsidP="008B11DE">
      <w:pPr>
        <w:pStyle w:val="berschrift3"/>
      </w:pPr>
      <w:bookmarkStart w:id="7" w:name="_Toc337667942"/>
      <w:r>
        <w:t>C</w:t>
      </w:r>
      <w:r w:rsidR="00AF035D">
        <w:t>yber Foraging and VM Synthesis i</w:t>
      </w:r>
      <w:r>
        <w:t>n Hostile Environment</w:t>
      </w:r>
      <w:r w:rsidR="00502792">
        <w:t>s</w:t>
      </w:r>
      <w:bookmarkEnd w:id="7"/>
    </w:p>
    <w:p w14:paraId="5B791299" w14:textId="77777777" w:rsidR="00026764" w:rsidRDefault="00906123" w:rsidP="00050044">
      <w:r>
        <w:t>Ha</w:t>
      </w:r>
      <w:r w:rsidR="00512572">
        <w:t xml:space="preserve"> et al. propose a solution for code offloading, i.e. transferring resource-intensive tasks to stronger external machines, in hostile environments</w:t>
      </w:r>
      <w:r w:rsidR="00207751">
        <w:t xml:space="preserve"> </w:t>
      </w:r>
      <w:sdt>
        <w:sdtPr>
          <w:id w:val="284008370"/>
          <w:citation/>
        </w:sdtPr>
        <w:sdtEndPr/>
        <w:sdtContent>
          <w:r w:rsidR="00207751">
            <w:fldChar w:fldCharType="begin"/>
          </w:r>
          <w:r w:rsidR="00207751" w:rsidRPr="00207751">
            <w:instrText xml:space="preserve"> CITATION HaK11 \l 1031 </w:instrText>
          </w:r>
          <w:r w:rsidR="00207751">
            <w:fldChar w:fldCharType="separate"/>
          </w:r>
          <w:r w:rsidR="002A4246" w:rsidRPr="002A4246">
            <w:rPr>
              <w:noProof/>
            </w:rPr>
            <w:t>[6]</w:t>
          </w:r>
          <w:r w:rsidR="00207751">
            <w:fldChar w:fldCharType="end"/>
          </w:r>
        </w:sdtContent>
      </w:sdt>
      <w:r w:rsidR="00512572">
        <w:t xml:space="preserve">. </w:t>
      </w:r>
      <w:r w:rsidR="00207751">
        <w:t>It</w:t>
      </w:r>
      <w:r w:rsidR="00512572">
        <w:t xml:space="preserve"> utilizes cyber foraging techniques in single-hop networks and virtualization technology.</w:t>
      </w:r>
      <w:r w:rsidR="0006647D">
        <w:t xml:space="preserve"> The term cyber foraging – first introduced in </w:t>
      </w:r>
      <w:sdt>
        <w:sdtPr>
          <w:id w:val="-919868166"/>
          <w:citation/>
        </w:sdtPr>
        <w:sdtEndPr/>
        <w:sdtContent>
          <w:r w:rsidR="0006647D">
            <w:fldChar w:fldCharType="begin"/>
          </w:r>
          <w:r w:rsidR="00F214F0">
            <w:instrText xml:space="preserve">CITATION Sat01 \l 1031 </w:instrText>
          </w:r>
          <w:r w:rsidR="0006647D">
            <w:fldChar w:fldCharType="separate"/>
          </w:r>
          <w:r w:rsidR="002A4246" w:rsidRPr="002A4246">
            <w:rPr>
              <w:noProof/>
            </w:rPr>
            <w:t>[8]</w:t>
          </w:r>
          <w:r w:rsidR="0006647D">
            <w:fldChar w:fldCharType="end"/>
          </w:r>
        </w:sdtContent>
      </w:sdt>
      <w:r w:rsidR="0006647D">
        <w:t xml:space="preserve"> – describes the technique of </w:t>
      </w:r>
      <w:r w:rsidR="00207751">
        <w:t>code offloading</w:t>
      </w:r>
      <w:r w:rsidR="0006647D">
        <w:t xml:space="preserve"> to nearby surrogate machines, so-called </w:t>
      </w:r>
      <w:r w:rsidR="0006647D" w:rsidRPr="0006647D">
        <w:rPr>
          <w:rStyle w:val="Hervorhebung"/>
        </w:rPr>
        <w:t>cloudlets</w:t>
      </w:r>
      <w:r w:rsidR="0006647D">
        <w:t xml:space="preserve">. These cloudlets are in close proximity to the mobile device and can be accessed via a single-hop network. </w:t>
      </w:r>
      <w:r w:rsidR="0080127A">
        <w:t xml:space="preserve">Such a setup differs from far distant clouds and does not suffer from the previously mentioned shortcomings for cloud computing in the context of hostile environments. Single-hop networks guarantee low-latency connections and are </w:t>
      </w:r>
      <w:r w:rsidR="00207751">
        <w:t xml:space="preserve">generally </w:t>
      </w:r>
      <w:r w:rsidR="0080127A">
        <w:t>not as vulnerable to cyber-</w:t>
      </w:r>
      <w:r w:rsidR="00BF7E6F">
        <w:t xml:space="preserve">attacks </w:t>
      </w:r>
      <w:r w:rsidR="008659C6">
        <w:t>as wide-</w:t>
      </w:r>
      <w:r w:rsidR="0080127A">
        <w:t xml:space="preserve">area networks </w:t>
      </w:r>
      <w:r w:rsidR="00207751">
        <w:t>(p.4)</w:t>
      </w:r>
      <w:sdt>
        <w:sdtPr>
          <w:id w:val="856314840"/>
          <w:citation/>
        </w:sdtPr>
        <w:sdtEndPr/>
        <w:sdtContent>
          <w:r w:rsidR="00207751">
            <w:fldChar w:fldCharType="begin"/>
          </w:r>
          <w:r w:rsidR="00207751" w:rsidRPr="00207751">
            <w:instrText xml:space="preserve"> CITATION HaK11 \l 1031 </w:instrText>
          </w:r>
          <w:r w:rsidR="00207751">
            <w:fldChar w:fldCharType="separate"/>
          </w:r>
          <w:r w:rsidR="002A4246">
            <w:rPr>
              <w:noProof/>
            </w:rPr>
            <w:t xml:space="preserve"> </w:t>
          </w:r>
          <w:r w:rsidR="002A4246" w:rsidRPr="002A4246">
            <w:rPr>
              <w:noProof/>
            </w:rPr>
            <w:t>[6]</w:t>
          </w:r>
          <w:r w:rsidR="00207751">
            <w:fldChar w:fldCharType="end"/>
          </w:r>
        </w:sdtContent>
      </w:sdt>
      <w:r w:rsidR="00207751">
        <w:t>.</w:t>
      </w:r>
      <w:r w:rsidR="009249AF">
        <w:t xml:space="preserve"> </w:t>
      </w:r>
    </w:p>
    <w:p w14:paraId="4ECB559E" w14:textId="77777777" w:rsidR="001121A2" w:rsidRDefault="00EE78D3" w:rsidP="00050044">
      <w:r>
        <w:lastRenderedPageBreak/>
        <w:t xml:space="preserve">In order to enable cyber foraging, a mobile application is divided into a client running on the mobile device and a server running on the cloudlet. </w:t>
      </w:r>
      <w:r w:rsidR="001121A2">
        <w:t xml:space="preserve">The server has to be deployed on the cloudlet before it can be accessed by the mobile client. This deployment is accomplished via </w:t>
      </w:r>
      <w:r w:rsidR="001121A2" w:rsidRPr="001121A2">
        <w:rPr>
          <w:rStyle w:val="Hervorhebung"/>
        </w:rPr>
        <w:t>VM synthesis</w:t>
      </w:r>
      <w:r w:rsidR="001121A2">
        <w:t xml:space="preserve">: the cloudlet holds </w:t>
      </w:r>
      <w:r w:rsidR="00DB69EC">
        <w:t xml:space="preserve">virtual machine images </w:t>
      </w:r>
      <w:r w:rsidR="001121A2">
        <w:t xml:space="preserve">and receives </w:t>
      </w:r>
      <w:r w:rsidR="001121A2" w:rsidRPr="001121A2">
        <w:rPr>
          <w:rStyle w:val="Hervorhebung"/>
        </w:rPr>
        <w:t>VM overlays</w:t>
      </w:r>
      <w:r w:rsidR="001121A2">
        <w:t xml:space="preserve"> that enable the cloudlet to reconstruct a </w:t>
      </w:r>
      <w:r w:rsidR="009209AA">
        <w:t xml:space="preserve">complete </w:t>
      </w:r>
      <w:r w:rsidR="001121A2">
        <w:t xml:space="preserve">virtual machine that </w:t>
      </w:r>
      <w:r w:rsidR="009209AA">
        <w:t>includes the application server</w:t>
      </w:r>
      <w:r w:rsidR="001121A2">
        <w:t>.</w:t>
      </w:r>
      <w:r w:rsidR="00DB69EC">
        <w:t xml:space="preserve"> A VM overlay is the binary difference between a base VM snapshot and </w:t>
      </w:r>
      <w:r w:rsidR="00020D76">
        <w:t xml:space="preserve">a </w:t>
      </w:r>
      <w:r w:rsidR="00B475BC">
        <w:t xml:space="preserve">snapshot of a </w:t>
      </w:r>
      <w:r w:rsidR="00DB69EC">
        <w:t xml:space="preserve">base VM </w:t>
      </w:r>
      <w:r w:rsidR="00B475BC">
        <w:t xml:space="preserve">clone </w:t>
      </w:r>
      <w:r w:rsidR="00DB69EC">
        <w:t xml:space="preserve">after the server has been installed. </w:t>
      </w:r>
      <w:r w:rsidR="008659C6">
        <w:t>After receiving t</w:t>
      </w:r>
      <w:r w:rsidR="00DB69EC">
        <w:t xml:space="preserve">he </w:t>
      </w:r>
      <w:r w:rsidR="00B475BC">
        <w:t>overlay</w:t>
      </w:r>
      <w:r w:rsidR="008659C6">
        <w:t xml:space="preserve">, the </w:t>
      </w:r>
      <w:r w:rsidR="00DB69EC">
        <w:t>cloudlet merges t</w:t>
      </w:r>
      <w:r w:rsidR="00B475BC">
        <w:t>his delta and the base VM; this</w:t>
      </w:r>
      <w:r w:rsidR="00DB69EC">
        <w:t xml:space="preserve"> results in a </w:t>
      </w:r>
      <w:r w:rsidR="00B475BC">
        <w:t xml:space="preserve">complete </w:t>
      </w:r>
      <w:r w:rsidR="00DB69EC">
        <w:t xml:space="preserve">system </w:t>
      </w:r>
      <w:r w:rsidR="00B475BC">
        <w:t xml:space="preserve">that is </w:t>
      </w:r>
      <w:r w:rsidR="00DB69EC">
        <w:t xml:space="preserve">ready for </w:t>
      </w:r>
      <w:r w:rsidR="008659C6">
        <w:t>execution</w:t>
      </w:r>
      <w:r w:rsidR="00DB69EC">
        <w:t xml:space="preserve">. A </w:t>
      </w:r>
      <w:r w:rsidR="0091385D">
        <w:t xml:space="preserve">second, </w:t>
      </w:r>
      <w:r w:rsidR="00DB69EC">
        <w:t>revised solution transfers two overlays: the disk image overlay and the memory snapshot overlay. Providing a snapshot of the memory enables the cloudlet to resume the reconstructed VM</w:t>
      </w:r>
      <w:r w:rsidR="00053FE9">
        <w:t xml:space="preserve"> from a suspended state rather than conducting a cold start</w:t>
      </w:r>
      <w:r w:rsidR="00DB69EC">
        <w:t>.</w:t>
      </w:r>
    </w:p>
    <w:p w14:paraId="69A066A9" w14:textId="77777777" w:rsidR="001121A2" w:rsidRDefault="00DB69EC" w:rsidP="00050044">
      <w:r>
        <w:t xml:space="preserve">A reference implementation is presented in </w:t>
      </w:r>
      <w:sdt>
        <w:sdtPr>
          <w:id w:val="-347562917"/>
          <w:citation/>
        </w:sdtPr>
        <w:sdtEndPr/>
        <w:sdtContent>
          <w:r>
            <w:fldChar w:fldCharType="begin"/>
          </w:r>
          <w:r w:rsidRPr="00DB69EC">
            <w:instrText xml:space="preserve"> CITATION Sim12 \l 1031 </w:instrText>
          </w:r>
          <w:r>
            <w:fldChar w:fldCharType="separate"/>
          </w:r>
          <w:r w:rsidR="002A4246" w:rsidRPr="002A4246">
            <w:rPr>
              <w:noProof/>
            </w:rPr>
            <w:t>[9]</w:t>
          </w:r>
          <w:r>
            <w:fldChar w:fldCharType="end"/>
          </w:r>
        </w:sdtContent>
      </w:sdt>
      <w:r w:rsidR="008659C6">
        <w:rPr>
          <w:rStyle w:val="Kommentarzeichen"/>
        </w:rPr>
        <w:commentReference w:id="8"/>
      </w:r>
      <w:r>
        <w:t xml:space="preserve">; </w:t>
      </w:r>
      <w:r>
        <w:fldChar w:fldCharType="begin"/>
      </w:r>
      <w:r>
        <w:instrText xml:space="preserve"> REF _Ref334197975 \h </w:instrText>
      </w:r>
      <w:r>
        <w:fldChar w:fldCharType="separate"/>
      </w:r>
      <w:r w:rsidR="002A4246">
        <w:t xml:space="preserve">Figure </w:t>
      </w:r>
      <w:r w:rsidR="002A4246">
        <w:rPr>
          <w:noProof/>
        </w:rPr>
        <w:t>1</w:t>
      </w:r>
      <w:r>
        <w:fldChar w:fldCharType="end"/>
      </w:r>
      <w:r>
        <w:t xml:space="preserve"> shows the process of the overlay creation. </w:t>
      </w:r>
    </w:p>
    <w:p w14:paraId="498F608C" w14:textId="77777777" w:rsidR="00DB69EC" w:rsidRDefault="00DB69EC" w:rsidP="00DB69EC">
      <w:pPr>
        <w:keepNext/>
      </w:pPr>
      <w:r>
        <w:rPr>
          <w:noProof/>
        </w:rPr>
        <w:drawing>
          <wp:inline distT="0" distB="0" distL="0" distR="0" wp14:anchorId="6A652628" wp14:editId="4575B3EF">
            <wp:extent cx="5752465" cy="2232660"/>
            <wp:effectExtent l="0" t="0" r="635" b="0"/>
            <wp:docPr id="4" name="Grafik 4" descr="C:\Users\Dome\Studium\2012SS\SEI\BAThesisDocs\Thesis\Figures\VMsynthesis_overlay_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VMsynthesis_overlay_crea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2465" cy="2232660"/>
                    </a:xfrm>
                    <a:prstGeom prst="rect">
                      <a:avLst/>
                    </a:prstGeom>
                    <a:noFill/>
                    <a:ln>
                      <a:noFill/>
                    </a:ln>
                  </pic:spPr>
                </pic:pic>
              </a:graphicData>
            </a:graphic>
          </wp:inline>
        </w:drawing>
      </w:r>
    </w:p>
    <w:p w14:paraId="1C77BE11" w14:textId="77777777" w:rsidR="00DB69EC" w:rsidRDefault="00DB69EC" w:rsidP="00DB69EC">
      <w:pPr>
        <w:pStyle w:val="Beschriftung"/>
      </w:pPr>
      <w:bookmarkStart w:id="9" w:name="_Ref334197975"/>
      <w:r>
        <w:t xml:space="preserve">Figure </w:t>
      </w:r>
      <w:fldSimple w:instr=" SEQ Figure \* ARABIC ">
        <w:r w:rsidR="002A4246">
          <w:rPr>
            <w:noProof/>
          </w:rPr>
          <w:t>1</w:t>
        </w:r>
      </w:fldSimple>
      <w:bookmarkEnd w:id="9"/>
      <w:r>
        <w:t>: VM overlay creation</w:t>
      </w:r>
      <w:r w:rsidR="00C7473A">
        <w:t xml:space="preserve"> (</w:t>
      </w:r>
      <w:r w:rsidR="00020D76">
        <w:t>p.16)</w:t>
      </w:r>
      <w:sdt>
        <w:sdtPr>
          <w:id w:val="1359852463"/>
          <w:citation/>
        </w:sdtPr>
        <w:sdtEndPr/>
        <w:sdtContent>
          <w:r w:rsidR="00020D76">
            <w:fldChar w:fldCharType="begin"/>
          </w:r>
          <w:r w:rsidR="00020D76" w:rsidRPr="00020D76">
            <w:instrText xml:space="preserve"> CITATION Sim12 \l 1031 </w:instrText>
          </w:r>
          <w:r w:rsidR="00020D76">
            <w:fldChar w:fldCharType="separate"/>
          </w:r>
          <w:r w:rsidR="002A4246">
            <w:rPr>
              <w:noProof/>
            </w:rPr>
            <w:t xml:space="preserve"> </w:t>
          </w:r>
          <w:r w:rsidR="002A4246" w:rsidRPr="002A4246">
            <w:rPr>
              <w:noProof/>
            </w:rPr>
            <w:t>[9]</w:t>
          </w:r>
          <w:r w:rsidR="00020D76">
            <w:fldChar w:fldCharType="end"/>
          </w:r>
        </w:sdtContent>
      </w:sdt>
    </w:p>
    <w:p w14:paraId="38C35889" w14:textId="77777777" w:rsidR="00DB69EC" w:rsidRDefault="00DB69EC" w:rsidP="00050044">
      <w:r>
        <w:t xml:space="preserve">Cyber foraging in combination with VM synthesis </w:t>
      </w:r>
      <w:r w:rsidR="00E50C07">
        <w:t>offers a</w:t>
      </w:r>
      <w:r w:rsidR="008659C6">
        <w:t xml:space="preserve"> simple </w:t>
      </w:r>
      <w:r w:rsidR="00E50C07">
        <w:t xml:space="preserve">solution to </w:t>
      </w:r>
      <w:r w:rsidR="008659C6">
        <w:t xml:space="preserve">deal with </w:t>
      </w:r>
      <w:r w:rsidR="00053FE9">
        <w:t>un</w:t>
      </w:r>
      <w:r w:rsidR="00E50C07">
        <w:t xml:space="preserve">reliable networks in hostile environments. </w:t>
      </w:r>
      <w:r w:rsidR="00053FE9">
        <w:t xml:space="preserve">Nevertheless, there are shortcomings in terms of performance and flexibility. </w:t>
      </w:r>
      <w:r w:rsidR="007C389C">
        <w:t>When the cloudlet does not have access to distant storage</w:t>
      </w:r>
      <w:r w:rsidR="00053FE9">
        <w:t xml:space="preserve"> </w:t>
      </w:r>
      <w:r w:rsidR="00062774">
        <w:t>of</w:t>
      </w:r>
      <w:r w:rsidR="007C389C">
        <w:t xml:space="preserve"> VM overlays</w:t>
      </w:r>
      <w:r w:rsidR="00053FE9">
        <w:t xml:space="preserve">, the mobile device has to </w:t>
      </w:r>
      <w:r w:rsidR="00B629DB">
        <w:t>be responsible for the overlay transmission. O</w:t>
      </w:r>
      <w:r w:rsidR="00053FE9">
        <w:t xml:space="preserve">verlays tend to be significantly larger than the </w:t>
      </w:r>
      <w:r w:rsidR="008659C6">
        <w:t xml:space="preserve">actual </w:t>
      </w:r>
      <w:r w:rsidR="00053FE9">
        <w:t xml:space="preserve">application </w:t>
      </w:r>
      <w:r w:rsidR="00D22B0C">
        <w:t>server</w:t>
      </w:r>
      <w:r w:rsidR="002D07FF">
        <w:t xml:space="preserve"> </w:t>
      </w:r>
      <w:r w:rsidR="00D22B0C">
        <w:t xml:space="preserve">because </w:t>
      </w:r>
      <w:r w:rsidR="002D07FF">
        <w:t xml:space="preserve">the overlay creation process </w:t>
      </w:r>
      <w:r w:rsidR="00053FE9">
        <w:t>include</w:t>
      </w:r>
      <w:r w:rsidR="002D07FF">
        <w:t>s</w:t>
      </w:r>
      <w:r w:rsidR="00053FE9">
        <w:t xml:space="preserve"> information </w:t>
      </w:r>
      <w:r w:rsidR="00052ACC">
        <w:t xml:space="preserve">that is </w:t>
      </w:r>
      <w:r w:rsidR="00053FE9">
        <w:t xml:space="preserve">irrelevant to the </w:t>
      </w:r>
      <w:r w:rsidR="00052ACC">
        <w:t xml:space="preserve">application. </w:t>
      </w:r>
      <w:proofErr w:type="gramStart"/>
      <w:r w:rsidR="00C21254">
        <w:t>Transfer time</w:t>
      </w:r>
      <w:r w:rsidR="00955CF1">
        <w:t xml:space="preserve"> between mobile and cloudlet</w:t>
      </w:r>
      <w:r w:rsidR="008E1168">
        <w:t>,</w:t>
      </w:r>
      <w:r w:rsidR="00955CF1">
        <w:t xml:space="preserve"> as well as</w:t>
      </w:r>
      <w:r w:rsidR="00C21254">
        <w:t xml:space="preserve"> battery consumption</w:t>
      </w:r>
      <w:r w:rsidR="008659C6">
        <w:t>,</w:t>
      </w:r>
      <w:r w:rsidR="00C21254">
        <w:t xml:space="preserve"> </w:t>
      </w:r>
      <w:r w:rsidR="00EA6B2D">
        <w:t>i</w:t>
      </w:r>
      <w:r w:rsidR="00C21254">
        <w:t xml:space="preserve">ncrease proportionally </w:t>
      </w:r>
      <w:r w:rsidR="00CF7287">
        <w:t>to</w:t>
      </w:r>
      <w:r w:rsidR="00C21254">
        <w:t xml:space="preserve"> the overlay size (cf. p. 19)</w:t>
      </w:r>
      <w:sdt>
        <w:sdtPr>
          <w:id w:val="-669330647"/>
          <w:citation/>
        </w:sdtPr>
        <w:sdtEndPr/>
        <w:sdtContent>
          <w:r w:rsidR="00C21254">
            <w:fldChar w:fldCharType="begin"/>
          </w:r>
          <w:r w:rsidR="00C21254" w:rsidRPr="00C21254">
            <w:instrText xml:space="preserve"> CITATION Sim12 \l 1031 </w:instrText>
          </w:r>
          <w:r w:rsidR="00C21254">
            <w:fldChar w:fldCharType="separate"/>
          </w:r>
          <w:r w:rsidR="002A4246">
            <w:rPr>
              <w:noProof/>
            </w:rPr>
            <w:t xml:space="preserve"> </w:t>
          </w:r>
          <w:r w:rsidR="002A4246" w:rsidRPr="002A4246">
            <w:rPr>
              <w:noProof/>
            </w:rPr>
            <w:t>[9]</w:t>
          </w:r>
          <w:r w:rsidR="00C21254">
            <w:fldChar w:fldCharType="end"/>
          </w:r>
        </w:sdtContent>
      </w:sdt>
      <w:r w:rsidR="00C21254">
        <w:t>.</w:t>
      </w:r>
      <w:proofErr w:type="gramEnd"/>
      <w:r w:rsidR="000D4FEE">
        <w:t xml:space="preserve"> Regarding flexibility, VM synthesis </w:t>
      </w:r>
      <w:r w:rsidR="008659C6">
        <w:t xml:space="preserve">requires </w:t>
      </w:r>
      <w:r w:rsidR="005A226D">
        <w:t>to</w:t>
      </w:r>
      <w:r w:rsidR="000D4FEE">
        <w:t xml:space="preserve"> </w:t>
      </w:r>
      <w:r w:rsidR="005A226D">
        <w:t>match</w:t>
      </w:r>
      <w:r w:rsidR="000D4FEE">
        <w:t xml:space="preserve"> </w:t>
      </w:r>
      <w:r w:rsidR="005A226D">
        <w:t>a VM overlay with</w:t>
      </w:r>
      <w:r w:rsidR="000D4FEE">
        <w:t xml:space="preserve"> </w:t>
      </w:r>
      <w:r w:rsidR="008659C6">
        <w:t xml:space="preserve">the same </w:t>
      </w:r>
      <w:r w:rsidR="005A226D">
        <w:t>base VM</w:t>
      </w:r>
      <w:r w:rsidR="00D21113">
        <w:t xml:space="preserve"> </w:t>
      </w:r>
      <w:r w:rsidR="008659C6">
        <w:t>that was using during the c</w:t>
      </w:r>
      <w:r w:rsidR="00D21113">
        <w:t>reation</w:t>
      </w:r>
      <w:r w:rsidR="008659C6">
        <w:t xml:space="preserve"> of the overlay. Ther</w:t>
      </w:r>
      <w:r w:rsidR="00F83182">
        <w:t xml:space="preserve">efore, </w:t>
      </w:r>
      <w:r w:rsidR="008659C6">
        <w:t xml:space="preserve">any </w:t>
      </w:r>
      <w:r w:rsidR="00F83182">
        <w:t xml:space="preserve">updates </w:t>
      </w:r>
      <w:r w:rsidR="00083725">
        <w:t>to the base VM require re</w:t>
      </w:r>
      <w:r w:rsidR="008659C6">
        <w:t>creation</w:t>
      </w:r>
      <w:r w:rsidR="00083725">
        <w:t xml:space="preserve"> of</w:t>
      </w:r>
      <w:r w:rsidR="00F83182">
        <w:t xml:space="preserve"> the overlay</w:t>
      </w:r>
      <w:r w:rsidR="00083725">
        <w:t xml:space="preserve"> because</w:t>
      </w:r>
      <w:r w:rsidR="00020D76">
        <w:t xml:space="preserve"> </w:t>
      </w:r>
      <w:r w:rsidR="008659C6">
        <w:t xml:space="preserve">the VM synthesis process </w:t>
      </w:r>
      <w:r w:rsidR="00020D76">
        <w:t>is based on the binary difference</w:t>
      </w:r>
      <w:r w:rsidR="00F83182">
        <w:t>.</w:t>
      </w:r>
    </w:p>
    <w:p w14:paraId="392848C0" w14:textId="77777777" w:rsidR="007D2E9C" w:rsidRDefault="007D2E9C" w:rsidP="007D2E9C">
      <w:pPr>
        <w:pStyle w:val="berschrift2"/>
      </w:pPr>
      <w:bookmarkStart w:id="10" w:name="_Toc337667943"/>
      <w:r>
        <w:lastRenderedPageBreak/>
        <w:t xml:space="preserve">Goal </w:t>
      </w:r>
      <w:r w:rsidR="009545BD">
        <w:t>and Structure of this T</w:t>
      </w:r>
      <w:r>
        <w:t>hesis</w:t>
      </w:r>
      <w:bookmarkEnd w:id="10"/>
    </w:p>
    <w:p w14:paraId="597BC471" w14:textId="77777777" w:rsidR="0056568D" w:rsidRDefault="008659C6" w:rsidP="001A1ED3">
      <w:r>
        <w:t>The s</w:t>
      </w:r>
      <w:r w:rsidR="00E61C4A">
        <w:t>ubject of this thesis is to explore the applicability of application virtualization as a strate</w:t>
      </w:r>
      <w:r>
        <w:t>gy for cyber foraging in resource-constrained</w:t>
      </w:r>
      <w:r w:rsidR="00E61C4A">
        <w:t xml:space="preserve"> environments. Application virtualization emulates operating system</w:t>
      </w:r>
      <w:r w:rsidR="001D1D81">
        <w:t xml:space="preserve"> services for</w:t>
      </w:r>
      <w:r w:rsidR="005165F8">
        <w:t xml:space="preserve"> applications. T</w:t>
      </w:r>
      <w:r w:rsidR="00E61C4A">
        <w:t xml:space="preserve">his approach is more lightweight </w:t>
      </w:r>
      <w:r w:rsidR="005165F8">
        <w:t xml:space="preserve">than </w:t>
      </w:r>
      <w:r w:rsidR="00E61C4A">
        <w:t xml:space="preserve">VM synthesis whose virtualization technique emulates hardware </w:t>
      </w:r>
      <w:r w:rsidR="001D1D81">
        <w:t>for</w:t>
      </w:r>
      <w:r w:rsidR="00E61C4A">
        <w:t xml:space="preserve"> </w:t>
      </w:r>
      <w:r w:rsidR="00B51B8E">
        <w:t xml:space="preserve">complete </w:t>
      </w:r>
      <w:r w:rsidR="00E61C4A">
        <w:t>operating systems.</w:t>
      </w:r>
      <w:r w:rsidR="007055BA">
        <w:t xml:space="preserve"> In the context of this thesis</w:t>
      </w:r>
      <w:r w:rsidR="00930411">
        <w:t>,</w:t>
      </w:r>
      <w:r w:rsidR="00547252">
        <w:t xml:space="preserve"> a cyber-</w:t>
      </w:r>
      <w:r w:rsidR="007055BA">
        <w:t xml:space="preserve">foraging framework has been implemented that utilizes application virtualization to </w:t>
      </w:r>
      <w:r w:rsidR="00F551F5">
        <w:t>provision</w:t>
      </w:r>
      <w:r w:rsidR="007055BA">
        <w:t xml:space="preserve"> cloudlet</w:t>
      </w:r>
      <w:r w:rsidR="00F551F5">
        <w:t>s with application servers</w:t>
      </w:r>
      <w:r w:rsidR="007055BA">
        <w:t>.</w:t>
      </w:r>
    </w:p>
    <w:p w14:paraId="7C2C02F5" w14:textId="77777777" w:rsidR="00F452F6" w:rsidRDefault="00093C80" w:rsidP="001A1ED3">
      <w:r>
        <w:t>This thesis begins</w:t>
      </w:r>
      <w:r w:rsidR="0064420C">
        <w:t xml:space="preserve"> with</w:t>
      </w:r>
      <w:r w:rsidR="00F452F6">
        <w:t xml:space="preserve"> </w:t>
      </w:r>
      <w:r w:rsidR="00667702">
        <w:t xml:space="preserve">an introduction </w:t>
      </w:r>
      <w:r w:rsidR="0064420C">
        <w:t>to</w:t>
      </w:r>
      <w:r w:rsidR="00F452F6">
        <w:t xml:space="preserve"> cyber foraging and cloudlets</w:t>
      </w:r>
      <w:r w:rsidR="00B07985">
        <w:t>,</w:t>
      </w:r>
      <w:r w:rsidR="00F452F6">
        <w:t xml:space="preserve"> </w:t>
      </w:r>
      <w:r>
        <w:t>and continues with a discussion of</w:t>
      </w:r>
      <w:r w:rsidR="0064420C">
        <w:t xml:space="preserve"> </w:t>
      </w:r>
      <w:r>
        <w:t>different techniques for</w:t>
      </w:r>
      <w:r w:rsidR="00F452F6">
        <w:t xml:space="preserve"> a</w:t>
      </w:r>
      <w:r>
        <w:t>pplication deployment. An introduction to a</w:t>
      </w:r>
      <w:r w:rsidR="00F452F6">
        <w:t>pplicati</w:t>
      </w:r>
      <w:r w:rsidR="0064420C">
        <w:t xml:space="preserve">on virtualization </w:t>
      </w:r>
      <w:r>
        <w:t>follows. Then, the</w:t>
      </w:r>
      <w:r w:rsidR="004F2C3A">
        <w:t xml:space="preserve"> implementat</w:t>
      </w:r>
      <w:r>
        <w:t>ion is presented and evaluated. The evaluation includes a comparison with</w:t>
      </w:r>
      <w:r w:rsidR="004F2C3A">
        <w:t xml:space="preserve"> VM synthesis</w:t>
      </w:r>
      <w:r w:rsidR="00B07985">
        <w:t xml:space="preserve"> in regard to its suitability for the operation in hostile environments</w:t>
      </w:r>
      <w:r w:rsidR="00F452F6">
        <w:t>.</w:t>
      </w:r>
      <w:r w:rsidR="009545BD">
        <w:t xml:space="preserve"> Finally, limitations are identified</w:t>
      </w:r>
      <w:r w:rsidR="00EB548A">
        <w:t>,</w:t>
      </w:r>
      <w:r w:rsidR="009545BD">
        <w:t xml:space="preserve"> which inspire topics for future work.</w:t>
      </w:r>
    </w:p>
    <w:p w14:paraId="3F7A5E06" w14:textId="77777777" w:rsidR="00B94CEE" w:rsidRDefault="00B94CEE" w:rsidP="00470BF1">
      <w:pPr>
        <w:pStyle w:val="berschrift1"/>
      </w:pPr>
      <w:bookmarkStart w:id="11" w:name="_Toc337667944"/>
      <w:r>
        <w:lastRenderedPageBreak/>
        <w:t>Cyber Foraging</w:t>
      </w:r>
      <w:bookmarkEnd w:id="11"/>
    </w:p>
    <w:p w14:paraId="5475F11B" w14:textId="77777777" w:rsidR="00B94CEE" w:rsidRDefault="00B94CEE" w:rsidP="00B94CEE">
      <w:pPr>
        <w:pStyle w:val="berschrift2"/>
      </w:pPr>
      <w:bookmarkStart w:id="12" w:name="_Toc337667945"/>
      <w:r>
        <w:t>Concept</w:t>
      </w:r>
      <w:bookmarkEnd w:id="12"/>
    </w:p>
    <w:p w14:paraId="4BAF8C59" w14:textId="77777777" w:rsidR="002730C5" w:rsidRDefault="0085166C" w:rsidP="0085166C">
      <w:r>
        <w:t xml:space="preserve">Mobile devices </w:t>
      </w:r>
      <w:r w:rsidR="00E34ACE">
        <w:t>suffer</w:t>
      </w:r>
      <w:r>
        <w:t xml:space="preserve"> from resource constraints </w:t>
      </w:r>
      <w:r w:rsidR="00831726">
        <w:t>that</w:t>
      </w:r>
      <w:r>
        <w:t xml:space="preserve"> restrict</w:t>
      </w:r>
      <w:r w:rsidR="00331A07">
        <w:t xml:space="preserve"> their computing capabilities for</w:t>
      </w:r>
      <w:r>
        <w:t xml:space="preserve"> resource-intensive tasks.</w:t>
      </w:r>
      <w:r w:rsidR="00322356">
        <w:t xml:space="preserve"> Although </w:t>
      </w:r>
      <w:r w:rsidR="00A76E2B">
        <w:t xml:space="preserve">over </w:t>
      </w:r>
      <w:r w:rsidR="00355EB3">
        <w:t xml:space="preserve">time </w:t>
      </w:r>
      <w:r w:rsidR="00322356">
        <w:t xml:space="preserve">mobile devices </w:t>
      </w:r>
      <w:r w:rsidR="00353EE0">
        <w:t xml:space="preserve">are </w:t>
      </w:r>
      <w:r w:rsidR="00322356">
        <w:t>gain</w:t>
      </w:r>
      <w:r w:rsidR="00353EE0">
        <w:t>ing</w:t>
      </w:r>
      <w:r w:rsidR="00322356">
        <w:t xml:space="preserve"> more computing power, they are unlikely to become as powerful as wired machines. The requirements </w:t>
      </w:r>
      <w:r w:rsidR="00AA4D3A">
        <w:t>for</w:t>
      </w:r>
      <w:r w:rsidR="00C8376F">
        <w:t xml:space="preserve"> mobile devices - such as </w:t>
      </w:r>
      <w:r w:rsidR="003A3A2E">
        <w:t>low</w:t>
      </w:r>
      <w:r w:rsidR="00C8376F">
        <w:t xml:space="preserve"> </w:t>
      </w:r>
      <w:r w:rsidR="00322356">
        <w:t xml:space="preserve">weight, </w:t>
      </w:r>
      <w:r w:rsidR="00C8376F">
        <w:t>small size, long battery life</w:t>
      </w:r>
      <w:r w:rsidR="00322356">
        <w:t xml:space="preserve"> and </w:t>
      </w:r>
      <w:r w:rsidR="008B46C8">
        <w:t>operation</w:t>
      </w:r>
      <w:r w:rsidR="00322356">
        <w:t xml:space="preserve"> at skin friendly temperatures - contradict the </w:t>
      </w:r>
      <w:r w:rsidR="00331A07">
        <w:t>assembly</w:t>
      </w:r>
      <w:r w:rsidR="00322356">
        <w:t xml:space="preserve"> </w:t>
      </w:r>
      <w:r w:rsidR="00C8376F">
        <w:t>of the best available hardware.</w:t>
      </w:r>
      <w:r w:rsidR="00D80EF5">
        <w:t xml:space="preserve"> </w:t>
      </w:r>
      <w:r w:rsidR="002730C5">
        <w:t>Unfortunately, resource-intensive tasks such as natural language processing, image and speech recognition</w:t>
      </w:r>
      <w:r w:rsidR="003A3A2E">
        <w:t xml:space="preserve">, and </w:t>
      </w:r>
      <w:r w:rsidR="002730C5">
        <w:t xml:space="preserve">decision making are amongst the most desired applications for mobile computing </w:t>
      </w:r>
      <w:sdt>
        <w:sdtPr>
          <w:id w:val="1842272343"/>
          <w:citation/>
        </w:sdtPr>
        <w:sdtEndPr/>
        <w:sdtContent>
          <w:r w:rsidR="002730C5">
            <w:fldChar w:fldCharType="begin"/>
          </w:r>
          <w:r w:rsidR="00F214F0">
            <w:instrText xml:space="preserve">CITATION Sat09 \l 1031 </w:instrText>
          </w:r>
          <w:r w:rsidR="002730C5">
            <w:fldChar w:fldCharType="separate"/>
          </w:r>
          <w:r w:rsidR="002A4246" w:rsidRPr="002A4246">
            <w:rPr>
              <w:noProof/>
            </w:rPr>
            <w:t>[3]</w:t>
          </w:r>
          <w:r w:rsidR="002730C5">
            <w:fldChar w:fldCharType="end"/>
          </w:r>
        </w:sdtContent>
      </w:sdt>
      <w:r w:rsidR="005648F8">
        <w:t>.</w:t>
      </w:r>
    </w:p>
    <w:p w14:paraId="28A80F9F" w14:textId="77777777" w:rsidR="007574F6" w:rsidRPr="0085166C" w:rsidRDefault="0023473A" w:rsidP="0085166C">
      <w:r w:rsidRPr="000D2CAC">
        <w:rPr>
          <w:rStyle w:val="Hervorhebung"/>
        </w:rPr>
        <w:t>Cyber foraging</w:t>
      </w:r>
      <w:r>
        <w:t>,</w:t>
      </w:r>
      <w:r w:rsidR="00C460AF">
        <w:t xml:space="preserve"> as</w:t>
      </w:r>
      <w:r>
        <w:t xml:space="preserve"> f</w:t>
      </w:r>
      <w:r w:rsidR="00B72D72">
        <w:t xml:space="preserve">irst introduced by </w:t>
      </w:r>
      <w:proofErr w:type="spellStart"/>
      <w:r w:rsidR="00B72D72">
        <w:t>Satyanarayanan</w:t>
      </w:r>
      <w:proofErr w:type="spellEnd"/>
      <w:r w:rsidR="00B72D72">
        <w:t xml:space="preserve"> </w:t>
      </w:r>
      <w:sdt>
        <w:sdtPr>
          <w:id w:val="-1129696754"/>
          <w:citation/>
        </w:sdtPr>
        <w:sdtEndPr/>
        <w:sdtContent>
          <w:r w:rsidR="00B72D72">
            <w:fldChar w:fldCharType="begin"/>
          </w:r>
          <w:r w:rsidR="00F214F0">
            <w:instrText xml:space="preserve">CITATION Sat01 \l 1031 </w:instrText>
          </w:r>
          <w:r w:rsidR="00B72D72">
            <w:fldChar w:fldCharType="separate"/>
          </w:r>
          <w:r w:rsidR="002A4246" w:rsidRPr="002A4246">
            <w:rPr>
              <w:noProof/>
            </w:rPr>
            <w:t>[8]</w:t>
          </w:r>
          <w:r w:rsidR="00B72D72">
            <w:fldChar w:fldCharType="end"/>
          </w:r>
        </w:sdtContent>
      </w:sdt>
      <w:r>
        <w:t xml:space="preserve">, is a technique to </w:t>
      </w:r>
      <w:r w:rsidR="00DF3572">
        <w:t>enable</w:t>
      </w:r>
      <w:r>
        <w:t xml:space="preserve"> resource</w:t>
      </w:r>
      <w:r w:rsidR="00DF3572">
        <w:t>-</w:t>
      </w:r>
      <w:r>
        <w:t xml:space="preserve">poor, mobile devices </w:t>
      </w:r>
      <w:r w:rsidR="00A573F4">
        <w:t xml:space="preserve">to </w:t>
      </w:r>
      <w:r>
        <w:t>leverage external computing power.</w:t>
      </w:r>
      <w:r w:rsidR="000D2CAC">
        <w:t xml:space="preserve">  Therefore, it circumvents the outlined resource-restrictions. A mobile </w:t>
      </w:r>
      <w:r w:rsidR="00C460AF">
        <w:t xml:space="preserve">device offloads code to a so-called </w:t>
      </w:r>
      <w:r w:rsidR="00C460AF" w:rsidRPr="00C460AF">
        <w:rPr>
          <w:rStyle w:val="ZitatZchn"/>
        </w:rPr>
        <w:t>surrogate</w:t>
      </w:r>
      <w:r w:rsidR="00C460AF">
        <w:t xml:space="preserve"> </w:t>
      </w:r>
      <w:sdt>
        <w:sdtPr>
          <w:id w:val="-902374735"/>
          <w:citation/>
        </w:sdtPr>
        <w:sdtEndPr/>
        <w:sdtContent>
          <w:r w:rsidR="00C460AF">
            <w:fldChar w:fldCharType="begin"/>
          </w:r>
          <w:r w:rsidR="00F214F0">
            <w:instrText xml:space="preserve">CITATION Sat01 \l 1031 </w:instrText>
          </w:r>
          <w:r w:rsidR="00C460AF">
            <w:fldChar w:fldCharType="separate"/>
          </w:r>
          <w:r w:rsidR="002A4246" w:rsidRPr="002A4246">
            <w:rPr>
              <w:noProof/>
            </w:rPr>
            <w:t>[8]</w:t>
          </w:r>
          <w:r w:rsidR="00C460AF">
            <w:fldChar w:fldCharType="end"/>
          </w:r>
        </w:sdtContent>
      </w:sdt>
      <w:r w:rsidR="00C460AF">
        <w:t xml:space="preserve"> </w:t>
      </w:r>
      <w:r w:rsidR="007641DC">
        <w:t>machine</w:t>
      </w:r>
      <w:r w:rsidR="00C460AF">
        <w:t>, taking advantage of a more powerful hardware infrastructure.</w:t>
      </w:r>
      <w:r w:rsidR="008B0853">
        <w:t xml:space="preserve"> This surrogate executes the code and returns the computational result to its client.</w:t>
      </w:r>
    </w:p>
    <w:p w14:paraId="526BFFB5" w14:textId="77777777" w:rsidR="009D1010" w:rsidRDefault="00A56FF2" w:rsidP="009D1010">
      <w:pPr>
        <w:pStyle w:val="berschrift2"/>
        <w:spacing w:line="240" w:lineRule="auto"/>
      </w:pPr>
      <w:bookmarkStart w:id="13" w:name="_Ref332110623"/>
      <w:bookmarkStart w:id="14" w:name="_Toc337667946"/>
      <w:r>
        <w:t>Scenario</w:t>
      </w:r>
      <w:bookmarkEnd w:id="13"/>
      <w:bookmarkEnd w:id="14"/>
    </w:p>
    <w:p w14:paraId="143D9E65" w14:textId="46734167" w:rsidR="00815D30" w:rsidRPr="0086109F" w:rsidRDefault="00815D30" w:rsidP="00815D30">
      <w:r>
        <w:t xml:space="preserve">Consider </w:t>
      </w:r>
      <w:r w:rsidR="00331B37">
        <w:t xml:space="preserve">the </w:t>
      </w:r>
      <w:r w:rsidR="00331B37" w:rsidRPr="00EA7D98">
        <w:t>following scena</w:t>
      </w:r>
      <w:r w:rsidR="00820E82">
        <w:t>rio for</w:t>
      </w:r>
      <w:r w:rsidR="00331B37" w:rsidRPr="00EA7D98">
        <w:t xml:space="preserve"> cyber foraging</w:t>
      </w:r>
      <w:r w:rsidR="0078150D">
        <w:t xml:space="preserve"> </w:t>
      </w:r>
      <w:r w:rsidR="005F4F19">
        <w:t>where</w:t>
      </w:r>
      <w:r w:rsidR="0078150D">
        <w:t xml:space="preserve"> the surrogate is part of a cloud</w:t>
      </w:r>
      <w:r w:rsidR="00331B37">
        <w:t>.</w:t>
      </w:r>
      <w:r w:rsidR="003A3A2E">
        <w:t xml:space="preserve"> </w:t>
      </w:r>
      <w:r w:rsidR="006F1A7B">
        <w:t xml:space="preserve"> </w:t>
      </w:r>
      <w:r w:rsidR="006F1A7B" w:rsidRPr="0086109F">
        <w:t>An illustration is presented</w:t>
      </w:r>
      <w:r w:rsidR="0053594B" w:rsidRPr="0086109F">
        <w:t xml:space="preserve"> in </w:t>
      </w:r>
      <w:r w:rsidR="0053594B">
        <w:rPr>
          <w:lang w:val="de-DE"/>
        </w:rPr>
        <w:fldChar w:fldCharType="begin"/>
      </w:r>
      <w:r w:rsidR="0053594B" w:rsidRPr="0086109F">
        <w:instrText xml:space="preserve"> REF _Ref337642988 \h </w:instrText>
      </w:r>
      <w:r w:rsidR="0053594B">
        <w:rPr>
          <w:lang w:val="de-DE"/>
        </w:rPr>
      </w:r>
      <w:r w:rsidR="0053594B">
        <w:rPr>
          <w:lang w:val="de-DE"/>
        </w:rPr>
        <w:fldChar w:fldCharType="separate"/>
      </w:r>
      <w:r w:rsidR="002A4246" w:rsidRPr="00D56869">
        <w:t xml:space="preserve">Figure </w:t>
      </w:r>
      <w:r w:rsidR="002A4246">
        <w:rPr>
          <w:noProof/>
        </w:rPr>
        <w:t>2</w:t>
      </w:r>
      <w:r w:rsidR="0053594B">
        <w:rPr>
          <w:lang w:val="de-DE"/>
        </w:rPr>
        <w:fldChar w:fldCharType="end"/>
      </w:r>
      <w:r w:rsidR="006F1A7B" w:rsidRPr="0086109F">
        <w:t>.</w:t>
      </w:r>
    </w:p>
    <w:p w14:paraId="1AF241CA" w14:textId="77777777" w:rsidR="003B5A00" w:rsidRDefault="00331B37" w:rsidP="00EA7D98">
      <w:pPr>
        <w:ind w:left="576"/>
        <w:rPr>
          <w:rStyle w:val="Hervorhebung"/>
        </w:rPr>
      </w:pPr>
      <w:r w:rsidRPr="00EA7D98">
        <w:rPr>
          <w:rStyle w:val="Hervorhebung"/>
        </w:rPr>
        <w:t xml:space="preserve">Susie </w:t>
      </w:r>
      <w:r w:rsidR="005C3078" w:rsidRPr="00EA7D98">
        <w:rPr>
          <w:rStyle w:val="Hervorhebung"/>
        </w:rPr>
        <w:t xml:space="preserve">works as a </w:t>
      </w:r>
      <w:r w:rsidR="003B5A00" w:rsidRPr="00EA7D98">
        <w:rPr>
          <w:rStyle w:val="Hervorhebung"/>
        </w:rPr>
        <w:t>security guard at the entrance of a football stadium. The next ticket holder</w:t>
      </w:r>
      <w:r w:rsidR="00F609C1">
        <w:rPr>
          <w:rStyle w:val="Hervorhebung"/>
        </w:rPr>
        <w:t xml:space="preserve"> in line</w:t>
      </w:r>
      <w:r w:rsidR="003B5A00" w:rsidRPr="00EA7D98">
        <w:rPr>
          <w:rStyle w:val="Hervorhebung"/>
        </w:rPr>
        <w:t xml:space="preserve"> approaches and Susie’s colleague searches him for prohibited </w:t>
      </w:r>
      <w:r w:rsidR="00F609C1">
        <w:rPr>
          <w:rStyle w:val="Hervorhebung"/>
        </w:rPr>
        <w:t>items</w:t>
      </w:r>
      <w:r w:rsidR="00F12F2D">
        <w:rPr>
          <w:rStyle w:val="Hervorhebung"/>
        </w:rPr>
        <w:t xml:space="preserve"> such as</w:t>
      </w:r>
      <w:r w:rsidR="003B5A00" w:rsidRPr="00EA7D98">
        <w:rPr>
          <w:rStyle w:val="Hervorhebung"/>
        </w:rPr>
        <w:t xml:space="preserve"> fireworks. In the meantime, Susie needs to find out if he is on the blacklist and therefore not permitted to enter the stadium. She takes her smartphone, points the camera at the ticket holder and starts the face recognition application. The application connects to the cloud and</w:t>
      </w:r>
      <w:r w:rsidR="00554191" w:rsidRPr="00EA7D98">
        <w:rPr>
          <w:rStyle w:val="Hervorhebung"/>
        </w:rPr>
        <w:t xml:space="preserve"> transmits the pictures from the camera. On the cloud, the face recognition server</w:t>
      </w:r>
      <w:r w:rsidR="003B5A00" w:rsidRPr="00EA7D98">
        <w:rPr>
          <w:rStyle w:val="Hervorhebung"/>
        </w:rPr>
        <w:t xml:space="preserve"> looks for a match</w:t>
      </w:r>
      <w:r w:rsidR="005368FD" w:rsidRPr="00EA7D98">
        <w:rPr>
          <w:rStyle w:val="Hervorhebung"/>
        </w:rPr>
        <w:t xml:space="preserve"> in the photo </w:t>
      </w:r>
      <w:r w:rsidR="003B5A00" w:rsidRPr="00EA7D98">
        <w:rPr>
          <w:rStyle w:val="Hervorhebung"/>
        </w:rPr>
        <w:t>database of known hooligans</w:t>
      </w:r>
      <w:r w:rsidR="00492092">
        <w:rPr>
          <w:rStyle w:val="Hervorhebung"/>
        </w:rPr>
        <w:t>.</w:t>
      </w:r>
      <w:r w:rsidR="00F90FD2" w:rsidRPr="00EA7D98">
        <w:rPr>
          <w:rStyle w:val="Hervorhebung"/>
        </w:rPr>
        <w:t xml:space="preserve"> No match could be found, so</w:t>
      </w:r>
      <w:r w:rsidR="003B5A00" w:rsidRPr="00EA7D98">
        <w:rPr>
          <w:rStyle w:val="Hervorhebung"/>
        </w:rPr>
        <w:t xml:space="preserve"> Susie lets the ticket holder </w:t>
      </w:r>
      <w:r w:rsidR="00492092">
        <w:rPr>
          <w:rStyle w:val="Hervorhebung"/>
        </w:rPr>
        <w:t xml:space="preserve">pass, </w:t>
      </w:r>
      <w:r w:rsidR="003B5A00" w:rsidRPr="00EA7D98">
        <w:rPr>
          <w:rStyle w:val="Hervorhebung"/>
        </w:rPr>
        <w:t>wishing him a</w:t>
      </w:r>
      <w:r w:rsidR="00F90FD2" w:rsidRPr="00EA7D98">
        <w:rPr>
          <w:rStyle w:val="Hervorhebung"/>
        </w:rPr>
        <w:t xml:space="preserve"> great time and good luck to his team.</w:t>
      </w:r>
    </w:p>
    <w:p w14:paraId="5AD2A598" w14:textId="386EA971" w:rsidR="00EA7D98" w:rsidRDefault="006F2320" w:rsidP="00EA7D98">
      <w:r>
        <w:t>P</w:t>
      </w:r>
      <w:r w:rsidR="00814E1C">
        <w:t>rocess</w:t>
      </w:r>
      <w:r>
        <w:t>ing</w:t>
      </w:r>
      <w:r w:rsidR="00814E1C">
        <w:t xml:space="preserve"> the face recognition locally</w:t>
      </w:r>
      <w:r>
        <w:t xml:space="preserve"> on Susie’s phone would </w:t>
      </w:r>
      <w:r w:rsidR="00D17119">
        <w:t>be too slow for her demands</w:t>
      </w:r>
      <w:r w:rsidR="003A3A2E">
        <w:t xml:space="preserve"> and would probably drain her battery after several uses</w:t>
      </w:r>
      <w:r w:rsidR="00814E1C">
        <w:t xml:space="preserve">. Cyber foraging enables her </w:t>
      </w:r>
      <w:r w:rsidR="00C6698B">
        <w:t>to</w:t>
      </w:r>
      <w:r w:rsidR="0053594B">
        <w:t xml:space="preserve"> </w:t>
      </w:r>
      <w:r w:rsidR="00C6698B">
        <w:lastRenderedPageBreak/>
        <w:t>extend her phone’s computing power</w:t>
      </w:r>
      <w:r w:rsidR="00182A1C">
        <w:t>,</w:t>
      </w:r>
      <w:r w:rsidR="00C6698B">
        <w:t xml:space="preserve"> th</w:t>
      </w:r>
      <w:r w:rsidR="00C00639">
        <w:t>us</w:t>
      </w:r>
      <w:r w:rsidR="00C6698B">
        <w:t xml:space="preserve"> </w:t>
      </w:r>
      <w:r w:rsidR="009C3DF3">
        <w:t>empowering her</w:t>
      </w:r>
      <w:r w:rsidR="00C6698B">
        <w:t xml:space="preserve"> to reduce the </w:t>
      </w:r>
      <w:r w:rsidR="00182A1C">
        <w:t xml:space="preserve">overall </w:t>
      </w:r>
      <w:r w:rsidR="00C6698B">
        <w:t xml:space="preserve">risk of </w:t>
      </w:r>
      <w:r w:rsidR="00182A1C">
        <w:t>hooligan riots within the stadium.</w:t>
      </w:r>
      <w:r w:rsidR="00F554C0" w:rsidRPr="00F554C0">
        <w:t xml:space="preserve"> </w:t>
      </w:r>
    </w:p>
    <w:p w14:paraId="5E278F6F" w14:textId="550F5362" w:rsidR="00F32428" w:rsidRDefault="0053594B" w:rsidP="00F32428">
      <w:pPr>
        <w:keepNext/>
      </w:pPr>
      <w:r>
        <w:rPr>
          <w:noProof/>
        </w:rPr>
        <w:drawing>
          <wp:inline distT="0" distB="0" distL="0" distR="0" wp14:anchorId="47FEAECB" wp14:editId="10847392">
            <wp:extent cx="4382135" cy="3859530"/>
            <wp:effectExtent l="0" t="0" r="0" b="7620"/>
            <wp:docPr id="13" name="Grafik 13" descr="C:\Users\Dome\Studium\2012SS\SEI\BAThesisDocs\Thesis\Figures\Scen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Scenario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82135" cy="3859530"/>
                    </a:xfrm>
                    <a:prstGeom prst="rect">
                      <a:avLst/>
                    </a:prstGeom>
                    <a:noFill/>
                    <a:ln>
                      <a:noFill/>
                    </a:ln>
                  </pic:spPr>
                </pic:pic>
              </a:graphicData>
            </a:graphic>
          </wp:inline>
        </w:drawing>
      </w:r>
    </w:p>
    <w:p w14:paraId="2EB67FA6" w14:textId="77777777" w:rsidR="00F32428" w:rsidRPr="00D56869" w:rsidRDefault="00F32428" w:rsidP="00122895">
      <w:pPr>
        <w:pStyle w:val="Beschriftung"/>
        <w:rPr>
          <w:rStyle w:val="Hervorhebung"/>
          <w:i/>
          <w:iCs w:val="0"/>
        </w:rPr>
      </w:pPr>
      <w:bookmarkStart w:id="15" w:name="_Ref337642988"/>
      <w:r w:rsidRPr="00D56869">
        <w:t xml:space="preserve">Figure </w:t>
      </w:r>
      <w:fldSimple w:instr=" SEQ Figure \* ARABIC ">
        <w:r w:rsidR="002A4246">
          <w:rPr>
            <w:noProof/>
          </w:rPr>
          <w:t>2</w:t>
        </w:r>
      </w:fldSimple>
      <w:bookmarkEnd w:id="15"/>
      <w:r w:rsidRPr="00D56869">
        <w:t>: Cyber foraging scenario “Stadium Security”</w:t>
      </w:r>
    </w:p>
    <w:p w14:paraId="2A4BD37B" w14:textId="77777777" w:rsidR="00B21AC7" w:rsidRDefault="00A96281" w:rsidP="00A72AD1">
      <w:pPr>
        <w:pStyle w:val="berschrift2"/>
      </w:pPr>
      <w:bookmarkStart w:id="16" w:name="_Toc337667947"/>
      <w:r>
        <w:t>Cyber Foraging Strategies</w:t>
      </w:r>
      <w:bookmarkEnd w:id="16"/>
    </w:p>
    <w:p w14:paraId="39FCD6CC" w14:textId="77777777" w:rsidR="00940E8B" w:rsidRPr="00940E8B" w:rsidRDefault="00F015BF" w:rsidP="00A5572B">
      <w:r>
        <w:t xml:space="preserve">In order to relieve the mobile client, the surrogate machine needs </w:t>
      </w:r>
      <w:r w:rsidR="00BE7DFA">
        <w:t>to be capable of</w:t>
      </w:r>
      <w:r w:rsidR="0066097D">
        <w:t xml:space="preserve"> </w:t>
      </w:r>
      <w:r w:rsidR="00EA5E88">
        <w:t>run</w:t>
      </w:r>
      <w:r w:rsidR="0066097D">
        <w:t>ning</w:t>
      </w:r>
      <w:r w:rsidR="00EA5E88">
        <w:t xml:space="preserve"> </w:t>
      </w:r>
      <w:r w:rsidR="0066097D">
        <w:t>offloaded tasks</w:t>
      </w:r>
      <w:r>
        <w:t xml:space="preserve">. </w:t>
      </w:r>
      <w:r w:rsidR="00160EAC">
        <w:t>Thus,</w:t>
      </w:r>
      <w:r>
        <w:t xml:space="preserve"> </w:t>
      </w:r>
      <w:r w:rsidR="00BD25AA">
        <w:t>a</w:t>
      </w:r>
      <w:r>
        <w:t xml:space="preserve"> software</w:t>
      </w:r>
      <w:r w:rsidR="00BD25AA">
        <w:t xml:space="preserve"> item</w:t>
      </w:r>
      <w:r>
        <w:t xml:space="preserve"> </w:t>
      </w:r>
      <w:r w:rsidR="00160EAC">
        <w:t>that</w:t>
      </w:r>
      <w:r w:rsidR="008F7E65">
        <w:t xml:space="preserve"> serves this need has</w:t>
      </w:r>
      <w:r>
        <w:t xml:space="preserve"> to be installed on the surrogate. </w:t>
      </w:r>
      <w:r w:rsidR="008F7E65">
        <w:t xml:space="preserve">This software </w:t>
      </w:r>
      <w:r w:rsidR="00BD25AA">
        <w:t xml:space="preserve">item </w:t>
      </w:r>
      <w:r w:rsidR="008F7E65">
        <w:t xml:space="preserve">may range from a standard web service to a complex software system that is specialized for code offload. </w:t>
      </w:r>
      <w:r w:rsidR="00B06A04">
        <w:t>We</w:t>
      </w:r>
      <w:r w:rsidR="00BE0D4B">
        <w:t xml:space="preserve"> refer to </w:t>
      </w:r>
      <w:r w:rsidR="00BB1469">
        <w:t xml:space="preserve">approaches that differ in terms of </w:t>
      </w:r>
      <w:r w:rsidR="00A96281">
        <w:t>deployment</w:t>
      </w:r>
      <w:r w:rsidR="00BE0D4B">
        <w:t xml:space="preserve"> effort </w:t>
      </w:r>
      <w:r w:rsidR="00B06A04">
        <w:t xml:space="preserve">as </w:t>
      </w:r>
      <w:r w:rsidR="00A96281">
        <w:rPr>
          <w:rStyle w:val="Hervorhebung"/>
        </w:rPr>
        <w:t>cyber foraging strategies</w:t>
      </w:r>
      <w:r w:rsidR="002B5BBD">
        <w:rPr>
          <w:rStyle w:val="Hervorhebung"/>
        </w:rPr>
        <w:t xml:space="preserve">. </w:t>
      </w:r>
      <w:r w:rsidR="00695B79">
        <w:t xml:space="preserve">This section </w:t>
      </w:r>
      <w:r w:rsidR="00BE7DFA">
        <w:t>provides</w:t>
      </w:r>
      <w:r w:rsidR="00695B79">
        <w:t xml:space="preserve"> some </w:t>
      </w:r>
      <w:r w:rsidR="00AC7EA0">
        <w:t xml:space="preserve">concrete </w:t>
      </w:r>
      <w:r w:rsidR="00695B79">
        <w:t xml:space="preserve">examples of cyber foraging </w:t>
      </w:r>
      <w:r w:rsidR="00BE7DFA">
        <w:t>strategies</w:t>
      </w:r>
      <w:r w:rsidR="003E00D6">
        <w:t>.</w:t>
      </w:r>
    </w:p>
    <w:p w14:paraId="33C92408" w14:textId="77777777" w:rsidR="00B21AC7" w:rsidRDefault="00940E8B" w:rsidP="00E06C07">
      <w:pPr>
        <w:pStyle w:val="berschrift3"/>
      </w:pPr>
      <w:bookmarkStart w:id="17" w:name="_Ref332037029"/>
      <w:bookmarkStart w:id="18" w:name="_Toc337667948"/>
      <w:r>
        <w:t>Pre-</w:t>
      </w:r>
      <w:r w:rsidR="00BE7DFA">
        <w:t>I</w:t>
      </w:r>
      <w:r>
        <w:t>nstalled</w:t>
      </w:r>
      <w:r w:rsidR="001D2E8C">
        <w:t xml:space="preserve"> </w:t>
      </w:r>
      <w:bookmarkEnd w:id="17"/>
      <w:r w:rsidR="000A2330">
        <w:t>Applications</w:t>
      </w:r>
      <w:bookmarkEnd w:id="18"/>
    </w:p>
    <w:p w14:paraId="46780B2A" w14:textId="571B86B1" w:rsidR="00F15F31" w:rsidRDefault="0053594B" w:rsidP="00F15F31">
      <w:r>
        <w:t xml:space="preserve">In the simplest case, the surrogate is ready and no code needs to be offloaded. </w:t>
      </w:r>
      <w:r w:rsidR="00F15F31">
        <w:t xml:space="preserve">This is </w:t>
      </w:r>
      <w:r w:rsidR="00BE7DFA">
        <w:t>therefore</w:t>
      </w:r>
      <w:r w:rsidR="00F15F31">
        <w:t xml:space="preserve"> the lightest form of deployment. Examples </w:t>
      </w:r>
      <w:r w:rsidR="00685DB3">
        <w:t>are</w:t>
      </w:r>
      <w:r w:rsidR="00F15F31">
        <w:t xml:space="preserve"> </w:t>
      </w:r>
      <w:r w:rsidR="003D316D">
        <w:t xml:space="preserve">already installed </w:t>
      </w:r>
      <w:r w:rsidR="00F15F31">
        <w:t>web services or components that support remot</w:t>
      </w:r>
      <w:r w:rsidR="003D316D">
        <w:t>e procedure call</w:t>
      </w:r>
      <w:r w:rsidR="002B2A2F">
        <w:t>s. Such software is</w:t>
      </w:r>
      <w:r w:rsidR="003D316D">
        <w:t xml:space="preserve"> </w:t>
      </w:r>
      <w:r w:rsidR="00685DB3">
        <w:t>accessed</w:t>
      </w:r>
      <w:r w:rsidR="003D316D">
        <w:t xml:space="preserve"> through an interface</w:t>
      </w:r>
      <w:r w:rsidR="00FB381A">
        <w:t>,</w:t>
      </w:r>
      <w:r w:rsidR="003D316D">
        <w:t xml:space="preserve"> which is known by the client.</w:t>
      </w:r>
      <w:r w:rsidR="00F15F31">
        <w:t xml:space="preserve"> </w:t>
      </w:r>
      <w:r w:rsidR="003D316D">
        <w:t>This interfa</w:t>
      </w:r>
      <w:r w:rsidR="00EA3DE7">
        <w:t>ce</w:t>
      </w:r>
      <w:r w:rsidR="000174A9">
        <w:t xml:space="preserve"> is </w:t>
      </w:r>
      <w:r w:rsidR="00EA3DE7">
        <w:t xml:space="preserve">typically </w:t>
      </w:r>
      <w:r w:rsidR="000174A9">
        <w:t>defined</w:t>
      </w:r>
      <w:r w:rsidR="00203C41">
        <w:t xml:space="preserve"> through </w:t>
      </w:r>
      <w:r w:rsidR="00CF074F">
        <w:t>a</w:t>
      </w:r>
      <w:r w:rsidR="0056622F">
        <w:t>n interface</w:t>
      </w:r>
      <w:r w:rsidR="003D316D">
        <w:t xml:space="preserve"> de</w:t>
      </w:r>
      <w:r w:rsidR="00515BAA">
        <w:t>scription</w:t>
      </w:r>
      <w:r w:rsidR="003D316D">
        <w:t xml:space="preserve"> language (</w:t>
      </w:r>
      <w:r w:rsidR="00F119F1">
        <w:t xml:space="preserve">e.g. </w:t>
      </w:r>
      <w:r w:rsidR="003D316D" w:rsidRPr="00F119F1">
        <w:rPr>
          <w:rStyle w:val="Hervorhebung"/>
        </w:rPr>
        <w:t>WSDL</w:t>
      </w:r>
      <w:r w:rsidR="00F119F1">
        <w:rPr>
          <w:rStyle w:val="Hervorhebung"/>
        </w:rPr>
        <w:t xml:space="preserve"> 2.0</w:t>
      </w:r>
      <w:r w:rsidR="00F119F1">
        <w:t xml:space="preserve"> </w:t>
      </w:r>
      <w:sdt>
        <w:sdtPr>
          <w:id w:val="1896855754"/>
          <w:citation/>
        </w:sdtPr>
        <w:sdtEndPr/>
        <w:sdtContent>
          <w:r w:rsidR="00F119F1">
            <w:fldChar w:fldCharType="begin"/>
          </w:r>
          <w:r w:rsidR="00F119F1" w:rsidRPr="00F119F1">
            <w:instrText xml:space="preserve"> CITATION Chi07 \l 1031 </w:instrText>
          </w:r>
          <w:r w:rsidR="00F119F1">
            <w:fldChar w:fldCharType="separate"/>
          </w:r>
          <w:r w:rsidR="002A4246" w:rsidRPr="002A4246">
            <w:rPr>
              <w:noProof/>
            </w:rPr>
            <w:t>[10]</w:t>
          </w:r>
          <w:r w:rsidR="00F119F1">
            <w:fldChar w:fldCharType="end"/>
          </w:r>
        </w:sdtContent>
      </w:sdt>
      <w:r w:rsidR="003D316D">
        <w:t xml:space="preserve">, </w:t>
      </w:r>
      <w:r w:rsidR="0088770D" w:rsidRPr="0088770D">
        <w:rPr>
          <w:i/>
        </w:rPr>
        <w:t>CORBA IDL 3.5</w:t>
      </w:r>
      <w:r w:rsidR="0088770D">
        <w:t xml:space="preserve"> </w:t>
      </w:r>
      <w:sdt>
        <w:sdtPr>
          <w:id w:val="554821388"/>
          <w:citation/>
        </w:sdtPr>
        <w:sdtEndPr/>
        <w:sdtContent>
          <w:r w:rsidR="0088770D">
            <w:fldChar w:fldCharType="begin"/>
          </w:r>
          <w:r w:rsidR="0088770D" w:rsidRPr="0088770D">
            <w:instrText xml:space="preserve"> CITATION Obj11 \l 1031 </w:instrText>
          </w:r>
          <w:r w:rsidR="0088770D">
            <w:fldChar w:fldCharType="separate"/>
          </w:r>
          <w:r w:rsidR="002A4246" w:rsidRPr="002A4246">
            <w:rPr>
              <w:noProof/>
            </w:rPr>
            <w:t>[11]</w:t>
          </w:r>
          <w:r w:rsidR="0088770D">
            <w:fldChar w:fldCharType="end"/>
          </w:r>
        </w:sdtContent>
      </w:sdt>
      <w:r w:rsidR="003D316D">
        <w:t xml:space="preserve">). </w:t>
      </w:r>
    </w:p>
    <w:p w14:paraId="0651364F" w14:textId="77777777" w:rsidR="00CA5D1E" w:rsidRPr="00F15F31" w:rsidRDefault="00BE7DFA" w:rsidP="00F15F31">
      <w:r>
        <w:lastRenderedPageBreak/>
        <w:t>A real-</w:t>
      </w:r>
      <w:r w:rsidR="00CA5D1E">
        <w:t xml:space="preserve">world </w:t>
      </w:r>
      <w:r w:rsidR="00B37AE9">
        <w:t xml:space="preserve">cyber foraging example </w:t>
      </w:r>
      <w:r w:rsidR="004D1AB0">
        <w:t>c</w:t>
      </w:r>
      <w:r w:rsidR="00B37AE9">
        <w:t xml:space="preserve">ould be a smartphone app </w:t>
      </w:r>
      <w:r>
        <w:t>that</w:t>
      </w:r>
      <w:r w:rsidR="00B37AE9">
        <w:t xml:space="preserve"> uses the Google Maps API</w:t>
      </w:r>
      <w:r w:rsidR="00FE305F">
        <w:t xml:space="preserve"> Web Services</w:t>
      </w:r>
      <w:r w:rsidR="00B37AE9">
        <w:t xml:space="preserve"> </w:t>
      </w:r>
      <w:sdt>
        <w:sdtPr>
          <w:id w:val="100921908"/>
          <w:citation/>
        </w:sdtPr>
        <w:sdtEndPr/>
        <w:sdtContent>
          <w:r w:rsidR="00B37AE9">
            <w:fldChar w:fldCharType="begin"/>
          </w:r>
          <w:r w:rsidR="00B37AE9" w:rsidRPr="00B37AE9">
            <w:instrText xml:space="preserve"> CITATION Goo121 \l 1031 </w:instrText>
          </w:r>
          <w:r w:rsidR="00B37AE9">
            <w:fldChar w:fldCharType="separate"/>
          </w:r>
          <w:r w:rsidR="002A4246" w:rsidRPr="002A4246">
            <w:rPr>
              <w:noProof/>
            </w:rPr>
            <w:t>[12]</w:t>
          </w:r>
          <w:r w:rsidR="00B37AE9">
            <w:fldChar w:fldCharType="end"/>
          </w:r>
        </w:sdtContent>
      </w:sdt>
      <w:r w:rsidR="00B37AE9">
        <w:t xml:space="preserve"> for computing </w:t>
      </w:r>
      <w:r>
        <w:t xml:space="preserve">the </w:t>
      </w:r>
      <w:r w:rsidR="00B37AE9">
        <w:t xml:space="preserve">shortest </w:t>
      </w:r>
      <w:r>
        <w:t>distance between two given locations</w:t>
      </w:r>
      <w:r w:rsidR="00B37AE9">
        <w:t>.</w:t>
      </w:r>
    </w:p>
    <w:p w14:paraId="749D2553" w14:textId="77777777" w:rsidR="00B21AC7" w:rsidRDefault="00226D31" w:rsidP="00B21AC7">
      <w:pPr>
        <w:pStyle w:val="berschrift3"/>
      </w:pPr>
      <w:bookmarkStart w:id="19" w:name="_Ref332054735"/>
      <w:bookmarkStart w:id="20" w:name="_Toc337667949"/>
      <w:r>
        <w:t>Mobile Code</w:t>
      </w:r>
      <w:bookmarkEnd w:id="19"/>
      <w:bookmarkEnd w:id="20"/>
    </w:p>
    <w:p w14:paraId="4BADDCEF" w14:textId="77777777" w:rsidR="00291204" w:rsidRDefault="00302116" w:rsidP="00302116">
      <w:r>
        <w:t>A diff</w:t>
      </w:r>
      <w:r w:rsidR="00A03ABC">
        <w:t xml:space="preserve">erent deployment approach </w:t>
      </w:r>
      <w:r w:rsidR="00291204">
        <w:t>has</w:t>
      </w:r>
      <w:r>
        <w:t xml:space="preserve"> the surrogate execute portions of code</w:t>
      </w:r>
      <w:r w:rsidR="008F06F9">
        <w:t xml:space="preserve"> </w:t>
      </w:r>
      <w:r w:rsidR="00283848">
        <w:t xml:space="preserve">that </w:t>
      </w:r>
      <w:r w:rsidR="0057182D">
        <w:t>are</w:t>
      </w:r>
      <w:r w:rsidR="00D225DE">
        <w:t xml:space="preserve"> </w:t>
      </w:r>
      <w:r w:rsidR="00291204">
        <w:t>offloaded</w:t>
      </w:r>
      <w:r w:rsidR="00D225DE">
        <w:t xml:space="preserve"> </w:t>
      </w:r>
      <w:r w:rsidR="008F06F9">
        <w:t>from the client</w:t>
      </w:r>
      <w:r>
        <w:t xml:space="preserve">. This is different to </w:t>
      </w:r>
      <w:r>
        <w:fldChar w:fldCharType="begin"/>
      </w:r>
      <w:r>
        <w:instrText xml:space="preserve"> REF _Ref332037029 \r \h </w:instrText>
      </w:r>
      <w:r>
        <w:fldChar w:fldCharType="separate"/>
      </w:r>
      <w:r w:rsidR="002A4246">
        <w:t>2.3.1</w:t>
      </w:r>
      <w:r>
        <w:fldChar w:fldCharType="end"/>
      </w:r>
      <w:r w:rsidR="00DE2307">
        <w:t xml:space="preserve"> because not only data – i.e. service identifier plus arguments – but code is transmitted</w:t>
      </w:r>
      <w:r w:rsidR="0057182D">
        <w:t xml:space="preserve"> from the client to the surrogate</w:t>
      </w:r>
      <w:r>
        <w:t xml:space="preserve">. </w:t>
      </w:r>
    </w:p>
    <w:p w14:paraId="6801995C" w14:textId="77777777" w:rsidR="00302116" w:rsidRDefault="006F4365" w:rsidP="00302116">
      <w:r>
        <w:t xml:space="preserve">Partitioning code into local and remote can </w:t>
      </w:r>
      <w:r w:rsidR="00291204">
        <w:t>be done</w:t>
      </w:r>
      <w:r>
        <w:t xml:space="preserve"> manually or automatically; either the developer marks </w:t>
      </w:r>
      <w:r w:rsidR="00302116">
        <w:t xml:space="preserve">code portions for remote execution </w:t>
      </w:r>
      <w:r>
        <w:t>or</w:t>
      </w:r>
      <w:r w:rsidR="00302116">
        <w:t xml:space="preserve"> </w:t>
      </w:r>
      <w:r>
        <w:t>an automatic tool uses a</w:t>
      </w:r>
      <w:r w:rsidR="00973BBF">
        <w:t>dvanced</w:t>
      </w:r>
      <w:r w:rsidR="00213278">
        <w:t xml:space="preserve"> </w:t>
      </w:r>
      <w:r w:rsidR="00973BBF">
        <w:t>code inspection</w:t>
      </w:r>
      <w:r w:rsidR="0057182D">
        <w:t xml:space="preserve"> or profiling</w:t>
      </w:r>
      <w:r>
        <w:t xml:space="preserve"> to identify remote code</w:t>
      </w:r>
      <w:r w:rsidR="00302116">
        <w:t>.</w:t>
      </w:r>
      <w:r w:rsidR="0039060B">
        <w:t xml:space="preserve"> On the remote side, the surrogate provides a runtime environment </w:t>
      </w:r>
      <w:r w:rsidR="00637659">
        <w:t>that</w:t>
      </w:r>
      <w:r w:rsidR="0039060B">
        <w:t xml:space="preserve"> executes the </w:t>
      </w:r>
      <w:r w:rsidR="0057182D">
        <w:t>offloaded</w:t>
      </w:r>
      <w:r w:rsidR="0039060B">
        <w:t xml:space="preserve"> code.</w:t>
      </w:r>
      <w:r w:rsidR="001F0965">
        <w:t xml:space="preserve"> Depending on </w:t>
      </w:r>
      <w:r w:rsidR="00C17306">
        <w:t>what</w:t>
      </w:r>
      <w:r w:rsidR="001F0965">
        <w:t xml:space="preserve"> the runtime</w:t>
      </w:r>
      <w:r w:rsidR="00C17306">
        <w:t xml:space="preserve"> environment expects</w:t>
      </w:r>
      <w:r w:rsidR="001F0965">
        <w:t>, the remote co</w:t>
      </w:r>
      <w:r w:rsidR="004A6805">
        <w:t>de could be source</w:t>
      </w:r>
      <w:r w:rsidR="00291204">
        <w:t xml:space="preserve"> code</w:t>
      </w:r>
      <w:r w:rsidR="004A6805">
        <w:t xml:space="preserve">, </w:t>
      </w:r>
      <w:proofErr w:type="spellStart"/>
      <w:r w:rsidR="004A6805">
        <w:t>byte</w:t>
      </w:r>
      <w:r w:rsidR="00291204">
        <w:t>code</w:t>
      </w:r>
      <w:proofErr w:type="spellEnd"/>
      <w:r w:rsidR="004A6805">
        <w:t xml:space="preserve"> or</w:t>
      </w:r>
      <w:r w:rsidR="001F0965">
        <w:t xml:space="preserve"> machine code.</w:t>
      </w:r>
    </w:p>
    <w:p w14:paraId="206544C7" w14:textId="77777777" w:rsidR="0002330B" w:rsidRDefault="00F316BC" w:rsidP="0002330B">
      <w:r>
        <w:t xml:space="preserve">Several cyber foraging </w:t>
      </w:r>
      <w:r w:rsidR="00291204">
        <w:t>strategies</w:t>
      </w:r>
      <w:r w:rsidR="0038154F">
        <w:t xml:space="preserve"> have been proposed that</w:t>
      </w:r>
      <w:r>
        <w:t xml:space="preserve"> follow the</w:t>
      </w:r>
      <w:r w:rsidR="009B3AAD">
        <w:t xml:space="preserve"> mobile code </w:t>
      </w:r>
      <w:r>
        <w:t>approach.</w:t>
      </w:r>
      <w:r w:rsidR="00BD6CBD">
        <w:t xml:space="preserve"> </w:t>
      </w:r>
      <w:r w:rsidR="00BD6CBD" w:rsidRPr="00BD6CBD">
        <w:rPr>
          <w:rStyle w:val="Hervorhebung"/>
        </w:rPr>
        <w:t>Spectra</w:t>
      </w:r>
      <w:sdt>
        <w:sdtPr>
          <w:rPr>
            <w:rStyle w:val="Hervorhebung"/>
          </w:rPr>
          <w:id w:val="-1838213066"/>
          <w:citation/>
        </w:sdtPr>
        <w:sdtEndPr>
          <w:rPr>
            <w:rStyle w:val="Hervorhebung"/>
          </w:rPr>
        </w:sdtEndPr>
        <w:sdtContent>
          <w:r w:rsidR="0061257D">
            <w:rPr>
              <w:rStyle w:val="Hervorhebung"/>
            </w:rPr>
            <w:fldChar w:fldCharType="begin"/>
          </w:r>
          <w:r w:rsidR="0061257D" w:rsidRPr="0061257D">
            <w:instrText xml:space="preserve"> CITATION Jas01 \l 1031 </w:instrText>
          </w:r>
          <w:r w:rsidR="0061257D">
            <w:rPr>
              <w:rStyle w:val="Hervorhebung"/>
            </w:rPr>
            <w:fldChar w:fldCharType="separate"/>
          </w:r>
          <w:r w:rsidR="002A4246">
            <w:rPr>
              <w:noProof/>
            </w:rPr>
            <w:t xml:space="preserve"> </w:t>
          </w:r>
          <w:r w:rsidR="002A4246" w:rsidRPr="002A4246">
            <w:rPr>
              <w:noProof/>
            </w:rPr>
            <w:t>[13]</w:t>
          </w:r>
          <w:r w:rsidR="0061257D">
            <w:rPr>
              <w:rStyle w:val="Hervorhebung"/>
            </w:rPr>
            <w:fldChar w:fldCharType="end"/>
          </w:r>
        </w:sdtContent>
      </w:sdt>
      <w:r w:rsidR="00BD6CBD">
        <w:t xml:space="preserve"> and its successor </w:t>
      </w:r>
      <w:r w:rsidR="00BD6CBD" w:rsidRPr="00BD6CBD">
        <w:rPr>
          <w:rStyle w:val="Hervorhebung"/>
        </w:rPr>
        <w:t>Chrom</w:t>
      </w:r>
      <w:r w:rsidR="006039C1">
        <w:rPr>
          <w:rStyle w:val="Hervorhebung"/>
        </w:rPr>
        <w:t>a</w:t>
      </w:r>
      <w:sdt>
        <w:sdtPr>
          <w:rPr>
            <w:rStyle w:val="Hervorhebung"/>
          </w:rPr>
          <w:id w:val="-1632159445"/>
          <w:citation/>
        </w:sdtPr>
        <w:sdtEndPr>
          <w:rPr>
            <w:rStyle w:val="Hervorhebung"/>
          </w:rPr>
        </w:sdtEndPr>
        <w:sdtContent>
          <w:r w:rsidR="0061257D">
            <w:rPr>
              <w:rStyle w:val="Hervorhebung"/>
            </w:rPr>
            <w:fldChar w:fldCharType="begin"/>
          </w:r>
          <w:r w:rsidR="00F214F0">
            <w:rPr>
              <w:rStyle w:val="Hervorhebung"/>
            </w:rPr>
            <w:instrText xml:space="preserve">CITATION Bal02 \l 1031 </w:instrText>
          </w:r>
          <w:r w:rsidR="0061257D">
            <w:rPr>
              <w:rStyle w:val="Hervorhebung"/>
            </w:rPr>
            <w:fldChar w:fldCharType="separate"/>
          </w:r>
          <w:r w:rsidR="002A4246">
            <w:rPr>
              <w:rStyle w:val="Hervorhebung"/>
              <w:noProof/>
            </w:rPr>
            <w:t xml:space="preserve"> </w:t>
          </w:r>
          <w:r w:rsidR="002A4246" w:rsidRPr="002A4246">
            <w:rPr>
              <w:noProof/>
            </w:rPr>
            <w:t>[14]</w:t>
          </w:r>
          <w:r w:rsidR="0061257D">
            <w:rPr>
              <w:rStyle w:val="Hervorhebung"/>
            </w:rPr>
            <w:fldChar w:fldCharType="end"/>
          </w:r>
        </w:sdtContent>
      </w:sdt>
      <w:r w:rsidR="005A0806">
        <w:t xml:space="preserve"> require</w:t>
      </w:r>
      <w:r w:rsidR="00BD6CBD">
        <w:t xml:space="preserve"> the developer </w:t>
      </w:r>
      <w:r w:rsidR="005A0806">
        <w:t xml:space="preserve">to </w:t>
      </w:r>
      <w:r w:rsidR="00BD6CBD">
        <w:t>modify the source</w:t>
      </w:r>
      <w:r w:rsidR="008C1BA3">
        <w:t xml:space="preserve"> to identify code for remote execution</w:t>
      </w:r>
      <w:r w:rsidR="006039C1">
        <w:t xml:space="preserve">. </w:t>
      </w:r>
      <w:r w:rsidR="00291204">
        <w:t>The developer</w:t>
      </w:r>
      <w:r w:rsidR="00D2494A">
        <w:t xml:space="preserve"> can </w:t>
      </w:r>
      <w:r w:rsidR="00147FBF">
        <w:t xml:space="preserve">influence how the remote execution is performed </w:t>
      </w:r>
      <w:r w:rsidR="0061257D">
        <w:t xml:space="preserve">by setting quality </w:t>
      </w:r>
      <w:r w:rsidR="0057182D">
        <w:t>requirements</w:t>
      </w:r>
      <w:r w:rsidR="0061257D">
        <w:t xml:space="preserve"> and, in the case of Chroma, by defining </w:t>
      </w:r>
      <w:r w:rsidR="003A03AA" w:rsidRPr="003A03AA">
        <w:rPr>
          <w:rStyle w:val="Hervorhebung"/>
        </w:rPr>
        <w:t>tactics</w:t>
      </w:r>
      <w:r w:rsidR="0061257D">
        <w:t xml:space="preserve"> </w:t>
      </w:r>
      <w:r w:rsidR="003A03AA">
        <w:t>that declare alternatives for sequential or parallel operation of</w:t>
      </w:r>
      <w:r w:rsidR="0061257D">
        <w:t xml:space="preserve"> re</w:t>
      </w:r>
      <w:r w:rsidR="003A03AA">
        <w:t xml:space="preserve">mote procedures </w:t>
      </w:r>
      <w:sdt>
        <w:sdtPr>
          <w:id w:val="1209524881"/>
          <w:citation/>
        </w:sdtPr>
        <w:sdtEndPr/>
        <w:sdtContent>
          <w:r w:rsidR="0061257D">
            <w:fldChar w:fldCharType="begin"/>
          </w:r>
          <w:r w:rsidR="00F214F0">
            <w:instrText xml:space="preserve">CITATION Bal03 \l 1031 </w:instrText>
          </w:r>
          <w:r w:rsidR="0061257D">
            <w:fldChar w:fldCharType="separate"/>
          </w:r>
          <w:r w:rsidR="002A4246" w:rsidRPr="002A4246">
            <w:rPr>
              <w:noProof/>
            </w:rPr>
            <w:t>[15]</w:t>
          </w:r>
          <w:r w:rsidR="0061257D">
            <w:fldChar w:fldCharType="end"/>
          </w:r>
        </w:sdtContent>
      </w:sdt>
      <w:sdt>
        <w:sdtPr>
          <w:id w:val="-1772235324"/>
          <w:citation/>
        </w:sdtPr>
        <w:sdtEndPr/>
        <w:sdtContent>
          <w:r w:rsidR="0061257D">
            <w:fldChar w:fldCharType="begin"/>
          </w:r>
          <w:r w:rsidR="00F214F0">
            <w:instrText xml:space="preserve">CITATION Bal07 \l 1031 </w:instrText>
          </w:r>
          <w:r w:rsidR="0061257D">
            <w:fldChar w:fldCharType="separate"/>
          </w:r>
          <w:r w:rsidR="002A4246">
            <w:rPr>
              <w:noProof/>
            </w:rPr>
            <w:t xml:space="preserve"> </w:t>
          </w:r>
          <w:r w:rsidR="002A4246" w:rsidRPr="002A4246">
            <w:rPr>
              <w:noProof/>
            </w:rPr>
            <w:t>[16]</w:t>
          </w:r>
          <w:r w:rsidR="0061257D">
            <w:fldChar w:fldCharType="end"/>
          </w:r>
        </w:sdtContent>
      </w:sdt>
      <w:r w:rsidR="0061257D">
        <w:t>.</w:t>
      </w:r>
      <w:r w:rsidR="00954A34">
        <w:t xml:space="preserve"> </w:t>
      </w:r>
      <w:r w:rsidR="00F73B59">
        <w:t xml:space="preserve">Similar </w:t>
      </w:r>
      <w:r w:rsidR="00954A34">
        <w:t>solution</w:t>
      </w:r>
      <w:r w:rsidR="00F73B59">
        <w:t>s are</w:t>
      </w:r>
      <w:r w:rsidR="00954A34">
        <w:t xml:space="preserve"> </w:t>
      </w:r>
      <w:r w:rsidR="00954A34" w:rsidRPr="00F73B59">
        <w:rPr>
          <w:rStyle w:val="Hervorhebung"/>
        </w:rPr>
        <w:t>Scavenger</w:t>
      </w:r>
      <w:r w:rsidR="00954A34">
        <w:t xml:space="preserve"> </w:t>
      </w:r>
      <w:sdt>
        <w:sdtPr>
          <w:id w:val="-67652780"/>
          <w:citation/>
        </w:sdtPr>
        <w:sdtEndPr/>
        <w:sdtContent>
          <w:r w:rsidR="00954A34">
            <w:fldChar w:fldCharType="begin"/>
          </w:r>
          <w:r w:rsidR="00954A34" w:rsidRPr="00F73B59">
            <w:instrText xml:space="preserve"> CITATION Kri10 \l 1031 </w:instrText>
          </w:r>
          <w:r w:rsidR="00954A34">
            <w:fldChar w:fldCharType="separate"/>
          </w:r>
          <w:r w:rsidR="002A4246" w:rsidRPr="002A4246">
            <w:rPr>
              <w:noProof/>
            </w:rPr>
            <w:t>[17]</w:t>
          </w:r>
          <w:r w:rsidR="00954A34">
            <w:fldChar w:fldCharType="end"/>
          </w:r>
        </w:sdtContent>
      </w:sdt>
      <w:r w:rsidR="00F73B59">
        <w:t xml:space="preserve"> and </w:t>
      </w:r>
      <w:r w:rsidR="00F73B59" w:rsidRPr="00F73B59">
        <w:rPr>
          <w:rStyle w:val="Hervorhebung"/>
        </w:rPr>
        <w:t>MAUI</w:t>
      </w:r>
      <w:r w:rsidR="00F73B59">
        <w:t xml:space="preserve"> </w:t>
      </w:r>
      <w:sdt>
        <w:sdtPr>
          <w:id w:val="45339241"/>
          <w:citation/>
        </w:sdtPr>
        <w:sdtEndPr/>
        <w:sdtContent>
          <w:r w:rsidR="00F73B59">
            <w:fldChar w:fldCharType="begin"/>
          </w:r>
          <w:r w:rsidR="00F73B59" w:rsidRPr="00F73B59">
            <w:instrText xml:space="preserve"> CITATION Cue10 \l 1031 </w:instrText>
          </w:r>
          <w:r w:rsidR="00F73B59">
            <w:fldChar w:fldCharType="separate"/>
          </w:r>
          <w:r w:rsidR="002A4246" w:rsidRPr="002A4246">
            <w:rPr>
              <w:noProof/>
            </w:rPr>
            <w:t>[18]</w:t>
          </w:r>
          <w:r w:rsidR="00F73B59">
            <w:fldChar w:fldCharType="end"/>
          </w:r>
        </w:sdtContent>
      </w:sdt>
      <w:r w:rsidR="00F73B59">
        <w:t>, which sup</w:t>
      </w:r>
      <w:r w:rsidR="00C134D2">
        <w:t>port code annotations to mark</w:t>
      </w:r>
      <w:r w:rsidR="00F73B59">
        <w:t xml:space="preserve"> procedures for remote execution.</w:t>
      </w:r>
    </w:p>
    <w:p w14:paraId="680C3E6A" w14:textId="0D95685E" w:rsidR="00675310" w:rsidRDefault="00D501B2" w:rsidP="0002330B">
      <w:r>
        <w:t xml:space="preserve">Designed to let mobile devices take benefit of a cloud, </w:t>
      </w:r>
      <w:proofErr w:type="spellStart"/>
      <w:r w:rsidRPr="00D501B2">
        <w:rPr>
          <w:rStyle w:val="Hervorhebung"/>
        </w:rPr>
        <w:t>CloneCloud</w:t>
      </w:r>
      <w:proofErr w:type="spellEnd"/>
      <w:r>
        <w:t xml:space="preserve"> </w:t>
      </w:r>
      <w:sdt>
        <w:sdtPr>
          <w:id w:val="-558327677"/>
          <w:citation/>
        </w:sdtPr>
        <w:sdtEndPr/>
        <w:sdtContent>
          <w:r>
            <w:fldChar w:fldCharType="begin"/>
          </w:r>
          <w:r w:rsidRPr="00D501B2">
            <w:instrText xml:space="preserve"> CITATION Chu11 \l 1031 </w:instrText>
          </w:r>
          <w:r>
            <w:fldChar w:fldCharType="separate"/>
          </w:r>
          <w:r w:rsidR="002A4246" w:rsidRPr="002A4246">
            <w:rPr>
              <w:noProof/>
            </w:rPr>
            <w:t>[19]</w:t>
          </w:r>
          <w:r>
            <w:fldChar w:fldCharType="end"/>
          </w:r>
        </w:sdtContent>
      </w:sdt>
      <w:r>
        <w:t xml:space="preserve"> offers automatic partitioning at thread level by finding the migration profile </w:t>
      </w:r>
      <w:r w:rsidR="000405F2">
        <w:t>with the least migration cost.</w:t>
      </w:r>
      <w:r w:rsidR="00183352">
        <w:t xml:space="preserve"> </w:t>
      </w:r>
      <w:r w:rsidR="009C47EB">
        <w:t xml:space="preserve">No source code modification is needed. </w:t>
      </w:r>
      <w:r w:rsidR="0053594B">
        <w:t>During execution, the control flow migrates between the mobile device and the cloud. The cloud hosts a device clone that resides within a virtual machine; this clone serves as the offload site.</w:t>
      </w:r>
      <w:r w:rsidR="00E01E82">
        <w:t xml:space="preserve"> An older automatic </w:t>
      </w:r>
      <w:proofErr w:type="spellStart"/>
      <w:r w:rsidR="00E01E82">
        <w:t>partit</w:t>
      </w:r>
      <w:r w:rsidR="009C47EB">
        <w:t>ioner</w:t>
      </w:r>
      <w:proofErr w:type="spellEnd"/>
      <w:r w:rsidR="009C47EB">
        <w:t xml:space="preserve"> that is unrelated to mobile computing is </w:t>
      </w:r>
      <w:proofErr w:type="spellStart"/>
      <w:r w:rsidR="009C47EB" w:rsidRPr="00CA74BC">
        <w:rPr>
          <w:rStyle w:val="Hervorhebung"/>
        </w:rPr>
        <w:t>Coign</w:t>
      </w:r>
      <w:proofErr w:type="spellEnd"/>
      <w:r w:rsidR="009C47EB">
        <w:t xml:space="preserve"> </w:t>
      </w:r>
      <w:sdt>
        <w:sdtPr>
          <w:id w:val="1632444712"/>
          <w:citation/>
        </w:sdtPr>
        <w:sdtEndPr/>
        <w:sdtContent>
          <w:r w:rsidR="009C47EB">
            <w:fldChar w:fldCharType="begin"/>
          </w:r>
          <w:r w:rsidR="009C47EB" w:rsidRPr="00CA74BC">
            <w:instrText xml:space="preserve"> CITATION Hun99 \l 1031 </w:instrText>
          </w:r>
          <w:r w:rsidR="009C47EB">
            <w:fldChar w:fldCharType="separate"/>
          </w:r>
          <w:r w:rsidR="002A4246" w:rsidRPr="002A4246">
            <w:rPr>
              <w:noProof/>
            </w:rPr>
            <w:t>[20]</w:t>
          </w:r>
          <w:r w:rsidR="009C47EB">
            <w:fldChar w:fldCharType="end"/>
          </w:r>
        </w:sdtContent>
      </w:sdt>
      <w:r w:rsidR="009C47EB">
        <w:t>. Restricted to the Microsoft Component Object Model (</w:t>
      </w:r>
      <w:r w:rsidR="009C47EB" w:rsidRPr="00CA74BC">
        <w:rPr>
          <w:rStyle w:val="Hervorhebung"/>
        </w:rPr>
        <w:t>COM</w:t>
      </w:r>
      <w:r w:rsidR="009C47EB">
        <w:t xml:space="preserve">) </w:t>
      </w:r>
      <w:sdt>
        <w:sdtPr>
          <w:id w:val="1533837842"/>
          <w:citation/>
        </w:sdtPr>
        <w:sdtEndPr/>
        <w:sdtContent>
          <w:r w:rsidR="009C47EB">
            <w:fldChar w:fldCharType="begin"/>
          </w:r>
          <w:r w:rsidR="009C47EB" w:rsidRPr="00CA74BC">
            <w:instrText xml:space="preserve"> CITATION Mic93 \l 1031 </w:instrText>
          </w:r>
          <w:r w:rsidR="009C47EB">
            <w:fldChar w:fldCharType="separate"/>
          </w:r>
          <w:r w:rsidR="002A4246" w:rsidRPr="002A4246">
            <w:rPr>
              <w:noProof/>
            </w:rPr>
            <w:t>[21]</w:t>
          </w:r>
          <w:r w:rsidR="009C47EB">
            <w:fldChar w:fldCharType="end"/>
          </w:r>
        </w:sdtContent>
      </w:sdt>
      <w:r w:rsidR="009C47EB">
        <w:t xml:space="preserve">, </w:t>
      </w:r>
      <w:proofErr w:type="spellStart"/>
      <w:r w:rsidR="009C47EB">
        <w:t>Coign</w:t>
      </w:r>
      <w:proofErr w:type="spellEnd"/>
      <w:r w:rsidR="009C47EB">
        <w:t xml:space="preserve"> identifies components for remote placement by intercepting inter-component communication.</w:t>
      </w:r>
    </w:p>
    <w:p w14:paraId="38C34439" w14:textId="77777777" w:rsidR="00B21AC7" w:rsidRDefault="00B21AC7" w:rsidP="0002330B">
      <w:pPr>
        <w:pStyle w:val="berschrift3"/>
      </w:pPr>
      <w:bookmarkStart w:id="21" w:name="_Ref332059068"/>
      <w:bookmarkStart w:id="22" w:name="_Toc337667950"/>
      <w:r>
        <w:t>Application</w:t>
      </w:r>
      <w:r w:rsidR="008D257D">
        <w:t xml:space="preserve"> Deployment</w:t>
      </w:r>
      <w:bookmarkEnd w:id="21"/>
      <w:bookmarkEnd w:id="22"/>
    </w:p>
    <w:p w14:paraId="361CFEC6" w14:textId="77777777" w:rsidR="000A2330" w:rsidRDefault="00675310" w:rsidP="0002330B">
      <w:r>
        <w:t xml:space="preserve">Another way of implementing cyber foraging is to deploy </w:t>
      </w:r>
      <w:r w:rsidR="00B606D2">
        <w:t>a self-contained</w:t>
      </w:r>
      <w:r>
        <w:t xml:space="preserve"> application on the surrogate</w:t>
      </w:r>
      <w:r w:rsidR="0043142D">
        <w:t xml:space="preserve"> at runtime</w:t>
      </w:r>
      <w:r>
        <w:t xml:space="preserve">. </w:t>
      </w:r>
      <w:r w:rsidR="007B788C">
        <w:t xml:space="preserve">After the installation </w:t>
      </w:r>
      <w:r w:rsidR="00751A11">
        <w:t>finished</w:t>
      </w:r>
      <w:r w:rsidR="007B788C">
        <w:t xml:space="preserve">, the mobile client can then communicate with the application </w:t>
      </w:r>
      <w:r w:rsidR="0043142D">
        <w:t>to</w:t>
      </w:r>
      <w:r w:rsidR="007B788C">
        <w:t xml:space="preserve"> </w:t>
      </w:r>
      <w:r w:rsidR="0043142D">
        <w:t>execute the</w:t>
      </w:r>
      <w:r w:rsidR="008B24CC">
        <w:t xml:space="preserve"> </w:t>
      </w:r>
      <w:r w:rsidR="007B788C">
        <w:t xml:space="preserve">resource-intensive </w:t>
      </w:r>
      <w:r w:rsidR="0043142D">
        <w:t>code</w:t>
      </w:r>
      <w:r w:rsidR="007B788C">
        <w:t>.</w:t>
      </w:r>
      <w:r w:rsidR="000A2330">
        <w:t xml:space="preserve"> </w:t>
      </w:r>
      <w:r w:rsidR="00892C62">
        <w:t xml:space="preserve">Application Deployment </w:t>
      </w:r>
      <w:r w:rsidR="0043142D">
        <w:t>strategies do not</w:t>
      </w:r>
      <w:r w:rsidR="00892C62">
        <w:t xml:space="preserve"> </w:t>
      </w:r>
      <w:r w:rsidR="0043142D">
        <w:t xml:space="preserve">require </w:t>
      </w:r>
      <w:r w:rsidR="00892C62">
        <w:t xml:space="preserve">complex middleware </w:t>
      </w:r>
      <w:r w:rsidR="0043142D">
        <w:t xml:space="preserve">such as </w:t>
      </w:r>
      <w:r w:rsidR="00892C62">
        <w:t xml:space="preserve">the runtime environments and code partitioning tools described in </w:t>
      </w:r>
      <w:r w:rsidR="00892C62">
        <w:fldChar w:fldCharType="begin"/>
      </w:r>
      <w:r w:rsidR="00892C62">
        <w:instrText xml:space="preserve"> REF _Ref332054735 \r \h </w:instrText>
      </w:r>
      <w:r w:rsidR="00892C62">
        <w:fldChar w:fldCharType="separate"/>
      </w:r>
      <w:r w:rsidR="002A4246">
        <w:t>2.3.2</w:t>
      </w:r>
      <w:r w:rsidR="00892C62">
        <w:fldChar w:fldCharType="end"/>
      </w:r>
      <w:r w:rsidR="00892C62">
        <w:t>.</w:t>
      </w:r>
      <w:r w:rsidR="005E5B97">
        <w:t xml:space="preserve"> Instead of working on fine-grained separation into </w:t>
      </w:r>
      <w:r w:rsidR="005E5B97">
        <w:lastRenderedPageBreak/>
        <w:t>remote and local code, the developer implements a client-server architecture, whereby the server is the dedicated part for execution on the surrogate machine.</w:t>
      </w:r>
    </w:p>
    <w:p w14:paraId="1166B106" w14:textId="77777777" w:rsidR="00892C62" w:rsidRPr="0002330B" w:rsidRDefault="00892C62" w:rsidP="0002330B">
      <w:proofErr w:type="spellStart"/>
      <w:r w:rsidRPr="00892C62">
        <w:rPr>
          <w:rStyle w:val="Hervorhebung"/>
        </w:rPr>
        <w:t>Goyal</w:t>
      </w:r>
      <w:proofErr w:type="spellEnd"/>
      <w:r w:rsidRPr="00892C62">
        <w:rPr>
          <w:rStyle w:val="Hervorhebung"/>
        </w:rPr>
        <w:t xml:space="preserve"> and Carter</w:t>
      </w:r>
      <w:r>
        <w:t xml:space="preserve"> </w:t>
      </w:r>
      <w:sdt>
        <w:sdtPr>
          <w:id w:val="-439836300"/>
          <w:citation/>
        </w:sdtPr>
        <w:sdtEndPr/>
        <w:sdtContent>
          <w:r>
            <w:fldChar w:fldCharType="begin"/>
          </w:r>
          <w:r w:rsidRPr="00892C62">
            <w:instrText xml:space="preserve"> CITATION Goy04 \l 1031 </w:instrText>
          </w:r>
          <w:r>
            <w:fldChar w:fldCharType="separate"/>
          </w:r>
          <w:r w:rsidR="002A4246" w:rsidRPr="002A4246">
            <w:rPr>
              <w:noProof/>
            </w:rPr>
            <w:t>[22]</w:t>
          </w:r>
          <w:r>
            <w:fldChar w:fldCharType="end"/>
          </w:r>
        </w:sdtContent>
      </w:sdt>
      <w:r w:rsidR="0043142D">
        <w:t xml:space="preserve"> introduced a cyber-</w:t>
      </w:r>
      <w:r>
        <w:t xml:space="preserve">foraging </w:t>
      </w:r>
      <w:r w:rsidR="0043142D">
        <w:t>strategy</w:t>
      </w:r>
      <w:r>
        <w:t xml:space="preserve"> that implements application deployment. The mobile device triggers the surrogate to download the requested application from the Internet and install it</w:t>
      </w:r>
      <w:r w:rsidR="00917A9D">
        <w:t xml:space="preserve"> </w:t>
      </w:r>
      <w:r w:rsidR="00832A78">
        <w:t>with</w:t>
      </w:r>
      <w:r w:rsidR="00917A9D">
        <w:t xml:space="preserve">in </w:t>
      </w:r>
      <w:r w:rsidR="0043142D">
        <w:t xml:space="preserve">a </w:t>
      </w:r>
      <w:r>
        <w:t>virtual machine</w:t>
      </w:r>
      <w:r w:rsidR="00917A9D">
        <w:t xml:space="preserve">, </w:t>
      </w:r>
      <w:r w:rsidR="002C4DBE">
        <w:t>where</w:t>
      </w:r>
      <w:r w:rsidR="00917A9D">
        <w:t xml:space="preserve"> it</w:t>
      </w:r>
      <w:r w:rsidR="002C4DBE">
        <w:t xml:space="preserve"> is isolated</w:t>
      </w:r>
      <w:r w:rsidR="00917A9D">
        <w:t xml:space="preserve"> from other applications</w:t>
      </w:r>
      <w:r>
        <w:t>.</w:t>
      </w:r>
    </w:p>
    <w:p w14:paraId="2BA1E469" w14:textId="77777777" w:rsidR="00B21AC7" w:rsidRDefault="00B21AC7" w:rsidP="00B21AC7">
      <w:pPr>
        <w:pStyle w:val="berschrift3"/>
      </w:pPr>
      <w:bookmarkStart w:id="23" w:name="_Ref332059130"/>
      <w:bookmarkStart w:id="24" w:name="_Toc337667951"/>
      <w:r>
        <w:t>V</w:t>
      </w:r>
      <w:r w:rsidR="00451D6F">
        <w:t xml:space="preserve">irtual </w:t>
      </w:r>
      <w:r>
        <w:t>M</w:t>
      </w:r>
      <w:r w:rsidR="00451D6F">
        <w:t xml:space="preserve">achine </w:t>
      </w:r>
      <w:r w:rsidR="00426F19">
        <w:t>Deployment</w:t>
      </w:r>
      <w:bookmarkEnd w:id="23"/>
      <w:bookmarkEnd w:id="24"/>
    </w:p>
    <w:p w14:paraId="7CC45094" w14:textId="77777777" w:rsidR="00D12874" w:rsidRDefault="00DA7294" w:rsidP="00D12874">
      <w:r>
        <w:t>The artifact of virtual machine deployment is</w:t>
      </w:r>
      <w:r w:rsidR="002525CC">
        <w:t xml:space="preserve"> a </w:t>
      </w:r>
      <w:r>
        <w:t xml:space="preserve">complete </w:t>
      </w:r>
      <w:r w:rsidR="002525CC">
        <w:t xml:space="preserve">virtual machine </w:t>
      </w:r>
      <w:r>
        <w:t>that contains</w:t>
      </w:r>
      <w:r w:rsidR="00D12874">
        <w:t xml:space="preserve"> </w:t>
      </w:r>
      <w:proofErr w:type="gramStart"/>
      <w:r w:rsidR="00D12874">
        <w:t xml:space="preserve">the </w:t>
      </w:r>
      <w:r w:rsidR="0043142D">
        <w:t>an</w:t>
      </w:r>
      <w:proofErr w:type="gramEnd"/>
      <w:r w:rsidR="00D12874">
        <w:t xml:space="preserve"> application. Different from application deployment</w:t>
      </w:r>
      <w:r w:rsidR="002525CC">
        <w:t>,</w:t>
      </w:r>
      <w:r w:rsidR="00D12874">
        <w:t xml:space="preserve"> the </w:t>
      </w:r>
      <w:r w:rsidR="00EF0D00">
        <w:t>deployment process is not the</w:t>
      </w:r>
      <w:r w:rsidR="0043142D">
        <w:t xml:space="preserve"> installation of an </w:t>
      </w:r>
      <w:r w:rsidR="00D12874">
        <w:t>applicatio</w:t>
      </w:r>
      <w:r w:rsidR="00EF0D00">
        <w:t xml:space="preserve">n </w:t>
      </w:r>
      <w:r w:rsidR="0043142D">
        <w:t xml:space="preserve">in a </w:t>
      </w:r>
      <w:r w:rsidR="00D12874">
        <w:t>VM</w:t>
      </w:r>
      <w:r w:rsidR="00EF0D00">
        <w:t>,</w:t>
      </w:r>
      <w:r w:rsidR="00D12874">
        <w:t xml:space="preserve"> but</w:t>
      </w:r>
      <w:r w:rsidR="00EF0D00">
        <w:t xml:space="preserve"> </w:t>
      </w:r>
      <w:r w:rsidR="0043142D">
        <w:t xml:space="preserve">rather </w:t>
      </w:r>
      <w:r w:rsidR="00EF0D00">
        <w:t xml:space="preserve">the entire VM </w:t>
      </w:r>
      <w:r w:rsidR="0043142D">
        <w:t xml:space="preserve">is </w:t>
      </w:r>
      <w:r w:rsidR="00D12874">
        <w:t>deployed on the surrogate.</w:t>
      </w:r>
    </w:p>
    <w:p w14:paraId="12544610" w14:textId="77777777" w:rsidR="00D12874" w:rsidRDefault="00DA7AAE" w:rsidP="00D12874">
      <w:proofErr w:type="spellStart"/>
      <w:r w:rsidRPr="00801E26">
        <w:t>Saty</w:t>
      </w:r>
      <w:r w:rsidR="00801E26">
        <w:t>a</w:t>
      </w:r>
      <w:r w:rsidRPr="00801E26">
        <w:t>narayanan</w:t>
      </w:r>
      <w:proofErr w:type="spellEnd"/>
      <w:r w:rsidRPr="00801E26">
        <w:t xml:space="preserve"> et al.</w:t>
      </w:r>
      <w:r>
        <w:t xml:space="preserve"> </w:t>
      </w:r>
      <w:r w:rsidR="00801E26">
        <w:t>use</w:t>
      </w:r>
      <w:r>
        <w:t xml:space="preserve"> a technique called </w:t>
      </w:r>
      <w:r w:rsidRPr="00801E26">
        <w:rPr>
          <w:rStyle w:val="Hervorhebung"/>
        </w:rPr>
        <w:t>VM synthesis</w:t>
      </w:r>
      <w:r w:rsidR="005F44F4">
        <w:t xml:space="preserve"> to provis</w:t>
      </w:r>
      <w:r w:rsidR="00DE57D5">
        <w:t>i</w:t>
      </w:r>
      <w:r w:rsidR="005F44F4">
        <w:t>on</w:t>
      </w:r>
      <w:r>
        <w:t xml:space="preserve"> the surrogate</w:t>
      </w:r>
      <w:r w:rsidR="00801E26">
        <w:t xml:space="preserve"> machine </w:t>
      </w:r>
      <w:sdt>
        <w:sdtPr>
          <w:id w:val="-1977983605"/>
          <w:citation/>
        </w:sdtPr>
        <w:sdtEndPr/>
        <w:sdtContent>
          <w:r w:rsidR="00801E26">
            <w:fldChar w:fldCharType="begin"/>
          </w:r>
          <w:r w:rsidR="00F214F0">
            <w:instrText xml:space="preserve">CITATION Sat09 \l 1031 </w:instrText>
          </w:r>
          <w:r w:rsidR="00801E26">
            <w:fldChar w:fldCharType="separate"/>
          </w:r>
          <w:r w:rsidR="002A4246" w:rsidRPr="002A4246">
            <w:rPr>
              <w:noProof/>
            </w:rPr>
            <w:t>[3]</w:t>
          </w:r>
          <w:r w:rsidR="00801E26">
            <w:fldChar w:fldCharType="end"/>
          </w:r>
        </w:sdtContent>
      </w:sdt>
      <w:r w:rsidR="00801E26">
        <w:t xml:space="preserve">.  </w:t>
      </w:r>
      <w:r w:rsidR="002A6554">
        <w:t>The binary difference between VM snapshots that are taken before and after application installation</w:t>
      </w:r>
      <w:r w:rsidR="00801E26">
        <w:t xml:space="preserve"> is computed </w:t>
      </w:r>
      <w:r w:rsidR="0043142D">
        <w:t xml:space="preserve">offline </w:t>
      </w:r>
      <w:r w:rsidR="00801E26">
        <w:t>and s</w:t>
      </w:r>
      <w:r w:rsidR="0043142D">
        <w:t>ent</w:t>
      </w:r>
      <w:r w:rsidR="00801E26">
        <w:t xml:space="preserve"> over to the surrogate machine</w:t>
      </w:r>
      <w:r w:rsidR="0043142D">
        <w:t xml:space="preserve"> at runtime</w:t>
      </w:r>
      <w:r w:rsidR="00801E26">
        <w:t xml:space="preserve">. The surrogate, which </w:t>
      </w:r>
      <w:r w:rsidR="0043142D">
        <w:t>stores</w:t>
      </w:r>
      <w:r w:rsidR="00801E26">
        <w:t xml:space="preserve"> the original </w:t>
      </w:r>
      <w:r w:rsidR="00801E26" w:rsidRPr="00EA28E5">
        <w:rPr>
          <w:rStyle w:val="Hervorhebung"/>
        </w:rPr>
        <w:t>base VM</w:t>
      </w:r>
      <w:r w:rsidR="00EA28E5">
        <w:t xml:space="preserve"> without the installation</w:t>
      </w:r>
      <w:r w:rsidR="00801E26">
        <w:t xml:space="preserve">, can then restore the application-ready VM. This technique is described in </w:t>
      </w:r>
      <w:sdt>
        <w:sdtPr>
          <w:id w:val="-1376076865"/>
          <w:citation/>
        </w:sdtPr>
        <w:sdtEndPr/>
        <w:sdtContent>
          <w:r w:rsidR="00801E26">
            <w:fldChar w:fldCharType="begin"/>
          </w:r>
          <w:r w:rsidR="00801E26" w:rsidRPr="009D244E">
            <w:instrText xml:space="preserve"> CITATION Wol08 \l 1031 </w:instrText>
          </w:r>
          <w:r w:rsidR="00801E26">
            <w:fldChar w:fldCharType="separate"/>
          </w:r>
          <w:r w:rsidR="002A4246" w:rsidRPr="002A4246">
            <w:rPr>
              <w:noProof/>
            </w:rPr>
            <w:t>[23]</w:t>
          </w:r>
          <w:r w:rsidR="00801E26">
            <w:fldChar w:fldCharType="end"/>
          </w:r>
        </w:sdtContent>
      </w:sdt>
      <w:r w:rsidR="00801E26">
        <w:t>.</w:t>
      </w:r>
    </w:p>
    <w:p w14:paraId="461096E0" w14:textId="77777777" w:rsidR="00547252" w:rsidRDefault="00547252" w:rsidP="00547252">
      <w:pPr>
        <w:pStyle w:val="berschrift2"/>
      </w:pPr>
      <w:bookmarkStart w:id="25" w:name="_Toc337667952"/>
      <w:r>
        <w:t>Application Virtualization as a Cyber-Foraging Strategy</w:t>
      </w:r>
      <w:bookmarkEnd w:id="25"/>
    </w:p>
    <w:p w14:paraId="0578D8A9" w14:textId="77777777" w:rsidR="0056568D" w:rsidRDefault="00746C0A" w:rsidP="00547252">
      <w:r>
        <w:t xml:space="preserve">The work in this thesis </w:t>
      </w:r>
      <w:r w:rsidR="00B21BFC">
        <w:t>uses application virtualization</w:t>
      </w:r>
      <w:r w:rsidR="00845E27">
        <w:t xml:space="preserve"> </w:t>
      </w:r>
      <w:r w:rsidR="00547252">
        <w:t>as a cyber-</w:t>
      </w:r>
      <w:r w:rsidR="00DD6587">
        <w:t xml:space="preserve">foraging strategy </w:t>
      </w:r>
      <w:r w:rsidR="00547252">
        <w:t>and compares it w</w:t>
      </w:r>
      <w:r w:rsidR="00DF775D">
        <w:t>ith</w:t>
      </w:r>
      <w:r w:rsidR="00845E27">
        <w:t xml:space="preserve"> the VM synthesis</w:t>
      </w:r>
      <w:r w:rsidR="00794EFF">
        <w:t xml:space="preserve"> </w:t>
      </w:r>
      <w:r w:rsidR="00EA28E5">
        <w:t>strategy</w:t>
      </w:r>
      <w:r w:rsidR="00845E27">
        <w:t>.</w:t>
      </w:r>
      <w:r w:rsidR="00DF775D">
        <w:t xml:space="preserve"> Application virtualization belongs to the category of application deployment (</w:t>
      </w:r>
      <w:r w:rsidR="00DF775D">
        <w:fldChar w:fldCharType="begin"/>
      </w:r>
      <w:r w:rsidR="00DF775D">
        <w:instrText xml:space="preserve"> REF _Ref332059068 \r \h </w:instrText>
      </w:r>
      <w:r w:rsidR="00DF775D">
        <w:fldChar w:fldCharType="separate"/>
      </w:r>
      <w:r w:rsidR="002A4246">
        <w:t>2.3.3</w:t>
      </w:r>
      <w:r w:rsidR="00DF775D">
        <w:fldChar w:fldCharType="end"/>
      </w:r>
      <w:r w:rsidR="00DF775D">
        <w:t>)</w:t>
      </w:r>
      <w:r w:rsidR="00547252">
        <w:t xml:space="preserve"> and</w:t>
      </w:r>
      <w:r w:rsidR="00EC2868">
        <w:t xml:space="preserve"> VM synthesis to the category of virtual machine deployment (</w:t>
      </w:r>
      <w:r w:rsidR="00EC2868">
        <w:fldChar w:fldCharType="begin"/>
      </w:r>
      <w:r w:rsidR="00EC2868">
        <w:instrText xml:space="preserve"> REF _Ref332059130 \r \h </w:instrText>
      </w:r>
      <w:r w:rsidR="00EC2868">
        <w:fldChar w:fldCharType="separate"/>
      </w:r>
      <w:r w:rsidR="002A4246">
        <w:t>2.3.4</w:t>
      </w:r>
      <w:r w:rsidR="00EC2868">
        <w:fldChar w:fldCharType="end"/>
      </w:r>
      <w:r w:rsidR="00EC2868">
        <w:t>).</w:t>
      </w:r>
    </w:p>
    <w:p w14:paraId="081C713D" w14:textId="77777777" w:rsidR="00B46150" w:rsidRDefault="00AB1779" w:rsidP="00470BF1">
      <w:pPr>
        <w:pStyle w:val="berschrift1"/>
      </w:pPr>
      <w:bookmarkStart w:id="26" w:name="_Toc337667953"/>
      <w:r>
        <w:lastRenderedPageBreak/>
        <w:t>Cloudlet</w:t>
      </w:r>
      <w:r w:rsidR="00647471">
        <w:t>s</w:t>
      </w:r>
      <w:bookmarkEnd w:id="26"/>
    </w:p>
    <w:p w14:paraId="4630DA39" w14:textId="77777777" w:rsidR="00521FAF" w:rsidRPr="00521FAF" w:rsidRDefault="00521FAF" w:rsidP="00647471">
      <w:pPr>
        <w:pStyle w:val="berschrift2"/>
      </w:pPr>
      <w:bookmarkStart w:id="27" w:name="_Toc337667954"/>
      <w:r>
        <w:t>Concept</w:t>
      </w:r>
      <w:bookmarkEnd w:id="27"/>
    </w:p>
    <w:p w14:paraId="5B3084DD" w14:textId="77777777" w:rsidR="007E37EA" w:rsidRPr="007E37EA" w:rsidRDefault="00547252" w:rsidP="007E37EA">
      <w:r>
        <w:t xml:space="preserve">Instead </w:t>
      </w:r>
      <w:r w:rsidR="007E37EA">
        <w:t xml:space="preserve">of relying on distant computing clusters </w:t>
      </w:r>
      <w:r>
        <w:t xml:space="preserve">such as </w:t>
      </w:r>
      <w:r w:rsidR="007E37EA">
        <w:t xml:space="preserve">clouds, </w:t>
      </w:r>
      <w:proofErr w:type="spellStart"/>
      <w:r w:rsidR="007E37EA">
        <w:t>Satyanarayanan</w:t>
      </w:r>
      <w:proofErr w:type="spellEnd"/>
      <w:r w:rsidR="007E37EA">
        <w:t xml:space="preserve"> et al. propose the usage of </w:t>
      </w:r>
      <w:r w:rsidR="007E37EA" w:rsidRPr="007E37EA">
        <w:rPr>
          <w:rStyle w:val="Hervorhebung"/>
        </w:rPr>
        <w:t>cloudlets</w:t>
      </w:r>
      <w:r w:rsidR="007E37EA">
        <w:t xml:space="preserve">. A cloudlet is a computer or computer cluster </w:t>
      </w:r>
      <w:r w:rsidR="00FD4E1E">
        <w:t>that</w:t>
      </w:r>
      <w:r w:rsidR="007E37EA">
        <w:t xml:space="preserve"> serves as a code offloading site for nearby mobile devices </w:t>
      </w:r>
      <w:sdt>
        <w:sdtPr>
          <w:id w:val="940030171"/>
          <w:citation/>
        </w:sdtPr>
        <w:sdtEndPr/>
        <w:sdtContent>
          <w:r w:rsidR="007E37EA">
            <w:fldChar w:fldCharType="begin"/>
          </w:r>
          <w:r w:rsidR="00F214F0">
            <w:instrText xml:space="preserve">CITATION Sat09 \l 1031 </w:instrText>
          </w:r>
          <w:r w:rsidR="007E37EA">
            <w:fldChar w:fldCharType="separate"/>
          </w:r>
          <w:r w:rsidR="002A4246" w:rsidRPr="002A4246">
            <w:rPr>
              <w:noProof/>
            </w:rPr>
            <w:t>[3]</w:t>
          </w:r>
          <w:r w:rsidR="007E37EA">
            <w:fldChar w:fldCharType="end"/>
          </w:r>
        </w:sdtContent>
      </w:sdt>
      <w:r w:rsidR="007E37EA">
        <w:t>. The close on</w:t>
      </w:r>
      <w:r>
        <w:t>e-hop proximity to such a cyber-</w:t>
      </w:r>
      <w:r w:rsidR="007E37EA">
        <w:t>foraging surrogate avoi</w:t>
      </w:r>
      <w:r w:rsidR="009A7120">
        <w:t>ds possibly high latencies</w:t>
      </w:r>
      <w:r w:rsidR="00ED005C">
        <w:t xml:space="preserve"> (c.f. </w:t>
      </w:r>
      <w:sdt>
        <w:sdtPr>
          <w:id w:val="1223330964"/>
          <w:citation/>
        </w:sdtPr>
        <w:sdtEndPr/>
        <w:sdtContent>
          <w:r w:rsidR="00ED005C">
            <w:fldChar w:fldCharType="begin"/>
          </w:r>
          <w:r w:rsidR="00ED005C" w:rsidRPr="00113EA0">
            <w:instrText xml:space="preserve"> CITATION Sat09 \l 1031 </w:instrText>
          </w:r>
          <w:r w:rsidR="00ED005C">
            <w:fldChar w:fldCharType="separate"/>
          </w:r>
          <w:r w:rsidR="002A4246" w:rsidRPr="002A4246">
            <w:rPr>
              <w:noProof/>
            </w:rPr>
            <w:t>[3]</w:t>
          </w:r>
          <w:r w:rsidR="00ED005C">
            <w:fldChar w:fldCharType="end"/>
          </w:r>
        </w:sdtContent>
      </w:sdt>
      <w:r w:rsidR="007E37EA">
        <w:t>)</w:t>
      </w:r>
      <w:r w:rsidR="008F064B">
        <w:t>. Cloudlets gain advan</w:t>
      </w:r>
      <w:r>
        <w:t>tage from the benefits of local-</w:t>
      </w:r>
      <w:r w:rsidR="008F064B">
        <w:t>area ne</w:t>
      </w:r>
      <w:r w:rsidR="00DE40CC">
        <w:t>tworks such as</w:t>
      </w:r>
      <w:r w:rsidR="008F064B">
        <w:t xml:space="preserve"> low-latenc</w:t>
      </w:r>
      <w:r w:rsidR="00DE40CC">
        <w:t>y, high bandwidth and less vulnerability</w:t>
      </w:r>
      <w:r w:rsidR="008F064B">
        <w:t xml:space="preserve"> to cyber</w:t>
      </w:r>
      <w:r w:rsidR="0080127A">
        <w:t>-</w:t>
      </w:r>
      <w:r w:rsidR="008F064B">
        <w:t xml:space="preserve">attacks </w:t>
      </w:r>
      <w:r w:rsidR="00DE40CC">
        <w:t>compared with</w:t>
      </w:r>
      <w:r>
        <w:t xml:space="preserve"> wide-</w:t>
      </w:r>
      <w:r w:rsidR="008F064B">
        <w:t xml:space="preserve">area networks </w:t>
      </w:r>
      <w:r>
        <w:t>such as</w:t>
      </w:r>
      <w:r w:rsidR="008F064B">
        <w:t xml:space="preserve"> the Internet</w:t>
      </w:r>
      <w:r w:rsidR="00253A45">
        <w:t xml:space="preserve"> (p.15)</w:t>
      </w:r>
      <w:sdt>
        <w:sdtPr>
          <w:id w:val="-188987817"/>
          <w:citation/>
        </w:sdtPr>
        <w:sdtEndPr/>
        <w:sdtContent>
          <w:r w:rsidR="00253A45">
            <w:fldChar w:fldCharType="begin"/>
          </w:r>
          <w:r w:rsidR="00F214F0">
            <w:instrText xml:space="preserve">CITATION Sat09 \l 1031 </w:instrText>
          </w:r>
          <w:r w:rsidR="00253A45">
            <w:fldChar w:fldCharType="separate"/>
          </w:r>
          <w:r w:rsidR="002A4246">
            <w:rPr>
              <w:noProof/>
            </w:rPr>
            <w:t xml:space="preserve"> </w:t>
          </w:r>
          <w:r w:rsidR="002A4246" w:rsidRPr="002A4246">
            <w:rPr>
              <w:noProof/>
            </w:rPr>
            <w:t>[3]</w:t>
          </w:r>
          <w:r w:rsidR="00253A45">
            <w:fldChar w:fldCharType="end"/>
          </w:r>
        </w:sdtContent>
      </w:sdt>
      <w:r w:rsidR="00253A45">
        <w:t>(p.4)</w:t>
      </w:r>
      <w:sdt>
        <w:sdtPr>
          <w:id w:val="218410096"/>
          <w:citation/>
        </w:sdtPr>
        <w:sdtEndPr/>
        <w:sdtContent>
          <w:r w:rsidR="00253A45">
            <w:fldChar w:fldCharType="begin"/>
          </w:r>
          <w:r w:rsidR="00253A45" w:rsidRPr="00253A45">
            <w:instrText xml:space="preserve"> CITATION HaK11 \l 1031 </w:instrText>
          </w:r>
          <w:r w:rsidR="00253A45">
            <w:fldChar w:fldCharType="separate"/>
          </w:r>
          <w:r w:rsidR="002A4246">
            <w:rPr>
              <w:noProof/>
            </w:rPr>
            <w:t xml:space="preserve"> </w:t>
          </w:r>
          <w:r w:rsidR="002A4246" w:rsidRPr="002A4246">
            <w:rPr>
              <w:noProof/>
            </w:rPr>
            <w:t>[6]</w:t>
          </w:r>
          <w:r w:rsidR="00253A45">
            <w:fldChar w:fldCharType="end"/>
          </w:r>
        </w:sdtContent>
      </w:sdt>
      <w:r w:rsidR="008F064B">
        <w:t>.</w:t>
      </w:r>
      <w:r w:rsidR="00253A45">
        <w:t xml:space="preserve"> In contrast to cloud</w:t>
      </w:r>
      <w:r>
        <w:t>s</w:t>
      </w:r>
      <w:r w:rsidR="00253A45">
        <w:t>, cloudlet</w:t>
      </w:r>
      <w:r w:rsidR="00F623A6">
        <w:t>s</w:t>
      </w:r>
      <w:r w:rsidR="00253A45">
        <w:t xml:space="preserve"> are decentralized</w:t>
      </w:r>
      <w:r w:rsidR="00DE40CC">
        <w:t xml:space="preserve"> machines</w:t>
      </w:r>
      <w:r w:rsidR="00253A45">
        <w:t xml:space="preserve"> </w:t>
      </w:r>
      <w:r w:rsidR="00FD4E1E">
        <w:t xml:space="preserve">and each cloudlet is </w:t>
      </w:r>
      <w:r w:rsidR="00253A45">
        <w:t>managed</w:t>
      </w:r>
      <w:r w:rsidR="00FD4E1E">
        <w:t xml:space="preserve"> separately</w:t>
      </w:r>
      <w:r w:rsidR="00934AB3">
        <w:t>. T</w:t>
      </w:r>
      <w:r w:rsidR="00253A45">
        <w:t>he deployment and maintenance of cloudlets should follow the principle of simplicity</w:t>
      </w:r>
      <w:r w:rsidR="00192055">
        <w:t xml:space="preserve"> </w:t>
      </w:r>
      <w:r w:rsidR="0021344A">
        <w:t>and</w:t>
      </w:r>
      <w:r w:rsidR="00192055">
        <w:t xml:space="preserve"> the cloudlet </w:t>
      </w:r>
      <w:r w:rsidR="0021344A">
        <w:t>should not keep</w:t>
      </w:r>
      <w:r w:rsidR="00192055">
        <w:t xml:space="preserve"> any critical state (p.9)</w:t>
      </w:r>
      <w:r w:rsidR="00192055" w:rsidRPr="00192055">
        <w:t xml:space="preserve"> </w:t>
      </w:r>
      <w:sdt>
        <w:sdtPr>
          <w:id w:val="937111571"/>
          <w:citation/>
        </w:sdtPr>
        <w:sdtEndPr/>
        <w:sdtContent>
          <w:r w:rsidR="00192055">
            <w:fldChar w:fldCharType="begin"/>
          </w:r>
          <w:r w:rsidR="00F214F0">
            <w:instrText xml:space="preserve">CITATION Sat09 \l 1031 </w:instrText>
          </w:r>
          <w:r w:rsidR="00192055">
            <w:fldChar w:fldCharType="separate"/>
          </w:r>
          <w:r w:rsidR="002A4246" w:rsidRPr="002A4246">
            <w:rPr>
              <w:noProof/>
            </w:rPr>
            <w:t>[3]</w:t>
          </w:r>
          <w:r w:rsidR="00192055">
            <w:fldChar w:fldCharType="end"/>
          </w:r>
        </w:sdtContent>
      </w:sdt>
      <w:r w:rsidR="00192055">
        <w:t>.</w:t>
      </w:r>
    </w:p>
    <w:p w14:paraId="6F65E90D" w14:textId="77777777" w:rsidR="00D176F7" w:rsidRDefault="007E37EA" w:rsidP="00647471">
      <w:pPr>
        <w:pStyle w:val="berschrift2"/>
      </w:pPr>
      <w:bookmarkStart w:id="28" w:name="_Toc337667955"/>
      <w:r>
        <w:t>Architecture</w:t>
      </w:r>
      <w:bookmarkEnd w:id="28"/>
    </w:p>
    <w:p w14:paraId="33AA7E9A" w14:textId="7EC37CA0" w:rsidR="00DB65E0" w:rsidRDefault="00DB65E0" w:rsidP="00DB65E0">
      <w:r>
        <w:t xml:space="preserve">Ha et al. </w:t>
      </w:r>
      <w:r w:rsidR="009E6CF4">
        <w:t xml:space="preserve">propose a two-level </w:t>
      </w:r>
      <w:r w:rsidR="008B1964">
        <w:t xml:space="preserve">hierarchy </w:t>
      </w:r>
      <w:r w:rsidR="00817F96">
        <w:t>with</w:t>
      </w:r>
      <w:r w:rsidR="008B1964">
        <w:t xml:space="preserve"> cloudlets</w:t>
      </w:r>
      <w:r w:rsidR="00817F96">
        <w:t xml:space="preserve"> at the edge and a</w:t>
      </w:r>
      <w:r w:rsidR="008B1964">
        <w:t xml:space="preserve"> cloud</w:t>
      </w:r>
      <w:r w:rsidR="00817F96">
        <w:t xml:space="preserve"> at the core</w:t>
      </w:r>
      <w:r w:rsidR="008B1964">
        <w:t xml:space="preserve"> </w:t>
      </w:r>
      <w:sdt>
        <w:sdtPr>
          <w:id w:val="926462128"/>
          <w:citation/>
        </w:sdtPr>
        <w:sdtEndPr/>
        <w:sdtContent>
          <w:r w:rsidR="008B1964">
            <w:fldChar w:fldCharType="begin"/>
          </w:r>
          <w:r w:rsidR="008B1964" w:rsidRPr="008B1964">
            <w:instrText xml:space="preserve"> CITATION HaK11 \l 1031 </w:instrText>
          </w:r>
          <w:r w:rsidR="008B1964">
            <w:fldChar w:fldCharType="separate"/>
          </w:r>
          <w:r w:rsidR="002A4246" w:rsidRPr="002A4246">
            <w:rPr>
              <w:noProof/>
            </w:rPr>
            <w:t>[6]</w:t>
          </w:r>
          <w:r w:rsidR="008B1964">
            <w:fldChar w:fldCharType="end"/>
          </w:r>
        </w:sdtContent>
      </w:sdt>
      <w:r w:rsidR="0053594B">
        <w:t xml:space="preserve">, cf. </w:t>
      </w:r>
      <w:r w:rsidR="0053594B">
        <w:fldChar w:fldCharType="begin"/>
      </w:r>
      <w:r w:rsidR="0053594B">
        <w:instrText xml:space="preserve"> REF _Ref337642784 \h </w:instrText>
      </w:r>
      <w:r w:rsidR="0053594B">
        <w:fldChar w:fldCharType="separate"/>
      </w:r>
      <w:r w:rsidR="002A4246">
        <w:t xml:space="preserve">Figure </w:t>
      </w:r>
      <w:r w:rsidR="002A4246">
        <w:rPr>
          <w:noProof/>
        </w:rPr>
        <w:t>3</w:t>
      </w:r>
      <w:r w:rsidR="0053594B">
        <w:fldChar w:fldCharType="end"/>
      </w:r>
      <w:r w:rsidR="008B1964">
        <w:t>. The cloudlets serve as offload element</w:t>
      </w:r>
      <w:r w:rsidR="00547252">
        <w:t>s for mobile devices. Connectivity between the cloudlets and the cloud is only required for provisioning — t</w:t>
      </w:r>
      <w:r w:rsidR="00597AB2">
        <w:t>hey do not depend on the cloud</w:t>
      </w:r>
      <w:r w:rsidR="008B1964">
        <w:t xml:space="preserve"> </w:t>
      </w:r>
      <w:r w:rsidR="00676D87">
        <w:t>for fulfilling their purpose</w:t>
      </w:r>
      <w:r w:rsidR="00597AB2">
        <w:t xml:space="preserve"> as</w:t>
      </w:r>
      <w:r w:rsidR="00676D87">
        <w:t xml:space="preserve"> surrogates to</w:t>
      </w:r>
      <w:r w:rsidR="008B1964">
        <w:t xml:space="preserve"> mobile clients. A cloudlet is considered to be stateless but may cache state to s</w:t>
      </w:r>
      <w:r w:rsidR="00656444">
        <w:t>peed up later use</w:t>
      </w:r>
      <w:r w:rsidR="008B1964">
        <w:t xml:space="preserve">. </w:t>
      </w:r>
      <w:r w:rsidR="00547252">
        <w:t>Because</w:t>
      </w:r>
      <w:r w:rsidR="008552AC">
        <w:t xml:space="preserve"> no essential state is kept</w:t>
      </w:r>
      <w:r w:rsidR="00E34F1A">
        <w:t>, it takes</w:t>
      </w:r>
      <w:r w:rsidR="00682FDA">
        <w:t xml:space="preserve"> little effort to</w:t>
      </w:r>
      <w:r w:rsidR="008B1964">
        <w:t xml:space="preserve"> install</w:t>
      </w:r>
      <w:r w:rsidR="008552AC">
        <w:t xml:space="preserve"> or replace a cloudlet</w:t>
      </w:r>
      <w:r w:rsidR="00682FDA">
        <w:t>. The motivation for thi</w:t>
      </w:r>
      <w:r w:rsidR="00FD4E1E">
        <w:t xml:space="preserve">s architecture </w:t>
      </w:r>
      <w:r w:rsidR="00547252">
        <w:t xml:space="preserve">was increased </w:t>
      </w:r>
      <w:r w:rsidR="00682FDA">
        <w:t xml:space="preserve">computing power </w:t>
      </w:r>
      <w:r w:rsidR="00547252">
        <w:t xml:space="preserve">and battery life on mobile devices </w:t>
      </w:r>
      <w:r w:rsidR="00682FDA">
        <w:t>in hostile environments (p.8)</w:t>
      </w:r>
      <w:sdt>
        <w:sdtPr>
          <w:id w:val="224343548"/>
          <w:citation/>
        </w:sdtPr>
        <w:sdtEndPr/>
        <w:sdtContent>
          <w:r w:rsidR="00682FDA">
            <w:fldChar w:fldCharType="begin"/>
          </w:r>
          <w:r w:rsidR="00682FDA" w:rsidRPr="00682FDA">
            <w:instrText xml:space="preserve"> CITATION HaK11 \l 1031 </w:instrText>
          </w:r>
          <w:r w:rsidR="00682FDA">
            <w:fldChar w:fldCharType="separate"/>
          </w:r>
          <w:r w:rsidR="002A4246">
            <w:rPr>
              <w:noProof/>
            </w:rPr>
            <w:t xml:space="preserve"> </w:t>
          </w:r>
          <w:r w:rsidR="002A4246" w:rsidRPr="002A4246">
            <w:rPr>
              <w:noProof/>
            </w:rPr>
            <w:t>[6]</w:t>
          </w:r>
          <w:r w:rsidR="00682FDA">
            <w:fldChar w:fldCharType="end"/>
          </w:r>
        </w:sdtContent>
      </w:sdt>
      <w:r w:rsidR="00E57AA7">
        <w:t>.</w:t>
      </w:r>
      <w:r w:rsidR="00706D86">
        <w:t xml:space="preserve"> In contrast, </w:t>
      </w:r>
      <w:proofErr w:type="spellStart"/>
      <w:r w:rsidR="00706D86">
        <w:t>Satyanarayanan</w:t>
      </w:r>
      <w:proofErr w:type="spellEnd"/>
      <w:r w:rsidR="00706D86">
        <w:t xml:space="preserve"> et al.</w:t>
      </w:r>
      <w:r w:rsidR="00E57AA7">
        <w:t xml:space="preserve"> </w:t>
      </w:r>
      <w:r w:rsidR="00682FDA">
        <w:t>assumed</w:t>
      </w:r>
      <w:r w:rsidR="00706D86">
        <w:t xml:space="preserve"> in</w:t>
      </w:r>
      <w:r w:rsidR="00682FDA">
        <w:t xml:space="preserve"> </w:t>
      </w:r>
      <w:sdt>
        <w:sdtPr>
          <w:id w:val="1763187556"/>
          <w:citation/>
        </w:sdtPr>
        <w:sdtEndPr/>
        <w:sdtContent>
          <w:r w:rsidR="00706D86">
            <w:fldChar w:fldCharType="begin"/>
          </w:r>
          <w:r w:rsidR="00706D86" w:rsidRPr="00706D86">
            <w:instrText xml:space="preserve"> CITATION Sat09 \l 1031 </w:instrText>
          </w:r>
          <w:r w:rsidR="00706D86">
            <w:fldChar w:fldCharType="separate"/>
          </w:r>
          <w:r w:rsidR="002A4246" w:rsidRPr="002A4246">
            <w:rPr>
              <w:noProof/>
            </w:rPr>
            <w:t>[3]</w:t>
          </w:r>
          <w:r w:rsidR="00706D86">
            <w:fldChar w:fldCharType="end"/>
          </w:r>
        </w:sdtContent>
      </w:sdt>
      <w:r w:rsidR="00706D86">
        <w:t xml:space="preserve"> that </w:t>
      </w:r>
      <w:r w:rsidR="00682FDA">
        <w:t>clo</w:t>
      </w:r>
      <w:r w:rsidR="00706D86">
        <w:t>udlets would</w:t>
      </w:r>
      <w:r w:rsidR="00682FDA">
        <w:t xml:space="preserve"> have </w:t>
      </w:r>
      <w:r w:rsidR="00FD4E1E">
        <w:t xml:space="preserve">permanent </w:t>
      </w:r>
      <w:r w:rsidR="00682FDA">
        <w:t>Internet access (p.14).</w:t>
      </w:r>
    </w:p>
    <w:p w14:paraId="2EC79C8F" w14:textId="77777777" w:rsidR="008412CC" w:rsidRDefault="008412CC" w:rsidP="008412CC">
      <w:pPr>
        <w:keepNext/>
      </w:pPr>
      <w:r>
        <w:rPr>
          <w:noProof/>
        </w:rPr>
        <w:lastRenderedPageBreak/>
        <w:drawing>
          <wp:inline distT="0" distB="0" distL="0" distR="0" wp14:anchorId="04B56829" wp14:editId="3E69A10C">
            <wp:extent cx="5210175" cy="2886075"/>
            <wp:effectExtent l="0" t="0" r="9525" b="9525"/>
            <wp:docPr id="31" name="Grafik 31" descr="C:\Users\Dome\Studium\2012SS\SEI\BAThesisDocs\Thesis\Figures\Cloudlet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descr="C:\Users\Dome\Studium\2012SS\SEI\BAThesisDocs\Thesis\Figures\CloudletArchitectur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10175" cy="2886075"/>
                    </a:xfrm>
                    <a:prstGeom prst="rect">
                      <a:avLst/>
                    </a:prstGeom>
                    <a:noFill/>
                    <a:ln>
                      <a:noFill/>
                    </a:ln>
                  </pic:spPr>
                </pic:pic>
              </a:graphicData>
            </a:graphic>
          </wp:inline>
        </w:drawing>
      </w:r>
    </w:p>
    <w:p w14:paraId="3ACDDFC8" w14:textId="6A6BB2A2" w:rsidR="00E57AA7" w:rsidRPr="00DB65E0" w:rsidRDefault="008412CC" w:rsidP="008412CC">
      <w:pPr>
        <w:pStyle w:val="Beschriftung"/>
      </w:pPr>
      <w:bookmarkStart w:id="29" w:name="_Ref337642784"/>
      <w:r>
        <w:t xml:space="preserve">Figure </w:t>
      </w:r>
      <w:fldSimple w:instr=" SEQ Figure \* ARABIC ">
        <w:r w:rsidR="002A4246">
          <w:rPr>
            <w:noProof/>
          </w:rPr>
          <w:t>3</w:t>
        </w:r>
      </w:fldSimple>
      <w:bookmarkEnd w:id="29"/>
      <w:r>
        <w:t xml:space="preserve">: </w:t>
      </w:r>
      <w:r w:rsidR="0053594B">
        <w:t xml:space="preserve">Hierarchical Architecture for Offload to Cloud-connected Cloudlets, based </w:t>
      </w:r>
      <w:r>
        <w:t>on Ha et al.</w:t>
      </w:r>
      <w:sdt>
        <w:sdtPr>
          <w:id w:val="-1463570094"/>
          <w:citation/>
        </w:sdtPr>
        <w:sdtEndPr/>
        <w:sdtContent>
          <w:r>
            <w:fldChar w:fldCharType="begin"/>
          </w:r>
          <w:r w:rsidRPr="008412CC">
            <w:instrText xml:space="preserve"> CITATION HaK11 \l 1031 </w:instrText>
          </w:r>
          <w:r>
            <w:fldChar w:fldCharType="separate"/>
          </w:r>
          <w:r w:rsidR="002A4246">
            <w:rPr>
              <w:noProof/>
            </w:rPr>
            <w:t xml:space="preserve"> </w:t>
          </w:r>
          <w:r w:rsidR="002A4246" w:rsidRPr="002A4246">
            <w:rPr>
              <w:noProof/>
            </w:rPr>
            <w:t>[6]</w:t>
          </w:r>
          <w:r>
            <w:fldChar w:fldCharType="end"/>
          </w:r>
        </w:sdtContent>
      </w:sdt>
    </w:p>
    <w:p w14:paraId="070EE097" w14:textId="77777777" w:rsidR="00D176F7" w:rsidRDefault="00146DB5" w:rsidP="00647471">
      <w:pPr>
        <w:pStyle w:val="berschrift2"/>
      </w:pPr>
      <w:bookmarkStart w:id="30" w:name="_Ref333421500"/>
      <w:bookmarkStart w:id="31" w:name="_Toc337667956"/>
      <w:r>
        <w:t xml:space="preserve">Cloudlet </w:t>
      </w:r>
      <w:r w:rsidR="00FE2F72">
        <w:t>Scenario</w:t>
      </w:r>
      <w:bookmarkEnd w:id="30"/>
      <w:bookmarkEnd w:id="31"/>
    </w:p>
    <w:p w14:paraId="60CAA7AB" w14:textId="6296BFFB" w:rsidR="00AE2853" w:rsidRPr="005919CC" w:rsidRDefault="005069C3" w:rsidP="005069C3">
      <w:r>
        <w:t xml:space="preserve">The following </w:t>
      </w:r>
      <w:r w:rsidR="00DC5157">
        <w:t xml:space="preserve">cyber foraging </w:t>
      </w:r>
      <w:r>
        <w:t>scenario i</w:t>
      </w:r>
      <w:r w:rsidR="00AE27FD">
        <w:t>s set in a</w:t>
      </w:r>
      <w:r w:rsidR="00547252">
        <w:t xml:space="preserve"> hostile environment and therefore does not rely on </w:t>
      </w:r>
      <w:r w:rsidR="00206EB6">
        <w:t>the Internet</w:t>
      </w:r>
      <w:r>
        <w:t>.</w:t>
      </w:r>
      <w:r w:rsidR="0053594B">
        <w:t xml:space="preserve"> </w:t>
      </w:r>
      <w:r w:rsidR="0053594B" w:rsidRPr="005919CC">
        <w:t xml:space="preserve">An illustration is presented in </w:t>
      </w:r>
      <w:r w:rsidR="0053594B">
        <w:rPr>
          <w:lang w:val="de-DE"/>
        </w:rPr>
        <w:fldChar w:fldCharType="begin"/>
      </w:r>
      <w:r w:rsidR="0053594B" w:rsidRPr="005919CC">
        <w:instrText xml:space="preserve"> REF _Ref337642953 \h </w:instrText>
      </w:r>
      <w:r w:rsidR="0053594B">
        <w:rPr>
          <w:lang w:val="de-DE"/>
        </w:rPr>
      </w:r>
      <w:r w:rsidR="0053594B">
        <w:rPr>
          <w:lang w:val="de-DE"/>
        </w:rPr>
        <w:fldChar w:fldCharType="separate"/>
      </w:r>
      <w:r w:rsidR="002A4246">
        <w:t xml:space="preserve">Figure </w:t>
      </w:r>
      <w:r w:rsidR="002A4246">
        <w:rPr>
          <w:noProof/>
        </w:rPr>
        <w:t>4</w:t>
      </w:r>
      <w:r w:rsidR="0053594B">
        <w:rPr>
          <w:lang w:val="de-DE"/>
        </w:rPr>
        <w:fldChar w:fldCharType="end"/>
      </w:r>
      <w:r w:rsidR="0053594B" w:rsidRPr="005919CC">
        <w:t>.</w:t>
      </w:r>
    </w:p>
    <w:p w14:paraId="598F2868" w14:textId="77777777" w:rsidR="00824C4F" w:rsidRPr="00637BED" w:rsidRDefault="00824C4F" w:rsidP="00260796">
      <w:pPr>
        <w:ind w:left="720"/>
        <w:rPr>
          <w:rStyle w:val="Hervorhebung"/>
        </w:rPr>
      </w:pPr>
      <w:r w:rsidRPr="00637BED">
        <w:rPr>
          <w:rStyle w:val="Hervorhebung"/>
        </w:rPr>
        <w:t>Susie quit her job as a security guard and now works for a NGO that focuses on disaster recovery. Recently, a massive earthquake</w:t>
      </w:r>
      <w:r w:rsidR="00547252">
        <w:rPr>
          <w:rStyle w:val="Hervorhebung"/>
        </w:rPr>
        <w:t xml:space="preserve"> occurred that caused</w:t>
      </w:r>
      <w:r w:rsidRPr="00637BED">
        <w:rPr>
          <w:rStyle w:val="Hervorhebung"/>
        </w:rPr>
        <w:t xml:space="preserve"> a high </w:t>
      </w:r>
      <w:r w:rsidR="00547252">
        <w:rPr>
          <w:rStyle w:val="Hervorhebung"/>
        </w:rPr>
        <w:t xml:space="preserve">number of casualties and left an entire </w:t>
      </w:r>
      <w:r w:rsidRPr="00637BED">
        <w:rPr>
          <w:rStyle w:val="Hervorhebung"/>
        </w:rPr>
        <w:t>region in pure chaos</w:t>
      </w:r>
      <w:r w:rsidR="00127A1C">
        <w:rPr>
          <w:rStyle w:val="Hervorhebung"/>
        </w:rPr>
        <w:t>. M</w:t>
      </w:r>
      <w:r w:rsidR="008C0C0B">
        <w:rPr>
          <w:rStyle w:val="Hervorhebung"/>
        </w:rPr>
        <w:t>any</w:t>
      </w:r>
      <w:r w:rsidRPr="00637BED">
        <w:rPr>
          <w:rStyle w:val="Hervorhebung"/>
        </w:rPr>
        <w:t xml:space="preserve"> houses have been destroyed and the telecommunication infrastructure is </w:t>
      </w:r>
      <w:r w:rsidR="00547252">
        <w:rPr>
          <w:rStyle w:val="Hervorhebung"/>
        </w:rPr>
        <w:t>down</w:t>
      </w:r>
      <w:r w:rsidRPr="00637BED">
        <w:rPr>
          <w:rStyle w:val="Hervorhebung"/>
        </w:rPr>
        <w:t>.</w:t>
      </w:r>
      <w:r w:rsidR="003C1614" w:rsidRPr="00637BED">
        <w:rPr>
          <w:rStyle w:val="Hervorhebung"/>
        </w:rPr>
        <w:t xml:space="preserve"> </w:t>
      </w:r>
      <w:r w:rsidR="00127A1C">
        <w:rPr>
          <w:rStyle w:val="Hervorhebung"/>
        </w:rPr>
        <w:t>Susie’s task is t</w:t>
      </w:r>
      <w:r w:rsidR="00F87350">
        <w:rPr>
          <w:rStyle w:val="Hervorhebung"/>
        </w:rPr>
        <w:t>o go to countryside villages and interview the survivors</w:t>
      </w:r>
      <w:r w:rsidR="00547252">
        <w:rPr>
          <w:rStyle w:val="Hervorhebung"/>
        </w:rPr>
        <w:t xml:space="preserve"> to get an idea </w:t>
      </w:r>
      <w:r w:rsidR="00127A1C">
        <w:rPr>
          <w:rStyle w:val="Hervorhebung"/>
        </w:rPr>
        <w:t xml:space="preserve">of the </w:t>
      </w:r>
      <w:r w:rsidR="00F87350">
        <w:rPr>
          <w:rStyle w:val="Hervorhebung"/>
        </w:rPr>
        <w:t xml:space="preserve">total </w:t>
      </w:r>
      <w:r w:rsidR="00127A1C">
        <w:rPr>
          <w:rStyle w:val="Hervorhebung"/>
        </w:rPr>
        <w:t xml:space="preserve">damage </w:t>
      </w:r>
      <w:r w:rsidR="00F87350">
        <w:rPr>
          <w:rStyle w:val="Hervorhebung"/>
        </w:rPr>
        <w:t>in order to better decide how to</w:t>
      </w:r>
      <w:r w:rsidR="00127A1C">
        <w:rPr>
          <w:rStyle w:val="Hervorhebung"/>
        </w:rPr>
        <w:t xml:space="preserve"> effectively coordinate the first-responders’ efforts. Because Susie does not speak their language, she uses her smartphone’s live translation service to communicate. </w:t>
      </w:r>
      <w:r w:rsidR="001D5585">
        <w:rPr>
          <w:rStyle w:val="Hervorhebung"/>
        </w:rPr>
        <w:t>First, she transfer</w:t>
      </w:r>
      <w:r w:rsidR="00260796">
        <w:rPr>
          <w:rStyle w:val="Hervorhebung"/>
        </w:rPr>
        <w:t>s</w:t>
      </w:r>
      <w:r w:rsidR="001D5585">
        <w:rPr>
          <w:rStyle w:val="Hervorhebung"/>
        </w:rPr>
        <w:t xml:space="preserve"> the</w:t>
      </w:r>
      <w:r w:rsidR="00260796">
        <w:rPr>
          <w:rStyle w:val="Hervorhebung"/>
        </w:rPr>
        <w:t xml:space="preserve"> live translation application to a cloudlet that is installed in her car. Now </w:t>
      </w:r>
      <w:r w:rsidR="00547252">
        <w:rPr>
          <w:rStyle w:val="Hervorhebung"/>
        </w:rPr>
        <w:t xml:space="preserve">she can record speech on her phone, send it to the cloudlet for translation, and receive </w:t>
      </w:r>
      <w:r w:rsidR="00260796">
        <w:rPr>
          <w:rStyle w:val="Hervorhebung"/>
        </w:rPr>
        <w:t xml:space="preserve">a translated text transcript. </w:t>
      </w:r>
      <w:r w:rsidR="001D5585">
        <w:rPr>
          <w:rStyle w:val="Hervorhebung"/>
        </w:rPr>
        <w:t xml:space="preserve">Finally, </w:t>
      </w:r>
      <w:r w:rsidR="00260796">
        <w:rPr>
          <w:rStyle w:val="Hervorhebung"/>
        </w:rPr>
        <w:t>Susie’</w:t>
      </w:r>
      <w:r w:rsidR="001D5585">
        <w:rPr>
          <w:rStyle w:val="Hervorhebung"/>
        </w:rPr>
        <w:t>s phone</w:t>
      </w:r>
      <w:r w:rsidR="00260796">
        <w:rPr>
          <w:rStyle w:val="Hervorhebung"/>
        </w:rPr>
        <w:t xml:space="preserve"> uses text-to-speech functionality to voice</w:t>
      </w:r>
      <w:r w:rsidR="00670E70">
        <w:rPr>
          <w:rStyle w:val="Hervorhebung"/>
        </w:rPr>
        <w:t xml:space="preserve"> </w:t>
      </w:r>
      <w:r w:rsidR="00734BD4">
        <w:rPr>
          <w:rStyle w:val="Hervorhebung"/>
        </w:rPr>
        <w:t xml:space="preserve">the </w:t>
      </w:r>
      <w:r w:rsidR="00AF63E7">
        <w:rPr>
          <w:rStyle w:val="Hervorhebung"/>
        </w:rPr>
        <w:t xml:space="preserve">translated </w:t>
      </w:r>
      <w:r w:rsidR="00734BD4">
        <w:rPr>
          <w:rStyle w:val="Hervorhebung"/>
        </w:rPr>
        <w:t xml:space="preserve">sentence in </w:t>
      </w:r>
      <w:r w:rsidR="00260796">
        <w:rPr>
          <w:rStyle w:val="Hervorhebung"/>
        </w:rPr>
        <w:t>the local language.</w:t>
      </w:r>
      <w:r w:rsidR="00670E70">
        <w:rPr>
          <w:rStyle w:val="Hervorhebung"/>
        </w:rPr>
        <w:t xml:space="preserve"> </w:t>
      </w:r>
      <w:r w:rsidR="00547252">
        <w:rPr>
          <w:rStyle w:val="Hervorhebung"/>
        </w:rPr>
        <w:t>In the same way</w:t>
      </w:r>
      <w:r w:rsidR="00670E70">
        <w:rPr>
          <w:rStyle w:val="Hervorhebung"/>
        </w:rPr>
        <w:t>, her phone enab</w:t>
      </w:r>
      <w:r w:rsidR="001D7BB2">
        <w:rPr>
          <w:rStyle w:val="Hervorhebung"/>
        </w:rPr>
        <w:t xml:space="preserve">les her to </w:t>
      </w:r>
      <w:r w:rsidR="00A23988">
        <w:rPr>
          <w:rStyle w:val="Hervorhebung"/>
        </w:rPr>
        <w:t>understand the people that she interviews</w:t>
      </w:r>
      <w:r w:rsidR="001D7BB2">
        <w:rPr>
          <w:rStyle w:val="Hervorhebung"/>
        </w:rPr>
        <w:t>.</w:t>
      </w:r>
      <w:r w:rsidR="00260796">
        <w:rPr>
          <w:rStyle w:val="Hervorhebung"/>
        </w:rPr>
        <w:t xml:space="preserve"> </w:t>
      </w:r>
    </w:p>
    <w:p w14:paraId="640DFD17" w14:textId="77777777" w:rsidR="00C952C0" w:rsidRDefault="00887EAA" w:rsidP="00C952C0">
      <w:pPr>
        <w:keepNext/>
      </w:pPr>
      <w:r>
        <w:rPr>
          <w:noProof/>
        </w:rPr>
        <w:lastRenderedPageBreak/>
        <w:drawing>
          <wp:inline distT="0" distB="0" distL="0" distR="0" wp14:anchorId="3AF96017" wp14:editId="0BE82FA5">
            <wp:extent cx="5664835" cy="4690745"/>
            <wp:effectExtent l="0" t="0" r="0" b="0"/>
            <wp:docPr id="21" name="Grafik 21" descr="C:\Users\Dome\Studium\2012SS\SEI\BAThesisDocs\Thesis\Figures\Scenar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Scenario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64835" cy="4690745"/>
                    </a:xfrm>
                    <a:prstGeom prst="rect">
                      <a:avLst/>
                    </a:prstGeom>
                    <a:noFill/>
                    <a:ln>
                      <a:noFill/>
                    </a:ln>
                  </pic:spPr>
                </pic:pic>
              </a:graphicData>
            </a:graphic>
          </wp:inline>
        </w:drawing>
      </w:r>
    </w:p>
    <w:p w14:paraId="07B336FF" w14:textId="77777777" w:rsidR="00440982" w:rsidRPr="00440982" w:rsidRDefault="00C952C0" w:rsidP="00C952C0">
      <w:pPr>
        <w:pStyle w:val="Beschriftung"/>
      </w:pPr>
      <w:bookmarkStart w:id="32" w:name="_Ref337642953"/>
      <w:r>
        <w:t xml:space="preserve">Figure </w:t>
      </w:r>
      <w:fldSimple w:instr=" SEQ Figure \* ARABIC ">
        <w:r w:rsidR="002A4246">
          <w:rPr>
            <w:noProof/>
          </w:rPr>
          <w:t>4</w:t>
        </w:r>
      </w:fldSimple>
      <w:bookmarkEnd w:id="32"/>
      <w:r>
        <w:t>: Cloudlet Scenario</w:t>
      </w:r>
    </w:p>
    <w:p w14:paraId="01518DBC" w14:textId="77777777" w:rsidR="00D176F7" w:rsidRDefault="00D176F7" w:rsidP="00D176F7">
      <w:pPr>
        <w:pStyle w:val="berschrift2"/>
      </w:pPr>
      <w:bookmarkStart w:id="33" w:name="_Toc337667957"/>
      <w:r>
        <w:t xml:space="preserve">Phases of </w:t>
      </w:r>
      <w:r w:rsidR="00C952C0">
        <w:t>Cloudlet Interaction</w:t>
      </w:r>
      <w:bookmarkEnd w:id="33"/>
    </w:p>
    <w:p w14:paraId="30B72882" w14:textId="15D516A3" w:rsidR="00A24DBF" w:rsidRDefault="00A24DBF" w:rsidP="00A24DBF">
      <w:r>
        <w:t xml:space="preserve">The interaction between a mobile device and a cloudlet can be divided into four </w:t>
      </w:r>
      <w:r w:rsidR="00A01AA1">
        <w:t xml:space="preserve">phases that </w:t>
      </w:r>
      <w:r w:rsidR="00904D5B">
        <w:t xml:space="preserve">describe the necessary steps </w:t>
      </w:r>
      <w:r w:rsidR="009919D4">
        <w:t>for</w:t>
      </w:r>
      <w:r w:rsidR="00A01AA1">
        <w:t xml:space="preserve"> cyber foraging.</w:t>
      </w:r>
      <w:r w:rsidR="00F22A5A">
        <w:t xml:space="preserve"> </w:t>
      </w:r>
      <w:r w:rsidR="009919D4">
        <w:t>These phases are shown in</w:t>
      </w:r>
      <w:r w:rsidR="00A2614C">
        <w:t xml:space="preserve"> </w:t>
      </w:r>
      <w:r w:rsidR="00A2614C">
        <w:fldChar w:fldCharType="begin"/>
      </w:r>
      <w:r w:rsidR="00A2614C">
        <w:instrText xml:space="preserve"> REF _Ref337643180 \h </w:instrText>
      </w:r>
      <w:r w:rsidR="00A2614C">
        <w:fldChar w:fldCharType="separate"/>
      </w:r>
      <w:r w:rsidR="002A4246">
        <w:t xml:space="preserve">Figure </w:t>
      </w:r>
      <w:r w:rsidR="002A4246">
        <w:rPr>
          <w:noProof/>
        </w:rPr>
        <w:t>5</w:t>
      </w:r>
      <w:r w:rsidR="00A2614C">
        <w:fldChar w:fldCharType="end"/>
      </w:r>
      <w:r w:rsidR="009919D4">
        <w:t xml:space="preserve">. </w:t>
      </w:r>
      <w:r w:rsidR="00F22A5A">
        <w:t xml:space="preserve">Because </w:t>
      </w:r>
      <w:r w:rsidR="000F60B3">
        <w:t>a cloudlet</w:t>
      </w:r>
      <w:r w:rsidR="00F22A5A">
        <w:t xml:space="preserve"> offer</w:t>
      </w:r>
      <w:r w:rsidR="000F60B3">
        <w:t>s</w:t>
      </w:r>
      <w:r w:rsidR="00F22A5A">
        <w:t xml:space="preserve"> </w:t>
      </w:r>
      <w:r w:rsidR="000F60B3">
        <w:t>its platform</w:t>
      </w:r>
      <w:r w:rsidR="00F22A5A">
        <w:t xml:space="preserve"> and not pre-installed services</w:t>
      </w:r>
      <w:r w:rsidR="009919D4">
        <w:t>,</w:t>
      </w:r>
      <w:r w:rsidR="005F6E57">
        <w:t xml:space="preserve"> </w:t>
      </w:r>
      <w:r w:rsidR="003C2B4A">
        <w:t>the</w:t>
      </w:r>
      <w:r w:rsidR="00B017CC">
        <w:t>se</w:t>
      </w:r>
      <w:r w:rsidR="003C2B4A">
        <w:t xml:space="preserve"> phases include application deployment</w:t>
      </w:r>
      <w:r w:rsidR="00F22A5A">
        <w:t>.</w:t>
      </w:r>
    </w:p>
    <w:p w14:paraId="7D99DA71" w14:textId="621C74F7" w:rsidR="00C952C0" w:rsidRDefault="00A2614C" w:rsidP="00C952C0">
      <w:pPr>
        <w:keepNext/>
      </w:pPr>
      <w:r>
        <w:rPr>
          <w:noProof/>
        </w:rPr>
        <w:lastRenderedPageBreak/>
        <w:drawing>
          <wp:inline distT="0" distB="0" distL="0" distR="0" wp14:anchorId="78C01C51" wp14:editId="7D0B418A">
            <wp:extent cx="5747385" cy="2766695"/>
            <wp:effectExtent l="0" t="0" r="5715" b="0"/>
            <wp:docPr id="29" name="Grafik 29" descr="C:\Users\Dome\Studium\2012SS\SEI\BAThesisDocs\Thesis\Figures\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e\Studium\2012SS\SEI\BAThesisDocs\Thesis\Figures\Phase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7385" cy="2766695"/>
                    </a:xfrm>
                    <a:prstGeom prst="rect">
                      <a:avLst/>
                    </a:prstGeom>
                    <a:noFill/>
                    <a:ln>
                      <a:noFill/>
                    </a:ln>
                  </pic:spPr>
                </pic:pic>
              </a:graphicData>
            </a:graphic>
          </wp:inline>
        </w:drawing>
      </w:r>
    </w:p>
    <w:p w14:paraId="125E16E1" w14:textId="77777777" w:rsidR="00157827" w:rsidRPr="00A24DBF" w:rsidRDefault="00C952C0" w:rsidP="00C952C0">
      <w:pPr>
        <w:pStyle w:val="Beschriftung"/>
      </w:pPr>
      <w:bookmarkStart w:id="34" w:name="_Ref337643180"/>
      <w:r>
        <w:t xml:space="preserve">Figure </w:t>
      </w:r>
      <w:fldSimple w:instr=" SEQ Figure \* ARABIC ">
        <w:r w:rsidR="002A4246">
          <w:rPr>
            <w:noProof/>
          </w:rPr>
          <w:t>5</w:t>
        </w:r>
      </w:fldSimple>
      <w:bookmarkEnd w:id="34"/>
      <w:r>
        <w:t>: Phases of Cloudlet Interaction</w:t>
      </w:r>
    </w:p>
    <w:p w14:paraId="3EA06E29" w14:textId="77777777" w:rsidR="007241C6" w:rsidRPr="00326CC5" w:rsidRDefault="007241C6" w:rsidP="00326CC5">
      <w:pPr>
        <w:pStyle w:val="berschrift"/>
      </w:pPr>
      <w:r w:rsidRPr="00326CC5">
        <w:t>Cloudlet Discovery</w:t>
      </w:r>
    </w:p>
    <w:p w14:paraId="2BAEEC1E" w14:textId="77777777" w:rsidR="00A24DBF" w:rsidRPr="00A24DBF" w:rsidRDefault="00A24DBF" w:rsidP="00326CC5">
      <w:pPr>
        <w:ind w:left="360"/>
      </w:pPr>
      <w:r>
        <w:t>The mobile device discover</w:t>
      </w:r>
      <w:r w:rsidR="00F2128A">
        <w:t>s</w:t>
      </w:r>
      <w:r>
        <w:t xml:space="preserve"> nearby cloudlets and </w:t>
      </w:r>
      <w:r w:rsidR="009919D4">
        <w:t>selects</w:t>
      </w:r>
      <w:r>
        <w:t xml:space="preserve"> </w:t>
      </w:r>
      <w:r w:rsidR="009919D4">
        <w:t xml:space="preserve">the </w:t>
      </w:r>
      <w:r>
        <w:t xml:space="preserve">cloudlet </w:t>
      </w:r>
      <w:r w:rsidR="009919D4">
        <w:t xml:space="preserve">that best </w:t>
      </w:r>
      <w:r>
        <w:t xml:space="preserve">meets its requirements. </w:t>
      </w:r>
      <w:r w:rsidR="002A3623">
        <w:t xml:space="preserve">This means that </w:t>
      </w:r>
      <w:r>
        <w:t>each cloudlet has to p</w:t>
      </w:r>
      <w:r w:rsidR="009919D4">
        <w:t>ublish information about itself</w:t>
      </w:r>
      <w:r w:rsidR="002A3623">
        <w:t>,</w:t>
      </w:r>
      <w:r>
        <w:t xml:space="preserve"> which </w:t>
      </w:r>
      <w:r w:rsidR="009919D4">
        <w:t xml:space="preserve">is </w:t>
      </w:r>
      <w:r>
        <w:t>retrieved through a discovery mechanism.</w:t>
      </w:r>
    </w:p>
    <w:p w14:paraId="70A510D7" w14:textId="77777777" w:rsidR="007241C6" w:rsidRDefault="007241C6" w:rsidP="00326CC5">
      <w:pPr>
        <w:pStyle w:val="berschrift"/>
      </w:pPr>
      <w:r>
        <w:t>Application Deployment</w:t>
      </w:r>
    </w:p>
    <w:p w14:paraId="0783EF10" w14:textId="77777777" w:rsidR="00F51193" w:rsidRPr="00F51193" w:rsidRDefault="00F51193" w:rsidP="00326CC5">
      <w:pPr>
        <w:ind w:left="360"/>
      </w:pPr>
      <w:r>
        <w:t xml:space="preserve">After the mobile device has </w:t>
      </w:r>
      <w:r w:rsidR="002A3623">
        <w:t>selected</w:t>
      </w:r>
      <w:r>
        <w:t xml:space="preserve"> an appropriate cloudlet, it needs to deploy the appli</w:t>
      </w:r>
      <w:r w:rsidR="0097298D">
        <w:t>cation that it would like to have executed</w:t>
      </w:r>
      <w:r>
        <w:t xml:space="preserve"> </w:t>
      </w:r>
      <w:r w:rsidR="0097298D">
        <w:t>remotely</w:t>
      </w:r>
      <w:r>
        <w:t xml:space="preserve">. Although the application </w:t>
      </w:r>
      <w:r w:rsidR="00510058">
        <w:t>may</w:t>
      </w:r>
      <w:r>
        <w:t xml:space="preserve"> already</w:t>
      </w:r>
      <w:r w:rsidR="00510058">
        <w:t xml:space="preserve"> be deployed, the mobile device must be able</w:t>
      </w:r>
      <w:r>
        <w:t xml:space="preserve"> to deploy it </w:t>
      </w:r>
      <w:r w:rsidR="002A3623">
        <w:t>if it is not</w:t>
      </w:r>
      <w:r>
        <w:t>.</w:t>
      </w:r>
    </w:p>
    <w:p w14:paraId="6B76DBF4" w14:textId="77777777" w:rsidR="007241C6" w:rsidRDefault="007241C6" w:rsidP="00326CC5">
      <w:pPr>
        <w:pStyle w:val="berschrift"/>
      </w:pPr>
      <w:r>
        <w:t>Application Usage</w:t>
      </w:r>
    </w:p>
    <w:p w14:paraId="49E100BF" w14:textId="77777777" w:rsidR="00F51193" w:rsidRPr="00F51193" w:rsidRDefault="00F51193" w:rsidP="00326CC5">
      <w:pPr>
        <w:ind w:left="360"/>
      </w:pPr>
      <w:r>
        <w:t xml:space="preserve">As soon as the application is deployed on the cloudlet, the mobile device starts to interact with it in order to accomplish </w:t>
      </w:r>
      <w:r w:rsidR="002A3623">
        <w:t>its</w:t>
      </w:r>
      <w:r>
        <w:t xml:space="preserve"> tasks.</w:t>
      </w:r>
    </w:p>
    <w:p w14:paraId="57E688CF" w14:textId="77777777" w:rsidR="007241C6" w:rsidRDefault="007241C6" w:rsidP="00326CC5">
      <w:pPr>
        <w:pStyle w:val="berschrift"/>
      </w:pPr>
      <w:r>
        <w:t>Usage Termination</w:t>
      </w:r>
    </w:p>
    <w:p w14:paraId="421B5CD8" w14:textId="77777777" w:rsidR="00F51193" w:rsidRPr="00F51193" w:rsidRDefault="008F4267" w:rsidP="00326CC5">
      <w:pPr>
        <w:ind w:left="360"/>
      </w:pPr>
      <w:r>
        <w:t xml:space="preserve">When the mobile device has no further need of the application on the cloudlet, it </w:t>
      </w:r>
      <w:r w:rsidR="00F83F27">
        <w:t>terminates</w:t>
      </w:r>
      <w:r>
        <w:t xml:space="preserve"> its connection. </w:t>
      </w:r>
      <w:r w:rsidR="00EF1D92">
        <w:t>T</w:t>
      </w:r>
      <w:r>
        <w:t>he application may be cached for possible later use or may be removed</w:t>
      </w:r>
      <w:r w:rsidR="002A3623">
        <w:t xml:space="preserve"> </w:t>
      </w:r>
      <w:r w:rsidR="007124F9">
        <w:t>instead</w:t>
      </w:r>
      <w:r>
        <w:t>.</w:t>
      </w:r>
    </w:p>
    <w:p w14:paraId="2EC596AC" w14:textId="77777777" w:rsidR="00127992" w:rsidRDefault="00127992" w:rsidP="00C97FED">
      <w:pPr>
        <w:pStyle w:val="berschrift2"/>
      </w:pPr>
      <w:bookmarkStart w:id="35" w:name="_Toc337667958"/>
      <w:r>
        <w:t>Cloudlet Requirement Analysis</w:t>
      </w:r>
      <w:bookmarkEnd w:id="35"/>
    </w:p>
    <w:p w14:paraId="6D3213E8" w14:textId="2D2C94A6" w:rsidR="00090446" w:rsidRPr="00090446" w:rsidRDefault="002A3623" w:rsidP="00090446">
      <w:r>
        <w:t xml:space="preserve">Starting from a </w:t>
      </w:r>
      <w:r w:rsidR="00090446">
        <w:t xml:space="preserve">vision of </w:t>
      </w:r>
      <w:r>
        <w:t xml:space="preserve">being </w:t>
      </w:r>
      <w:r w:rsidR="00090446">
        <w:t>easy to deploy</w:t>
      </w:r>
      <w:r>
        <w:t xml:space="preserve">, </w:t>
      </w:r>
      <w:r w:rsidR="00090446">
        <w:t>multi-purpose</w:t>
      </w:r>
      <w:r>
        <w:t xml:space="preserve">, and transient, </w:t>
      </w:r>
      <w:r w:rsidR="00090446">
        <w:t xml:space="preserve">the following functional </w:t>
      </w:r>
      <w:r w:rsidR="008760FD">
        <w:t>and</w:t>
      </w:r>
      <w:r w:rsidR="00090446">
        <w:t xml:space="preserve"> nonfunctional requirements </w:t>
      </w:r>
      <w:r w:rsidR="00A2614C">
        <w:t>are applicable for clo</w:t>
      </w:r>
      <w:r>
        <w:t>udlets</w:t>
      </w:r>
      <w:r w:rsidR="00090446">
        <w:t>.</w:t>
      </w:r>
    </w:p>
    <w:p w14:paraId="353299CD" w14:textId="77777777" w:rsidR="007241C6" w:rsidRDefault="007241C6" w:rsidP="00C97FED">
      <w:pPr>
        <w:pStyle w:val="berschrift3"/>
      </w:pPr>
      <w:bookmarkStart w:id="36" w:name="_Ref334288183"/>
      <w:bookmarkStart w:id="37" w:name="_Ref334288216"/>
      <w:bookmarkStart w:id="38" w:name="_Toc337667959"/>
      <w:r>
        <w:lastRenderedPageBreak/>
        <w:t>Functional Requirements</w:t>
      </w:r>
      <w:bookmarkEnd w:id="36"/>
      <w:bookmarkEnd w:id="37"/>
      <w:bookmarkEnd w:id="38"/>
    </w:p>
    <w:p w14:paraId="71432450" w14:textId="77777777" w:rsidR="00CA0BA0" w:rsidRDefault="0095512B" w:rsidP="009E2259">
      <w:pPr>
        <w:pStyle w:val="Listenabsatz"/>
        <w:numPr>
          <w:ilvl w:val="0"/>
          <w:numId w:val="5"/>
        </w:numPr>
      </w:pPr>
      <w:r>
        <w:t>A</w:t>
      </w:r>
      <w:r w:rsidR="00CA0BA0">
        <w:t xml:space="preserve"> mobile device must discover all cloudlets</w:t>
      </w:r>
      <w:r w:rsidR="002A3623">
        <w:t xml:space="preserve"> that are </w:t>
      </w:r>
      <w:r w:rsidR="009F0725">
        <w:t>in the same wireless network</w:t>
      </w:r>
      <w:r w:rsidR="002A3623">
        <w:t xml:space="preserve"> (same subnet)</w:t>
      </w:r>
      <w:r w:rsidR="009F0725">
        <w:t>.</w:t>
      </w:r>
    </w:p>
    <w:p w14:paraId="37D4FEE8" w14:textId="77777777" w:rsidR="009F0725" w:rsidRDefault="009F0725" w:rsidP="009E2259">
      <w:pPr>
        <w:pStyle w:val="Listenabsatz"/>
        <w:numPr>
          <w:ilvl w:val="0"/>
          <w:numId w:val="5"/>
        </w:numPr>
      </w:pPr>
      <w:r>
        <w:t xml:space="preserve">Each cloudlet must publish information about its characteristics, thus allowing the mobile device to find the most suitable cloudlet for </w:t>
      </w:r>
      <w:r w:rsidR="002A3623">
        <w:t>the</w:t>
      </w:r>
      <w:r>
        <w:t xml:space="preserve"> application</w:t>
      </w:r>
      <w:r w:rsidR="00EC51C1">
        <w:t xml:space="preserve"> that it</w:t>
      </w:r>
      <w:r w:rsidR="002A3623">
        <w:t xml:space="preserve"> wishes to offload</w:t>
      </w:r>
      <w:r>
        <w:t>.</w:t>
      </w:r>
    </w:p>
    <w:p w14:paraId="0143EF10" w14:textId="77777777" w:rsidR="009F0725" w:rsidRDefault="0095512B" w:rsidP="009E2259">
      <w:pPr>
        <w:pStyle w:val="Listenabsatz"/>
        <w:numPr>
          <w:ilvl w:val="0"/>
          <w:numId w:val="5"/>
        </w:numPr>
      </w:pPr>
      <w:r>
        <w:t>A</w:t>
      </w:r>
      <w:r w:rsidR="009F0725">
        <w:t xml:space="preserve"> mobile device must </w:t>
      </w:r>
      <w:r w:rsidR="00560BB9">
        <w:t>select</w:t>
      </w:r>
      <w:r w:rsidR="009F0725">
        <w:t xml:space="preserve"> a suitable cloudlet for application deployment if available; otherwise it should </w:t>
      </w:r>
      <w:r w:rsidR="00560BB9">
        <w:t>inform the user that there are no cloudlets available</w:t>
      </w:r>
      <w:r w:rsidR="009F0725">
        <w:t>.</w:t>
      </w:r>
    </w:p>
    <w:p w14:paraId="2636F80E" w14:textId="77777777" w:rsidR="00E869BD" w:rsidRDefault="00E869BD" w:rsidP="009E2259">
      <w:pPr>
        <w:pStyle w:val="Listenabsatz"/>
        <w:numPr>
          <w:ilvl w:val="0"/>
          <w:numId w:val="5"/>
        </w:numPr>
      </w:pPr>
      <w:r>
        <w:t xml:space="preserve">Each application must </w:t>
      </w:r>
      <w:r w:rsidR="00EC51C1">
        <w:t>have associated</w:t>
      </w:r>
      <w:r>
        <w:t xml:space="preserve"> information about its </w:t>
      </w:r>
      <w:r w:rsidR="00EC51C1">
        <w:t>required cloudlet characteristics</w:t>
      </w:r>
      <w:r>
        <w:t>.</w:t>
      </w:r>
    </w:p>
    <w:p w14:paraId="25D6F041" w14:textId="77777777" w:rsidR="009F0725" w:rsidRDefault="00E869BD" w:rsidP="009E2259">
      <w:pPr>
        <w:pStyle w:val="Listenabsatz"/>
        <w:numPr>
          <w:ilvl w:val="0"/>
          <w:numId w:val="5"/>
        </w:numPr>
      </w:pPr>
      <w:r>
        <w:t>If a cloudlet’s characteristics match the application’s requirements</w:t>
      </w:r>
      <w:r w:rsidR="0082294B">
        <w:t>, the cloudlet</w:t>
      </w:r>
      <w:r>
        <w:t xml:space="preserve"> must guarantee co</w:t>
      </w:r>
      <w:r w:rsidR="00765AB3">
        <w:t>rrect installation and operation</w:t>
      </w:r>
      <w:r>
        <w:t xml:space="preserve"> of the application.</w:t>
      </w:r>
    </w:p>
    <w:p w14:paraId="41CBB150" w14:textId="77777777" w:rsidR="007B7BB0" w:rsidRDefault="007B7BB0" w:rsidP="009E2259">
      <w:pPr>
        <w:pStyle w:val="Listenabsatz"/>
        <w:numPr>
          <w:ilvl w:val="0"/>
          <w:numId w:val="5"/>
        </w:numPr>
      </w:pPr>
      <w:r>
        <w:t xml:space="preserve">During </w:t>
      </w:r>
      <w:r w:rsidR="005F72FB">
        <w:t xml:space="preserve">the interaction with the mobile device, especially during application deployment,  </w:t>
      </w:r>
      <w:r>
        <w:t xml:space="preserve"> the cloudlet must not rely on external resources, e.g. machines or data storage connected to the Internet.</w:t>
      </w:r>
    </w:p>
    <w:p w14:paraId="3E5E1507" w14:textId="77777777" w:rsidR="004C5C6F" w:rsidRDefault="0095512B" w:rsidP="009E2259">
      <w:pPr>
        <w:pStyle w:val="Listenabsatz"/>
        <w:numPr>
          <w:ilvl w:val="0"/>
          <w:numId w:val="5"/>
        </w:numPr>
      </w:pPr>
      <w:r>
        <w:t>A</w:t>
      </w:r>
      <w:r w:rsidR="004C5C6F">
        <w:t xml:space="preserve"> cloudlet must be capable of serving multiple mobile clients at a time.</w:t>
      </w:r>
    </w:p>
    <w:p w14:paraId="3A59904D" w14:textId="77777777" w:rsidR="004C5C6F" w:rsidRDefault="004C5C6F" w:rsidP="009E2259">
      <w:pPr>
        <w:pStyle w:val="Listenabsatz"/>
        <w:numPr>
          <w:ilvl w:val="0"/>
          <w:numId w:val="5"/>
        </w:numPr>
      </w:pPr>
      <w:r>
        <w:t xml:space="preserve">Serving one mobile client must not affect the correct </w:t>
      </w:r>
      <w:r w:rsidR="006972A9">
        <w:t>operation</w:t>
      </w:r>
      <w:r>
        <w:t xml:space="preserve"> </w:t>
      </w:r>
      <w:r w:rsidR="006972A9">
        <w:t>for</w:t>
      </w:r>
      <w:r>
        <w:t xml:space="preserve"> serving other mobile clients.</w:t>
      </w:r>
    </w:p>
    <w:p w14:paraId="19019CE3" w14:textId="77777777" w:rsidR="004C5C6F" w:rsidRPr="00CA0BA0" w:rsidRDefault="0095512B" w:rsidP="009E2259">
      <w:pPr>
        <w:pStyle w:val="Listenabsatz"/>
        <w:numPr>
          <w:ilvl w:val="0"/>
          <w:numId w:val="5"/>
        </w:numPr>
      </w:pPr>
      <w:r>
        <w:t>A</w:t>
      </w:r>
      <w:r w:rsidR="001E25B3">
        <w:t xml:space="preserve"> cloudlet must be able to remove a client application completely</w:t>
      </w:r>
      <w:r w:rsidR="00EC51C1">
        <w:t xml:space="preserve"> after use (if required)</w:t>
      </w:r>
      <w:r w:rsidR="001E25B3">
        <w:t>.</w:t>
      </w:r>
    </w:p>
    <w:p w14:paraId="6DEC6BCE" w14:textId="77777777" w:rsidR="007241C6" w:rsidRDefault="007241C6" w:rsidP="00C97FED">
      <w:pPr>
        <w:pStyle w:val="berschrift3"/>
      </w:pPr>
      <w:bookmarkStart w:id="39" w:name="_Ref337643460"/>
      <w:bookmarkStart w:id="40" w:name="_Toc337667960"/>
      <w:r>
        <w:t>Nonfunctional Requirements</w:t>
      </w:r>
      <w:bookmarkEnd w:id="39"/>
      <w:bookmarkEnd w:id="40"/>
    </w:p>
    <w:p w14:paraId="040A5411" w14:textId="77777777" w:rsidR="00A2614C" w:rsidRDefault="00A2614C" w:rsidP="00A2614C">
      <w:pPr>
        <w:pStyle w:val="Listenabsatz"/>
        <w:numPr>
          <w:ilvl w:val="0"/>
          <w:numId w:val="6"/>
        </w:numPr>
      </w:pPr>
      <w:r>
        <w:t>The application deployment should be reasonably fast and take less than 2 seconds per MB of the application package.</w:t>
      </w:r>
    </w:p>
    <w:p w14:paraId="1B47D1AA" w14:textId="77777777" w:rsidR="00A2614C" w:rsidRDefault="00A2614C" w:rsidP="00A2614C">
      <w:pPr>
        <w:pStyle w:val="Listenabsatz"/>
        <w:numPr>
          <w:ilvl w:val="0"/>
          <w:numId w:val="6"/>
        </w:numPr>
      </w:pPr>
      <w:r>
        <w:t>The interaction with the cloudlet should be battery-efficient and cost the mobile device less than 3 Joule per MB of the application package.</w:t>
      </w:r>
    </w:p>
    <w:p w14:paraId="2D433728" w14:textId="77777777" w:rsidR="00A2614C" w:rsidRDefault="00A2614C" w:rsidP="00A2614C">
      <w:pPr>
        <w:pStyle w:val="Listenabsatz"/>
        <w:numPr>
          <w:ilvl w:val="0"/>
          <w:numId w:val="6"/>
        </w:numPr>
      </w:pPr>
      <w:r>
        <w:t>A cloudlet should be general, i.e. able to host a variety of applications, and not be limited to few applications.</w:t>
      </w:r>
    </w:p>
    <w:p w14:paraId="06A7CF8E" w14:textId="77777777" w:rsidR="00A2614C" w:rsidRDefault="00A2614C" w:rsidP="00A2614C">
      <w:pPr>
        <w:pStyle w:val="Listenabsatz"/>
        <w:numPr>
          <w:ilvl w:val="0"/>
          <w:numId w:val="6"/>
        </w:numPr>
      </w:pPr>
      <w:r>
        <w:t>A cloudlet should allow upgrades and patches without losing its ability to host particular applications.</w:t>
      </w:r>
    </w:p>
    <w:p w14:paraId="6ED21BC7" w14:textId="77777777" w:rsidR="00A2614C" w:rsidRDefault="00A2614C" w:rsidP="00A2614C">
      <w:pPr>
        <w:pStyle w:val="Listenabsatz"/>
        <w:numPr>
          <w:ilvl w:val="0"/>
          <w:numId w:val="6"/>
        </w:numPr>
      </w:pPr>
      <w:r>
        <w:t>Deploying a cloudlet should be simple and require nothing more than setting up a standard runtime environment, installing an application and adjusting a configuration file.</w:t>
      </w:r>
    </w:p>
    <w:p w14:paraId="0D808D0B" w14:textId="291ED18A" w:rsidR="00A2614C" w:rsidRDefault="00A2614C" w:rsidP="00A2614C">
      <w:pPr>
        <w:pStyle w:val="Listenabsatz"/>
        <w:numPr>
          <w:ilvl w:val="0"/>
          <w:numId w:val="6"/>
        </w:numPr>
      </w:pPr>
      <w:r>
        <w:t xml:space="preserve">Making an application ready to use on a cloudlet should be simple and require nothing more than usage of an automated tool followed by further manual adjustments to the </w:t>
      </w:r>
      <w:r w:rsidR="00BD0BA7">
        <w:t xml:space="preserve">tool’s </w:t>
      </w:r>
      <w:r>
        <w:t>output.</w:t>
      </w:r>
    </w:p>
    <w:p w14:paraId="7375425D" w14:textId="17AF9A1E" w:rsidR="000A0AC4" w:rsidRPr="00CE5BD4" w:rsidRDefault="00A2614C" w:rsidP="00A2614C">
      <w:pPr>
        <w:pStyle w:val="Listenabsatz"/>
        <w:numPr>
          <w:ilvl w:val="0"/>
          <w:numId w:val="6"/>
        </w:numPr>
      </w:pPr>
      <w:r>
        <w:t>The mobile device should expect the cloudlet only to meet those requirements that are essential for a correct execution of the application.</w:t>
      </w:r>
    </w:p>
    <w:p w14:paraId="747FEF01" w14:textId="77777777" w:rsidR="004E3AA2" w:rsidRDefault="00B21AC7" w:rsidP="00470BF1">
      <w:pPr>
        <w:pStyle w:val="berschrift1"/>
      </w:pPr>
      <w:bookmarkStart w:id="41" w:name="_Toc337667961"/>
      <w:r>
        <w:lastRenderedPageBreak/>
        <w:t xml:space="preserve">Application </w:t>
      </w:r>
      <w:r w:rsidR="0073494E">
        <w:t>Deployment</w:t>
      </w:r>
      <w:bookmarkEnd w:id="41"/>
    </w:p>
    <w:p w14:paraId="6B00F7EA" w14:textId="77777777" w:rsidR="0022447E" w:rsidRDefault="0055761C" w:rsidP="0022447E">
      <w:r>
        <w:t>Before a c</w:t>
      </w:r>
      <w:r w:rsidR="00EC51C1">
        <w:t xml:space="preserve">loudlet can execute an application on behalf of a mobile device, </w:t>
      </w:r>
      <w:r>
        <w:t xml:space="preserve">it needs to be provisioned with the application that </w:t>
      </w:r>
      <w:r w:rsidR="00EC51C1">
        <w:t>will serve</w:t>
      </w:r>
      <w:r>
        <w:t xml:space="preserve"> the mobile client’s requests</w:t>
      </w:r>
      <w:r w:rsidR="00024917">
        <w:t xml:space="preserve"> — the code offload process</w:t>
      </w:r>
      <w:r>
        <w:t xml:space="preserve">. </w:t>
      </w:r>
      <w:r w:rsidR="0022447E">
        <w:t xml:space="preserve">This section discusses </w:t>
      </w:r>
      <w:r w:rsidR="00EC51C1">
        <w:t>several</w:t>
      </w:r>
      <w:r w:rsidR="0022447E">
        <w:t xml:space="preserve"> </w:t>
      </w:r>
      <w:r w:rsidR="00DE10BD">
        <w:t xml:space="preserve">general </w:t>
      </w:r>
      <w:r>
        <w:t>approaches</w:t>
      </w:r>
      <w:r w:rsidR="0022447E">
        <w:t xml:space="preserve"> </w:t>
      </w:r>
      <w:r w:rsidR="00EC51C1">
        <w:t xml:space="preserve">for </w:t>
      </w:r>
      <w:r w:rsidR="0022447E">
        <w:t xml:space="preserve">how to deploy an application on </w:t>
      </w:r>
      <w:r w:rsidR="00EC51C1">
        <w:t xml:space="preserve">a remote </w:t>
      </w:r>
      <w:r w:rsidR="0022447E">
        <w:t xml:space="preserve">machine. </w:t>
      </w:r>
      <w:r w:rsidR="00EC51C1">
        <w:t xml:space="preserve">Because </w:t>
      </w:r>
      <w:r w:rsidR="0022447E">
        <w:t xml:space="preserve">a cloudlet does not guarantee to have a connection to the Internet or </w:t>
      </w:r>
      <w:r w:rsidR="002C75FF">
        <w:t xml:space="preserve">to </w:t>
      </w:r>
      <w:r w:rsidR="0022447E">
        <w:t xml:space="preserve">other external sources, </w:t>
      </w:r>
      <w:r w:rsidR="00EC51C1">
        <w:t xml:space="preserve">all </w:t>
      </w:r>
      <w:r>
        <w:t>data that is</w:t>
      </w:r>
      <w:r w:rsidR="0022447E">
        <w:t xml:space="preserve"> needed </w:t>
      </w:r>
      <w:r>
        <w:t>for deployment</w:t>
      </w:r>
      <w:r w:rsidR="0022447E">
        <w:t xml:space="preserve"> must be provided by the mobile client.</w:t>
      </w:r>
      <w:r w:rsidR="0025171E">
        <w:t xml:space="preserve"> </w:t>
      </w:r>
      <w:r>
        <w:t>An</w:t>
      </w:r>
      <w:r w:rsidR="0025171E">
        <w:t xml:space="preserve"> application </w:t>
      </w:r>
      <w:r>
        <w:t>should be deployab</w:t>
      </w:r>
      <w:r w:rsidR="002B6E6D">
        <w:t>le</w:t>
      </w:r>
      <w:r w:rsidR="00DE10BD">
        <w:t xml:space="preserve"> in</w:t>
      </w:r>
      <w:r w:rsidR="0025171E">
        <w:t xml:space="preserve"> as many di</w:t>
      </w:r>
      <w:r>
        <w:t xml:space="preserve">fferent </w:t>
      </w:r>
      <w:r w:rsidR="00DE10BD">
        <w:t>environment</w:t>
      </w:r>
      <w:r>
        <w:t>s</w:t>
      </w:r>
      <w:r w:rsidR="0025171E">
        <w:t xml:space="preserve"> as possible, thus </w:t>
      </w:r>
      <w:r>
        <w:t>increasing the chance</w:t>
      </w:r>
      <w:r w:rsidR="0025171E">
        <w:t xml:space="preserve"> </w:t>
      </w:r>
      <w:r>
        <w:t>to discover a cloudlet that satisfies the mobile client’s needs</w:t>
      </w:r>
      <w:r w:rsidR="00DE10BD">
        <w:t xml:space="preserve">. We </w:t>
      </w:r>
      <w:r w:rsidR="009C3253">
        <w:t xml:space="preserve">thus </w:t>
      </w:r>
      <w:r w:rsidR="00DE10BD">
        <w:t>aim to port an</w:t>
      </w:r>
      <w:r w:rsidR="0025171E">
        <w:t xml:space="preserve"> application </w:t>
      </w:r>
      <w:r w:rsidR="00DE10BD">
        <w:t>from its original environment to another; hereby we distinguish between</w:t>
      </w:r>
      <w:r w:rsidR="0025171E">
        <w:t xml:space="preserve"> </w:t>
      </w:r>
      <w:r w:rsidR="0025171E" w:rsidRPr="0025171E">
        <w:rPr>
          <w:rStyle w:val="Hervorhebung"/>
        </w:rPr>
        <w:t>source system</w:t>
      </w:r>
      <w:r w:rsidR="00DE10BD" w:rsidRPr="00DE10BD">
        <w:t xml:space="preserve"> and</w:t>
      </w:r>
      <w:r w:rsidR="00DE10BD">
        <w:t xml:space="preserve"> </w:t>
      </w:r>
      <w:r w:rsidR="00DE10BD">
        <w:rPr>
          <w:rStyle w:val="Hervorhebung"/>
        </w:rPr>
        <w:t>target</w:t>
      </w:r>
      <w:r w:rsidR="00DE10BD" w:rsidRPr="0025171E">
        <w:rPr>
          <w:rStyle w:val="Hervorhebung"/>
        </w:rPr>
        <w:t xml:space="preserve"> system</w:t>
      </w:r>
      <w:r w:rsidR="0025171E" w:rsidRPr="00DE10BD">
        <w:rPr>
          <w:i/>
        </w:rPr>
        <w:t>.</w:t>
      </w:r>
      <w:r w:rsidR="0025171E">
        <w:t xml:space="preserve"> The desired </w:t>
      </w:r>
      <w:r w:rsidR="001328E0">
        <w:t>solution would be a mechanism that</w:t>
      </w:r>
      <w:r w:rsidR="0025171E">
        <w:t xml:space="preserve"> </w:t>
      </w:r>
      <w:r w:rsidR="00C21D13">
        <w:t>maximize</w:t>
      </w:r>
      <w:r w:rsidR="001328E0">
        <w:t>s</w:t>
      </w:r>
      <w:r w:rsidR="00C21D13">
        <w:t xml:space="preserve"> an applicatio</w:t>
      </w:r>
      <w:r w:rsidR="00EC51C1">
        <w:t>n’s portability, thus minimizing</w:t>
      </w:r>
      <w:r w:rsidR="00C21D13">
        <w:t xml:space="preserve"> the coupling between source and target system</w:t>
      </w:r>
      <w:r w:rsidR="00DD332A">
        <w:t>.</w:t>
      </w:r>
    </w:p>
    <w:p w14:paraId="1F33C445" w14:textId="77777777" w:rsidR="00E065BA" w:rsidRDefault="00E065BA" w:rsidP="00E065BA">
      <w:pPr>
        <w:pStyle w:val="berschrift2"/>
      </w:pPr>
      <w:bookmarkStart w:id="42" w:name="_Toc337667962"/>
      <w:r>
        <w:t>Limitations to Portability</w:t>
      </w:r>
      <w:bookmarkEnd w:id="42"/>
    </w:p>
    <w:p w14:paraId="1FFD5313" w14:textId="77777777" w:rsidR="003B4C42" w:rsidRPr="003B4C42" w:rsidRDefault="003B4C42" w:rsidP="003B4C42">
      <w:r>
        <w:t xml:space="preserve">There are certain constraints that need to be met if </w:t>
      </w:r>
      <w:r w:rsidR="006374E6">
        <w:t>an</w:t>
      </w:r>
      <w:r>
        <w:t xml:space="preserve"> applic</w:t>
      </w:r>
      <w:r w:rsidR="006374E6">
        <w:t xml:space="preserve">ation </w:t>
      </w:r>
      <w:r w:rsidR="00024917">
        <w:t xml:space="preserve">is to be ported </w:t>
      </w:r>
      <w:r w:rsidR="006374E6">
        <w:t>to another system.</w:t>
      </w:r>
    </w:p>
    <w:p w14:paraId="5468C8BB" w14:textId="77777777" w:rsidR="00E065BA" w:rsidRDefault="008748BA" w:rsidP="00E065BA">
      <w:pPr>
        <w:pStyle w:val="berschrift3"/>
      </w:pPr>
      <w:bookmarkStart w:id="43" w:name="_Toc337667963"/>
      <w:r>
        <w:t>Instruction Set A</w:t>
      </w:r>
      <w:r w:rsidR="00E065BA">
        <w:t>rchitecture</w:t>
      </w:r>
      <w:bookmarkEnd w:id="43"/>
    </w:p>
    <w:p w14:paraId="52E99D0D" w14:textId="77777777" w:rsidR="0073311F" w:rsidRDefault="003B4C42" w:rsidP="00E065BA">
      <w:r>
        <w:t xml:space="preserve">The instruction set architecture on the target machine must be compatible </w:t>
      </w:r>
      <w:r w:rsidR="00024917">
        <w:t>with</w:t>
      </w:r>
      <w:r>
        <w:t xml:space="preserve"> the one the ap</w:t>
      </w:r>
      <w:r w:rsidR="00A17C26">
        <w:t>plication has been designed for, e.g.</w:t>
      </w:r>
      <w:r w:rsidR="008748BA">
        <w:t xml:space="preserve"> a</w:t>
      </w:r>
      <w:r w:rsidR="00E065BA">
        <w:t xml:space="preserve"> </w:t>
      </w:r>
      <w:r w:rsidR="00007678">
        <w:t xml:space="preserve">64-bit </w:t>
      </w:r>
      <w:r w:rsidR="00E065BA">
        <w:t xml:space="preserve">binary </w:t>
      </w:r>
      <w:r w:rsidR="00541661">
        <w:t>that</w:t>
      </w:r>
      <w:r w:rsidR="008748BA">
        <w:t xml:space="preserve"> has been </w:t>
      </w:r>
      <w:r w:rsidR="00E065BA">
        <w:t xml:space="preserve">compiled for </w:t>
      </w:r>
      <w:r w:rsidR="00007678">
        <w:t>x86-64</w:t>
      </w:r>
      <w:r w:rsidR="00E065BA">
        <w:t xml:space="preserve"> architectures cannot run on </w:t>
      </w:r>
      <w:r w:rsidR="00010B1E">
        <w:t xml:space="preserve">32-bit </w:t>
      </w:r>
      <w:r w:rsidR="00007678">
        <w:t xml:space="preserve">x86 </w:t>
      </w:r>
      <w:r w:rsidR="00E065BA">
        <w:t>architectures.</w:t>
      </w:r>
      <w:r>
        <w:t xml:space="preserve"> </w:t>
      </w:r>
      <w:r w:rsidR="00A17C26">
        <w:t xml:space="preserve">Because </w:t>
      </w:r>
      <w:r w:rsidR="0073311F">
        <w:t xml:space="preserve">applications often have </w:t>
      </w:r>
      <w:r w:rsidR="00F4559C">
        <w:t xml:space="preserve">third-party </w:t>
      </w:r>
      <w:r w:rsidR="0073311F">
        <w:t xml:space="preserve">dependencies that are either 32-bit or 64-bit, </w:t>
      </w:r>
      <w:r w:rsidR="00A17C26">
        <w:t>th</w:t>
      </w:r>
      <w:r w:rsidR="00C61AAE">
        <w:t>e</w:t>
      </w:r>
      <w:r w:rsidR="00F4559C">
        <w:t xml:space="preserve"> </w:t>
      </w:r>
      <w:r w:rsidR="001C6CDE">
        <w:t>target system</w:t>
      </w:r>
      <w:r w:rsidR="00A17C26">
        <w:t xml:space="preserve"> must</w:t>
      </w:r>
      <w:r w:rsidR="00F4559C">
        <w:t xml:space="preserve"> provide</w:t>
      </w:r>
      <w:r w:rsidR="0073311F">
        <w:t xml:space="preserve"> the same instruction set architecture. </w:t>
      </w:r>
    </w:p>
    <w:p w14:paraId="673AE3DF" w14:textId="77777777" w:rsidR="006374E6" w:rsidRDefault="00010B1E" w:rsidP="006374E6">
      <w:pPr>
        <w:pStyle w:val="berschrift3"/>
      </w:pPr>
      <w:bookmarkStart w:id="44" w:name="_Toc337667964"/>
      <w:r>
        <w:t>Hardware D</w:t>
      </w:r>
      <w:r w:rsidR="006374E6">
        <w:t>ependencies</w:t>
      </w:r>
      <w:bookmarkEnd w:id="44"/>
    </w:p>
    <w:p w14:paraId="5944CE48" w14:textId="1D496B0B" w:rsidR="006374E6" w:rsidRPr="006374E6" w:rsidRDefault="003B3F11" w:rsidP="006374E6">
      <w:r>
        <w:t>If the application relies on</w:t>
      </w:r>
      <w:r w:rsidR="006374E6">
        <w:t xml:space="preserve"> </w:t>
      </w:r>
      <w:r w:rsidR="00D37CC6">
        <w:t>pre-defined</w:t>
      </w:r>
      <w:r w:rsidR="006374E6">
        <w:t xml:space="preserve"> hardware, </w:t>
      </w:r>
      <w:r w:rsidR="006B2E5C">
        <w:t xml:space="preserve">such as a special sensor or </w:t>
      </w:r>
      <w:r w:rsidR="00D37CC6">
        <w:t xml:space="preserve">a special </w:t>
      </w:r>
      <w:r w:rsidR="006B2E5C">
        <w:t>GPU</w:t>
      </w:r>
      <w:r w:rsidR="006374E6">
        <w:t>, the target system has to provide this hardware.</w:t>
      </w:r>
      <w:r w:rsidR="006B2E5C">
        <w:t xml:space="preserve"> In some cases such hardware may be emulated </w:t>
      </w:r>
      <w:r w:rsidR="005C0CCF">
        <w:t xml:space="preserve">instead </w:t>
      </w:r>
      <w:r w:rsidR="006B2E5C">
        <w:t>to make the application work on the target system.</w:t>
      </w:r>
    </w:p>
    <w:p w14:paraId="3FAA8C0E" w14:textId="77777777" w:rsidR="00E065BA" w:rsidRDefault="00010B1E" w:rsidP="00E065BA">
      <w:pPr>
        <w:pStyle w:val="berschrift3"/>
      </w:pPr>
      <w:bookmarkStart w:id="45" w:name="_Toc337667965"/>
      <w:r>
        <w:t>Software Dependencies</w:t>
      </w:r>
      <w:bookmarkEnd w:id="45"/>
    </w:p>
    <w:p w14:paraId="0CCBBE25" w14:textId="297B6916" w:rsidR="006B264E" w:rsidRDefault="006B264E" w:rsidP="00136B77">
      <w:r>
        <w:t xml:space="preserve">Software often depends on specific versions of other software. </w:t>
      </w:r>
      <w:r w:rsidR="00935991">
        <w:t>The concept of shared libraries allows software modules to be used by more than one program; a shared library has to exist only once on the hard disk and can be shared in memory by different processes</w:t>
      </w:r>
      <w:r>
        <w:t xml:space="preserve">. </w:t>
      </w:r>
      <w:r>
        <w:lastRenderedPageBreak/>
        <w:t xml:space="preserve">When an application depends on a shared library, the library is linked </w:t>
      </w:r>
      <w:r w:rsidR="001828D8">
        <w:t xml:space="preserve">either </w:t>
      </w:r>
      <w:r w:rsidR="00A17C26">
        <w:t>at</w:t>
      </w:r>
      <w:r>
        <w:t xml:space="preserve"> load </w:t>
      </w:r>
      <w:r w:rsidR="00A17C26">
        <w:t xml:space="preserve">time </w:t>
      </w:r>
      <w:r>
        <w:t xml:space="preserve">or runtime. Therefore, the library has to </w:t>
      </w:r>
      <w:r w:rsidR="00336CC8">
        <w:t>exist</w:t>
      </w:r>
      <w:r>
        <w:t xml:space="preserve"> on the target system; otherwise the linker will eventually </w:t>
      </w:r>
      <w:r w:rsidR="009528C9">
        <w:t>fail because it cannot resolve</w:t>
      </w:r>
      <w:r>
        <w:t xml:space="preserve"> a symbol</w:t>
      </w:r>
      <w:r w:rsidR="00B84EA1">
        <w:t>, resulting in a broken</w:t>
      </w:r>
      <w:r>
        <w:t xml:space="preserve"> application.</w:t>
      </w:r>
    </w:p>
    <w:p w14:paraId="7F4A48BC" w14:textId="69BE11D9" w:rsidR="00E965FB" w:rsidRPr="00136B77" w:rsidRDefault="001828D8" w:rsidP="00136B77">
      <w:r>
        <w:t>It is important to keep in mind that</w:t>
      </w:r>
      <w:r w:rsidR="008266F1">
        <w:t xml:space="preserve"> the cloudle</w:t>
      </w:r>
      <w:r w:rsidR="00B92C86">
        <w:t>t cannot access the Internet for</w:t>
      </w:r>
      <w:r w:rsidR="008266F1">
        <w:t xml:space="preserve"> download</w:t>
      </w:r>
      <w:r w:rsidR="00B92C86">
        <w:t>ing</w:t>
      </w:r>
      <w:r w:rsidR="008266F1">
        <w:t xml:space="preserve"> missing software. </w:t>
      </w:r>
      <w:r w:rsidR="00E965FB">
        <w:t>Consequently, the application that is to be deployed on the cloudlet has to inc</w:t>
      </w:r>
      <w:r w:rsidR="00933C62">
        <w:t xml:space="preserve">lude all software dependencies. </w:t>
      </w:r>
      <w:r w:rsidR="00935991">
        <w:t>Because a software module may be missing on one target system but may exist on another, it is difficult to determine which dependencies have to be delivered with the application.</w:t>
      </w:r>
      <w:r w:rsidR="00933C62">
        <w:t xml:space="preserve"> </w:t>
      </w:r>
      <w:r>
        <w:t xml:space="preserve">For example, </w:t>
      </w:r>
      <w:r w:rsidR="00933C62">
        <w:t>different Linux distributions have different set</w:t>
      </w:r>
      <w:r w:rsidR="007C7175">
        <w:t>s</w:t>
      </w:r>
      <w:r w:rsidR="00933C62">
        <w:t xml:space="preserve"> of </w:t>
      </w:r>
      <w:r>
        <w:t xml:space="preserve">installed </w:t>
      </w:r>
      <w:r w:rsidR="00933C62">
        <w:t xml:space="preserve">libraries. </w:t>
      </w:r>
      <w:r w:rsidR="007C7175">
        <w:t>There</w:t>
      </w:r>
      <w:r w:rsidR="00933C62">
        <w:t xml:space="preserve"> is a large vari</w:t>
      </w:r>
      <w:r w:rsidR="00CA4B64">
        <w:t>ety of Linux distributions and the user may</w:t>
      </w:r>
      <w:r w:rsidR="00933C62">
        <w:t xml:space="preserve"> compile the Linux kernel himself</w:t>
      </w:r>
      <w:r>
        <w:t>,</w:t>
      </w:r>
      <w:r w:rsidR="00933C62">
        <w:t xml:space="preserve"> </w:t>
      </w:r>
      <w:r w:rsidR="00CA4B64">
        <w:t>including</w:t>
      </w:r>
      <w:r w:rsidR="00933C62">
        <w:t xml:space="preserve"> only </w:t>
      </w:r>
      <w:r>
        <w:t xml:space="preserve">necessary </w:t>
      </w:r>
      <w:r w:rsidR="00933C62">
        <w:t>libraries</w:t>
      </w:r>
      <w:r>
        <w:t>,</w:t>
      </w:r>
      <w:r w:rsidR="00933C62">
        <w:t xml:space="preserve"> </w:t>
      </w:r>
      <w:r>
        <w:t>or</w:t>
      </w:r>
      <w:r w:rsidR="00CA4B64">
        <w:t xml:space="preserve"> </w:t>
      </w:r>
      <w:r>
        <w:t xml:space="preserve">make </w:t>
      </w:r>
      <w:r w:rsidR="00CA4B64">
        <w:t xml:space="preserve">continuously </w:t>
      </w:r>
      <w:r>
        <w:t>add or remove libraries depending on system changes.</w:t>
      </w:r>
      <w:r w:rsidR="007C7175">
        <w:t xml:space="preserve"> </w:t>
      </w:r>
      <w:r>
        <w:t>Relying o</w:t>
      </w:r>
      <w:r w:rsidR="007C7175">
        <w:t>n the library</w:t>
      </w:r>
      <w:r w:rsidR="00314E08">
        <w:t xml:space="preserve"> set of a specific distribution would </w:t>
      </w:r>
      <w:r w:rsidR="006C6019">
        <w:t xml:space="preserve">drastically </w:t>
      </w:r>
      <w:r w:rsidR="00314E08">
        <w:t xml:space="preserve">reduce </w:t>
      </w:r>
      <w:r w:rsidR="000676B2">
        <w:t>the number of valid</w:t>
      </w:r>
      <w:r w:rsidR="00921416">
        <w:t xml:space="preserve"> target systems</w:t>
      </w:r>
      <w:r w:rsidR="006C6019">
        <w:t>.</w:t>
      </w:r>
      <w:r w:rsidR="00314E08">
        <w:t xml:space="preserve"> </w:t>
      </w:r>
      <w:r w:rsidR="006C6019">
        <w:t>This</w:t>
      </w:r>
      <w:r w:rsidR="00314E08">
        <w:t xml:space="preserve"> contradicts the </w:t>
      </w:r>
      <w:r>
        <w:t>goal o</w:t>
      </w:r>
      <w:r w:rsidR="00314E08">
        <w:t xml:space="preserve">f minimizing the mobile device’s assumptions about </w:t>
      </w:r>
      <w:r w:rsidR="00FF0E5D">
        <w:t>a cloudlet</w:t>
      </w:r>
      <w:r w:rsidR="00935991">
        <w:t xml:space="preserve"> (c.f. </w:t>
      </w:r>
      <w:r w:rsidR="00935991">
        <w:fldChar w:fldCharType="begin"/>
      </w:r>
      <w:r w:rsidR="00935991">
        <w:instrText xml:space="preserve"> REF _Ref337643460 \r \h </w:instrText>
      </w:r>
      <w:r w:rsidR="00935991">
        <w:fldChar w:fldCharType="separate"/>
      </w:r>
      <w:r w:rsidR="002A4246">
        <w:t>3.5.2</w:t>
      </w:r>
      <w:r w:rsidR="00935991">
        <w:fldChar w:fldCharType="end"/>
      </w:r>
      <w:r w:rsidR="00935991">
        <w:t>)</w:t>
      </w:r>
      <w:r w:rsidR="00314E08">
        <w:t>.</w:t>
      </w:r>
    </w:p>
    <w:p w14:paraId="5FD55672" w14:textId="77777777" w:rsidR="00E065BA" w:rsidRPr="002505CD" w:rsidRDefault="00F23D31" w:rsidP="00E065BA">
      <w:pPr>
        <w:pStyle w:val="berschrift3"/>
      </w:pPr>
      <w:bookmarkStart w:id="46" w:name="_Ref332560857"/>
      <w:bookmarkStart w:id="47" w:name="_Toc337667966"/>
      <w:r>
        <w:t>Dependency C</w:t>
      </w:r>
      <w:r w:rsidR="00E065BA">
        <w:t>onflicts</w:t>
      </w:r>
      <w:bookmarkEnd w:id="46"/>
      <w:bookmarkEnd w:id="47"/>
    </w:p>
    <w:p w14:paraId="166240E3" w14:textId="77777777" w:rsidR="0030670A" w:rsidRDefault="002C69DB" w:rsidP="000622A8">
      <w:r>
        <w:t>If a shared library i</w:t>
      </w:r>
      <w:r w:rsidR="00F35624">
        <w:t>s updated, a conflict may arise</w:t>
      </w:r>
      <w:r>
        <w:t xml:space="preserve"> because other software modules are no longer compatible with the new version of the library.</w:t>
      </w:r>
      <w:r w:rsidR="00D263D8">
        <w:t xml:space="preserve"> This issue can be solved by allowing </w:t>
      </w:r>
      <w:r w:rsidR="00657E4A">
        <w:t>multiple</w:t>
      </w:r>
      <w:r w:rsidR="00D263D8">
        <w:t xml:space="preserve"> </w:t>
      </w:r>
      <w:r w:rsidR="00B8293B">
        <w:t xml:space="preserve">library </w:t>
      </w:r>
      <w:r w:rsidR="00D263D8">
        <w:t xml:space="preserve">versions </w:t>
      </w:r>
      <w:r w:rsidR="00B8293B">
        <w:t xml:space="preserve">to </w:t>
      </w:r>
      <w:r w:rsidR="0001210C">
        <w:t xml:space="preserve">be </w:t>
      </w:r>
      <w:r w:rsidR="00D263D8">
        <w:t xml:space="preserve">installed </w:t>
      </w:r>
      <w:r w:rsidR="0001210C">
        <w:t>side by side</w:t>
      </w:r>
      <w:r w:rsidR="00D263D8">
        <w:t xml:space="preserve"> so </w:t>
      </w:r>
      <w:r w:rsidR="004A768C">
        <w:t>that modules can still use outdated</w:t>
      </w:r>
      <w:r w:rsidR="00D263D8">
        <w:t xml:space="preserve"> versions.</w:t>
      </w:r>
      <w:r w:rsidR="00F35624">
        <w:t xml:space="preserve"> </w:t>
      </w:r>
      <w:r w:rsidR="0030670A">
        <w:t xml:space="preserve">Another kind of conflict arises if a software module implements functionality </w:t>
      </w:r>
      <w:r w:rsidR="00665D25">
        <w:t>that risks</w:t>
      </w:r>
      <w:r w:rsidR="0030670A">
        <w:t xml:space="preserve"> break</w:t>
      </w:r>
      <w:r w:rsidR="00677EDD">
        <w:t>ing</w:t>
      </w:r>
      <w:r w:rsidR="0030670A">
        <w:t xml:space="preserve"> </w:t>
      </w:r>
      <w:r w:rsidR="00665D25">
        <w:t>other software</w:t>
      </w:r>
      <w:r w:rsidR="0030670A">
        <w:t xml:space="preserve">. </w:t>
      </w:r>
      <w:r w:rsidR="00F35624">
        <w:t xml:space="preserve">To this effect, </w:t>
      </w:r>
      <w:r w:rsidR="0030670A">
        <w:t xml:space="preserve">Linux packages such as </w:t>
      </w:r>
      <w:proofErr w:type="spellStart"/>
      <w:r w:rsidR="0030670A">
        <w:t>Debian</w:t>
      </w:r>
      <w:proofErr w:type="spellEnd"/>
      <w:r w:rsidR="0030670A">
        <w:t xml:space="preserve"> or Red Hat packages </w:t>
      </w:r>
      <w:r w:rsidR="00F35624">
        <w:t>contain metadata</w:t>
      </w:r>
      <w:r w:rsidR="0030670A">
        <w:t xml:space="preserve"> </w:t>
      </w:r>
      <w:r w:rsidR="00F35624">
        <w:t>that include name</w:t>
      </w:r>
      <w:r w:rsidR="0030670A">
        <w:t xml:space="preserve"> dependencies </w:t>
      </w:r>
      <w:r w:rsidR="00F35624">
        <w:t xml:space="preserve">of </w:t>
      </w:r>
      <w:r w:rsidR="0030670A">
        <w:t>possible conflicts</w:t>
      </w:r>
      <w:r w:rsidR="00CD4A8D">
        <w:t xml:space="preserve"> (cf. </w:t>
      </w:r>
      <w:sdt>
        <w:sdtPr>
          <w:id w:val="419458241"/>
          <w:citation/>
        </w:sdtPr>
        <w:sdtEndPr/>
        <w:sdtContent>
          <w:r w:rsidR="00CD4A8D">
            <w:fldChar w:fldCharType="begin"/>
          </w:r>
          <w:r w:rsidR="00CD4A8D" w:rsidRPr="00B71969">
            <w:instrText xml:space="preserve"> CITATION Jac12 \l 1031 </w:instrText>
          </w:r>
          <w:r w:rsidR="00CD4A8D">
            <w:fldChar w:fldCharType="separate"/>
          </w:r>
          <w:r w:rsidR="002A4246" w:rsidRPr="002A4246">
            <w:rPr>
              <w:noProof/>
            </w:rPr>
            <w:t>[24]</w:t>
          </w:r>
          <w:r w:rsidR="00CD4A8D">
            <w:fldChar w:fldCharType="end"/>
          </w:r>
        </w:sdtContent>
      </w:sdt>
      <w:sdt>
        <w:sdtPr>
          <w:id w:val="1030847731"/>
          <w:citation/>
        </w:sdtPr>
        <w:sdtEndPr/>
        <w:sdtContent>
          <w:r w:rsidR="00CD4A8D">
            <w:fldChar w:fldCharType="begin"/>
          </w:r>
          <w:r w:rsidR="00CD4A8D" w:rsidRPr="00B71969">
            <w:instrText xml:space="preserve"> CITATION RPM05 \l 1031 </w:instrText>
          </w:r>
          <w:r w:rsidR="00CD4A8D">
            <w:fldChar w:fldCharType="separate"/>
          </w:r>
          <w:r w:rsidR="002A4246">
            <w:rPr>
              <w:noProof/>
            </w:rPr>
            <w:t xml:space="preserve"> </w:t>
          </w:r>
          <w:r w:rsidR="002A4246" w:rsidRPr="002A4246">
            <w:rPr>
              <w:noProof/>
            </w:rPr>
            <w:t>[25]</w:t>
          </w:r>
          <w:r w:rsidR="00CD4A8D">
            <w:fldChar w:fldCharType="end"/>
          </w:r>
        </w:sdtContent>
      </w:sdt>
      <w:r w:rsidR="00CD4A8D">
        <w:t>)</w:t>
      </w:r>
      <w:r w:rsidR="0030670A">
        <w:t>.</w:t>
      </w:r>
    </w:p>
    <w:p w14:paraId="52600667" w14:textId="77777777" w:rsidR="0030670A" w:rsidRDefault="0030670A" w:rsidP="000622A8">
      <w:r>
        <w:t xml:space="preserve">These two </w:t>
      </w:r>
      <w:r w:rsidR="00F35624">
        <w:t xml:space="preserve">types </w:t>
      </w:r>
      <w:r>
        <w:t>of dependency conflicts are normally avo</w:t>
      </w:r>
      <w:r w:rsidR="00F35624">
        <w:t xml:space="preserve">ided by using a package manager that </w:t>
      </w:r>
      <w:r>
        <w:t xml:space="preserve">maintains the system’s state of installed libraries. </w:t>
      </w:r>
      <w:r w:rsidR="00F35624">
        <w:t>I</w:t>
      </w:r>
      <w:r>
        <w:t>t can fetch dependent libraries</w:t>
      </w:r>
      <w:r w:rsidR="005D4416">
        <w:t xml:space="preserve"> and remove conflicting libraries, or </w:t>
      </w:r>
      <w:r w:rsidR="00F35624">
        <w:t>prohibit</w:t>
      </w:r>
      <w:r w:rsidR="005D4416">
        <w:t xml:space="preserve"> the installation of packages which would cause conflicts.</w:t>
      </w:r>
      <w:r w:rsidR="00F35624">
        <w:t xml:space="preserve"> </w:t>
      </w:r>
      <w:r w:rsidR="002E27FF">
        <w:t xml:space="preserve">The package manager is </w:t>
      </w:r>
      <w:r w:rsidR="00F35624">
        <w:t xml:space="preserve">therefore </w:t>
      </w:r>
      <w:r w:rsidR="002E27FF">
        <w:t xml:space="preserve">a system tool </w:t>
      </w:r>
      <w:r w:rsidR="00F35624">
        <w:t>that can</w:t>
      </w:r>
      <w:r w:rsidR="002E27FF">
        <w:t xml:space="preserve"> to change the operating system’s state significantly. For this reason, it is not suitable for application deployment on a cloudlet. Applications must not alter the </w:t>
      </w:r>
      <w:r w:rsidR="003562F0">
        <w:t>target system</w:t>
      </w:r>
      <w:r w:rsidR="002E27FF">
        <w:t xml:space="preserve"> in such a way that other applications </w:t>
      </w:r>
      <w:r w:rsidR="002C0F01">
        <w:t xml:space="preserve">cannot </w:t>
      </w:r>
      <w:r w:rsidR="002E27FF">
        <w:t xml:space="preserve">be deployed. Furthermore, the cloudlet’s ability to install applications should not rely on any </w:t>
      </w:r>
      <w:r w:rsidR="004B7D34">
        <w:t>special pre-installed libraries.</w:t>
      </w:r>
      <w:r w:rsidR="002E27FF">
        <w:t xml:space="preserve"> </w:t>
      </w:r>
      <w:r w:rsidR="004B7D34">
        <w:t>To some extent, this does not include</w:t>
      </w:r>
      <w:r w:rsidR="002E27FF">
        <w:t xml:space="preserve"> system libraries and other basic libraries </w:t>
      </w:r>
      <w:r w:rsidR="004B7D34">
        <w:t>that</w:t>
      </w:r>
      <w:r w:rsidR="002E27FF">
        <w:t xml:space="preserve"> can be expected </w:t>
      </w:r>
      <w:r w:rsidR="006F5304">
        <w:t>on the target system</w:t>
      </w:r>
      <w:r w:rsidR="002E27FF">
        <w:t>.</w:t>
      </w:r>
    </w:p>
    <w:p w14:paraId="48E27143" w14:textId="77777777" w:rsidR="008D75AF" w:rsidRDefault="00246F24" w:rsidP="008D75AF">
      <w:pPr>
        <w:pStyle w:val="berschrift2"/>
      </w:pPr>
      <w:bookmarkStart w:id="48" w:name="_Toc337667967"/>
      <w:r>
        <w:t>Source Code versus Binary File</w:t>
      </w:r>
      <w:r w:rsidR="008D75AF">
        <w:t xml:space="preserve"> Transmission</w:t>
      </w:r>
      <w:bookmarkEnd w:id="48"/>
    </w:p>
    <w:p w14:paraId="321FFAFF" w14:textId="77777777" w:rsidR="0038559F" w:rsidRPr="00CA37DD" w:rsidRDefault="0038559F" w:rsidP="0038559F">
      <w:r>
        <w:t>Transmitting source code instead of executable binary files seems to incre</w:t>
      </w:r>
      <w:r w:rsidR="002C0F01">
        <w:t>ase portability at first glance</w:t>
      </w:r>
      <w:r>
        <w:t xml:space="preserve"> because it allows </w:t>
      </w:r>
      <w:r w:rsidR="002C0F01">
        <w:t xml:space="preserve">direct </w:t>
      </w:r>
      <w:r>
        <w:t xml:space="preserve">compiling </w:t>
      </w:r>
      <w:r w:rsidR="002C0F01">
        <w:t>for t</w:t>
      </w:r>
      <w:r>
        <w:t xml:space="preserve">he target system. </w:t>
      </w:r>
      <w:r w:rsidR="002C0F01">
        <w:t xml:space="preserve">However, </w:t>
      </w:r>
      <w:r>
        <w:t xml:space="preserve">this </w:t>
      </w:r>
      <w:r w:rsidR="00C13F3D">
        <w:t>benefit can only be achieved</w:t>
      </w:r>
      <w:r>
        <w:t xml:space="preserve"> if all </w:t>
      </w:r>
      <w:r w:rsidR="002C0F01">
        <w:t>s</w:t>
      </w:r>
      <w:r w:rsidR="00C13F3D">
        <w:t xml:space="preserve">ource code </w:t>
      </w:r>
      <w:r w:rsidR="002C0F01">
        <w:t xml:space="preserve">dependencies are </w:t>
      </w:r>
      <w:r w:rsidR="00C13F3D">
        <w:t>available</w:t>
      </w:r>
      <w:r w:rsidR="002C0F01">
        <w:t xml:space="preserve"> on the target system</w:t>
      </w:r>
      <w:r w:rsidR="00C13F3D">
        <w:t xml:space="preserve">. </w:t>
      </w:r>
      <w:r w:rsidR="00C13F3D">
        <w:lastRenderedPageBreak/>
        <w:t>Otherwise, already compiled dependencies narrow down the range of possible target systems, regardless of the main application’s sources. The</w:t>
      </w:r>
      <w:r>
        <w:t xml:space="preserve"> assumption</w:t>
      </w:r>
      <w:r w:rsidR="00C13F3D">
        <w:t xml:space="preserve"> of source code availability</w:t>
      </w:r>
      <w:r>
        <w:t xml:space="preserve"> is </w:t>
      </w:r>
      <w:r w:rsidR="00C13F3D">
        <w:t>invalid</w:t>
      </w:r>
      <w:r>
        <w:t xml:space="preserve"> for </w:t>
      </w:r>
      <w:r w:rsidR="00D46CC6">
        <w:t xml:space="preserve">usage of </w:t>
      </w:r>
      <w:r>
        <w:t xml:space="preserve">non-open-source software. </w:t>
      </w:r>
      <w:proofErr w:type="gramStart"/>
      <w:r w:rsidR="00D577CC">
        <w:t>In this case</w:t>
      </w:r>
      <w:r w:rsidR="00C13F3D">
        <w:t>,</w:t>
      </w:r>
      <w:r w:rsidR="00CB6A3B">
        <w:t xml:space="preserve"> shipping the application</w:t>
      </w:r>
      <w:r>
        <w:t xml:space="preserve"> as a binary does not </w:t>
      </w:r>
      <w:r w:rsidR="00CA6F7B">
        <w:t xml:space="preserve">further </w:t>
      </w:r>
      <w:r>
        <w:t xml:space="preserve">limit </w:t>
      </w:r>
      <w:r w:rsidR="00CA6F7B">
        <w:t xml:space="preserve">portability, and in addition </w:t>
      </w:r>
      <w:r>
        <w:t>avoids the time-consuming compilation on the target system.</w:t>
      </w:r>
      <w:proofErr w:type="gramEnd"/>
    </w:p>
    <w:p w14:paraId="0FECD272" w14:textId="77777777" w:rsidR="00665B67" w:rsidRDefault="00657C3A" w:rsidP="000622A8">
      <w:pPr>
        <w:pStyle w:val="berschrift2"/>
      </w:pPr>
      <w:bookmarkStart w:id="49" w:name="_Toc337667968"/>
      <w:r>
        <w:t>Packaging</w:t>
      </w:r>
      <w:r w:rsidR="005F54B6">
        <w:t xml:space="preserve"> </w:t>
      </w:r>
      <w:r w:rsidR="002505CD">
        <w:t>Dependencies</w:t>
      </w:r>
      <w:bookmarkEnd w:id="49"/>
    </w:p>
    <w:p w14:paraId="0B520FAC" w14:textId="77777777" w:rsidR="00CA37DD" w:rsidRDefault="00CA37DD" w:rsidP="00CA37DD">
      <w:r>
        <w:t xml:space="preserve">As a result </w:t>
      </w:r>
      <w:r w:rsidR="00CA6F7B">
        <w:t>of</w:t>
      </w:r>
      <w:r>
        <w:t xml:space="preserve"> the arguments in the </w:t>
      </w:r>
      <w:r w:rsidR="00CA6F7B">
        <w:t>previous</w:t>
      </w:r>
      <w:r>
        <w:t xml:space="preserve"> sections, the file that the mobile device transfers to the cloudlet </w:t>
      </w:r>
      <w:r w:rsidR="0019552F">
        <w:t>must contain the application with</w:t>
      </w:r>
      <w:r>
        <w:t xml:space="preserve"> all of its dependencies. Installing the application must not alter the target system </w:t>
      </w:r>
      <w:r w:rsidR="00FC11C3">
        <w:t>more</w:t>
      </w:r>
      <w:r>
        <w:t xml:space="preserve"> than</w:t>
      </w:r>
      <w:r w:rsidR="00FC11C3">
        <w:t xml:space="preserve"> is</w:t>
      </w:r>
      <w:r>
        <w:t xml:space="preserve"> necessary. The following </w:t>
      </w:r>
      <w:r w:rsidR="00FC11C3">
        <w:t>sub-sections discuss alternatives for</w:t>
      </w:r>
      <w:r>
        <w:t xml:space="preserve"> how to create this file, which we call a </w:t>
      </w:r>
      <w:r w:rsidRPr="00CA37DD">
        <w:rPr>
          <w:rStyle w:val="Hervorhebung"/>
        </w:rPr>
        <w:t>package</w:t>
      </w:r>
      <w:r>
        <w:rPr>
          <w:rStyle w:val="Hervorhebung"/>
        </w:rPr>
        <w:t>,</w:t>
      </w:r>
      <w:r>
        <w:t xml:space="preserve"> </w:t>
      </w:r>
      <w:r w:rsidR="00FC11C3">
        <w:t>because</w:t>
      </w:r>
      <w:r>
        <w:t xml:space="preserve"> it is a</w:t>
      </w:r>
      <w:r w:rsidR="00FC11C3">
        <w:t>n archive consisting of multiple</w:t>
      </w:r>
      <w:r>
        <w:t xml:space="preserve"> files. </w:t>
      </w:r>
    </w:p>
    <w:p w14:paraId="662FEC0F" w14:textId="77777777" w:rsidR="00665B67" w:rsidRDefault="00A14A86" w:rsidP="00665B67">
      <w:pPr>
        <w:pStyle w:val="berschrift3"/>
      </w:pPr>
      <w:bookmarkStart w:id="50" w:name="_Toc337667969"/>
      <w:r>
        <w:t>Remote I</w:t>
      </w:r>
      <w:r w:rsidR="00665B67">
        <w:t>nstall</w:t>
      </w:r>
      <w:bookmarkEnd w:id="50"/>
    </w:p>
    <w:p w14:paraId="577FEC97" w14:textId="77777777" w:rsidR="00AA63DA" w:rsidRPr="00AA63DA" w:rsidRDefault="00A00457" w:rsidP="00AA63DA">
      <w:r>
        <w:t>R</w:t>
      </w:r>
      <w:r w:rsidR="00AA63DA">
        <w:t xml:space="preserve">emote install </w:t>
      </w:r>
      <w:r>
        <w:t xml:space="preserve">requires </w:t>
      </w:r>
      <w:r w:rsidR="00464264">
        <w:t>transfer</w:t>
      </w:r>
      <w:r>
        <w:t>ring</w:t>
      </w:r>
      <w:r w:rsidR="00464264">
        <w:t xml:space="preserve"> the application along with the software packages </w:t>
      </w:r>
      <w:r w:rsidR="002101BD">
        <w:t xml:space="preserve">that </w:t>
      </w:r>
      <w:r w:rsidR="00464264">
        <w:t>it depends on, and then install</w:t>
      </w:r>
      <w:r>
        <w:t>ing</w:t>
      </w:r>
      <w:r w:rsidR="00464264">
        <w:t xml:space="preserve"> these packages on the target system. </w:t>
      </w:r>
      <w:r w:rsidR="009D7F70">
        <w:t>T</w:t>
      </w:r>
      <w:r w:rsidR="00464264">
        <w:t xml:space="preserve">his </w:t>
      </w:r>
      <w:r w:rsidR="00AC5EC0">
        <w:t>is</w:t>
      </w:r>
      <w:r w:rsidR="00464264">
        <w:t xml:space="preserve"> a straightforward approach, </w:t>
      </w:r>
      <w:r w:rsidR="009D7F70">
        <w:t xml:space="preserve">but </w:t>
      </w:r>
      <w:r w:rsidR="005C5D7D">
        <w:t>it has</w:t>
      </w:r>
      <w:r w:rsidR="00464264">
        <w:t xml:space="preserve"> some drawbacks. </w:t>
      </w:r>
      <w:r>
        <w:t>As</w:t>
      </w:r>
      <w:r w:rsidR="00464264">
        <w:t xml:space="preserve"> mentioned in </w:t>
      </w:r>
      <w:r>
        <w:t xml:space="preserve">Section </w:t>
      </w:r>
      <w:r w:rsidR="00464264">
        <w:fldChar w:fldCharType="begin"/>
      </w:r>
      <w:r w:rsidR="00464264">
        <w:instrText xml:space="preserve"> REF _Ref332560857 \r \h </w:instrText>
      </w:r>
      <w:r w:rsidR="00464264">
        <w:fldChar w:fldCharType="separate"/>
      </w:r>
      <w:r w:rsidR="002A4246">
        <w:t>4.1.4</w:t>
      </w:r>
      <w:r w:rsidR="00464264">
        <w:fldChar w:fldCharType="end"/>
      </w:r>
      <w:r w:rsidR="00A14A86">
        <w:t>, conflicts may arise when in</w:t>
      </w:r>
      <w:r w:rsidR="00B400A2">
        <w:t>stalling software packages. These</w:t>
      </w:r>
      <w:r w:rsidR="00A14A86">
        <w:t xml:space="preserve"> may break the correct execution of the application</w:t>
      </w:r>
      <w:r w:rsidR="00B400A2">
        <w:t>.</w:t>
      </w:r>
      <w:r w:rsidR="00A14A86">
        <w:t xml:space="preserve"> </w:t>
      </w:r>
      <w:r w:rsidR="00B400A2">
        <w:t xml:space="preserve">Furthermore, installation </w:t>
      </w:r>
      <w:r w:rsidR="00A14A86">
        <w:t>alters</w:t>
      </w:r>
      <w:r w:rsidR="003E390E">
        <w:t xml:space="preserve"> the target system;</w:t>
      </w:r>
      <w:r w:rsidR="00B400A2">
        <w:t xml:space="preserve"> </w:t>
      </w:r>
      <w:r w:rsidR="003E390E">
        <w:t xml:space="preserve">it </w:t>
      </w:r>
      <w:r w:rsidR="00B400A2">
        <w:t xml:space="preserve">may </w:t>
      </w:r>
      <w:r>
        <w:t xml:space="preserve">even </w:t>
      </w:r>
      <w:r w:rsidR="0006254D">
        <w:t>remove</w:t>
      </w:r>
      <w:r w:rsidR="00D372A1">
        <w:t xml:space="preserve"> its capability to</w:t>
      </w:r>
      <w:r w:rsidR="00A14A86">
        <w:t xml:space="preserve"> run or install other applications. </w:t>
      </w:r>
      <w:r w:rsidR="007159C9">
        <w:t xml:space="preserve">The </w:t>
      </w:r>
      <w:r w:rsidR="00C65F94">
        <w:t xml:space="preserve">installation </w:t>
      </w:r>
      <w:r w:rsidR="007159C9">
        <w:t>packages must fit the target system, thus making strong assumptions about the cloudlet</w:t>
      </w:r>
      <w:r>
        <w:t xml:space="preserve"> and its configuration</w:t>
      </w:r>
      <w:r w:rsidR="007159C9">
        <w:t xml:space="preserve">. </w:t>
      </w:r>
      <w:r w:rsidR="00A14A86">
        <w:t>A</w:t>
      </w:r>
      <w:r w:rsidR="00101F77">
        <w:t>nother</w:t>
      </w:r>
      <w:r w:rsidR="00A14A86">
        <w:t xml:space="preserve"> drawback is the </w:t>
      </w:r>
      <w:r w:rsidR="00E022B2">
        <w:t xml:space="preserve">additional </w:t>
      </w:r>
      <w:r w:rsidR="00A14A86">
        <w:t xml:space="preserve">time </w:t>
      </w:r>
      <w:r w:rsidR="00101F77">
        <w:t xml:space="preserve">that </w:t>
      </w:r>
      <w:r w:rsidR="00A14A86">
        <w:t xml:space="preserve">it takes </w:t>
      </w:r>
      <w:r w:rsidR="00E022B2">
        <w:t xml:space="preserve">to install new packages on </w:t>
      </w:r>
      <w:r w:rsidR="00A14A86">
        <w:t>the target system</w:t>
      </w:r>
      <w:r w:rsidR="00F42218">
        <w:t>.</w:t>
      </w:r>
      <w:r w:rsidR="00A14A86">
        <w:t xml:space="preserve"> </w:t>
      </w:r>
      <w:r>
        <w:t>Over</w:t>
      </w:r>
      <w:r w:rsidR="00F42218">
        <w:t xml:space="preserve">all, </w:t>
      </w:r>
      <w:r w:rsidR="00A14A86">
        <w:t xml:space="preserve">remote install </w:t>
      </w:r>
      <w:r w:rsidR="00F42218">
        <w:t>strongly contradicts the goal of not</w:t>
      </w:r>
      <w:r w:rsidR="00A14A86">
        <w:t xml:space="preserve"> altering the cloudlet state.</w:t>
      </w:r>
    </w:p>
    <w:p w14:paraId="61A44155" w14:textId="77777777" w:rsidR="00665B67" w:rsidRDefault="00A14A86" w:rsidP="00665B67">
      <w:pPr>
        <w:pStyle w:val="berschrift3"/>
      </w:pPr>
      <w:bookmarkStart w:id="51" w:name="_Toc337667970"/>
      <w:r>
        <w:t>Library P</w:t>
      </w:r>
      <w:r w:rsidR="00665B67">
        <w:t>ackaging</w:t>
      </w:r>
      <w:bookmarkEnd w:id="51"/>
    </w:p>
    <w:p w14:paraId="756B49F8" w14:textId="781FBCF6" w:rsidR="00EC256E" w:rsidRDefault="0087687C" w:rsidP="00EC256E">
      <w:r>
        <w:t>Instead of including installation packages in the transfer it is possible to instead send a set of required libraries and manipulate the target system’s linker into preferring those over the libraries that are already installed on the target system</w:t>
      </w:r>
      <w:r w:rsidR="00EC256E">
        <w:t>.</w:t>
      </w:r>
      <w:r w:rsidR="00702513">
        <w:t xml:space="preserve"> This </w:t>
      </w:r>
      <w:r w:rsidR="005D7600">
        <w:t>allows</w:t>
      </w:r>
      <w:r w:rsidR="00702513">
        <w:t xml:space="preserve"> </w:t>
      </w:r>
      <w:r w:rsidR="00342AD1">
        <w:t>porting the packaged application to</w:t>
      </w:r>
      <w:r w:rsidR="00702513">
        <w:t xml:space="preserve"> the same </w:t>
      </w:r>
      <w:r w:rsidR="00342AD1">
        <w:t xml:space="preserve">operating system </w:t>
      </w:r>
      <w:r w:rsidR="00702513">
        <w:t>distribu</w:t>
      </w:r>
      <w:r w:rsidR="00342AD1">
        <w:t>tion that corresponds to the source</w:t>
      </w:r>
      <w:r w:rsidR="00702513">
        <w:t xml:space="preserve"> system. </w:t>
      </w:r>
      <w:r w:rsidR="00180D30">
        <w:t>However, s</w:t>
      </w:r>
      <w:r w:rsidR="00342AD1">
        <w:t>uccessful</w:t>
      </w:r>
      <w:r w:rsidR="00180D30">
        <w:t>ly</w:t>
      </w:r>
      <w:r w:rsidR="00342AD1">
        <w:t xml:space="preserve"> p</w:t>
      </w:r>
      <w:r w:rsidR="00702513">
        <w:t>ort</w:t>
      </w:r>
      <w:r w:rsidR="00342AD1">
        <w:t>ing</w:t>
      </w:r>
      <w:r w:rsidR="00702513">
        <w:t xml:space="preserve"> </w:t>
      </w:r>
      <w:r w:rsidR="00342AD1">
        <w:t>from one distribution to a di</w:t>
      </w:r>
      <w:r w:rsidR="00180D30">
        <w:t xml:space="preserve">fferent </w:t>
      </w:r>
      <w:r w:rsidR="00342AD1">
        <w:t>distribution</w:t>
      </w:r>
      <w:r w:rsidR="00702513">
        <w:t xml:space="preserve"> </w:t>
      </w:r>
      <w:r w:rsidR="00342AD1">
        <w:t>cannot be guaranteed</w:t>
      </w:r>
      <w:r w:rsidR="00702513">
        <w:t xml:space="preserve">. </w:t>
      </w:r>
      <w:r w:rsidR="00180D30">
        <w:t>As an example, d</w:t>
      </w:r>
      <w:r w:rsidR="00702513">
        <w:t xml:space="preserve">uring this work, we tried </w:t>
      </w:r>
      <w:r w:rsidR="00342AD1">
        <w:t xml:space="preserve">to run an </w:t>
      </w:r>
      <w:r w:rsidR="00702513">
        <w:t xml:space="preserve">application </w:t>
      </w:r>
      <w:r w:rsidR="00180D30">
        <w:t>that had</w:t>
      </w:r>
      <w:r w:rsidR="00342AD1">
        <w:t xml:space="preserve"> been packaged </w:t>
      </w:r>
      <w:r w:rsidR="00180D30">
        <w:t xml:space="preserve">for </w:t>
      </w:r>
      <w:r w:rsidR="00342AD1">
        <w:t>Ubuntu 12.04 on</w:t>
      </w:r>
      <w:r w:rsidR="00702513">
        <w:t xml:space="preserve"> Ubuntu 10.04. When using the native standard</w:t>
      </w:r>
      <w:r w:rsidR="00B261E4">
        <w:t xml:space="preserve"> C library of the target system - Ubuntu 10.04 -</w:t>
      </w:r>
      <w:r w:rsidR="00702513">
        <w:t xml:space="preserve"> the execution failed because the applicati</w:t>
      </w:r>
      <w:r w:rsidR="000D65C4">
        <w:t>on</w:t>
      </w:r>
      <w:r w:rsidR="00342AD1">
        <w:t>’s</w:t>
      </w:r>
      <w:r w:rsidR="000D65C4">
        <w:t xml:space="preserve"> dependencies required a different</w:t>
      </w:r>
      <w:r w:rsidR="0042513E">
        <w:t xml:space="preserve"> library</w:t>
      </w:r>
      <w:r w:rsidR="00702513">
        <w:t xml:space="preserve"> version. When using t</w:t>
      </w:r>
      <w:r w:rsidR="00E76928">
        <w:t xml:space="preserve">he </w:t>
      </w:r>
      <w:r w:rsidR="00B91876">
        <w:t xml:space="preserve">correct version of the </w:t>
      </w:r>
      <w:r w:rsidR="00E76928">
        <w:t>standard C library</w:t>
      </w:r>
      <w:r w:rsidR="00702513">
        <w:t xml:space="preserve"> from the Ubuntu 12.04 source system instead, the execution resulted in a segmentation fault and was terminated.</w:t>
      </w:r>
    </w:p>
    <w:p w14:paraId="3001A51B" w14:textId="77777777" w:rsidR="00B059F7" w:rsidRPr="00EC256E" w:rsidRDefault="00B059F7" w:rsidP="00EC256E">
      <w:r>
        <w:lastRenderedPageBreak/>
        <w:t>This example shows that library packaging, like r</w:t>
      </w:r>
      <w:r w:rsidR="00792FD6">
        <w:t>emote install, prevents</w:t>
      </w:r>
      <w:r>
        <w:t xml:space="preserve"> port</w:t>
      </w:r>
      <w:r w:rsidR="00792FD6">
        <w:t>ing</w:t>
      </w:r>
      <w:r>
        <w:t xml:space="preserve"> applications across distribution boundaries. </w:t>
      </w:r>
      <w:r w:rsidR="004024E2">
        <w:t xml:space="preserve">However, </w:t>
      </w:r>
      <w:r w:rsidR="00BD137C">
        <w:t>it is desirable</w:t>
      </w:r>
      <w:r w:rsidR="004024E2">
        <w:t xml:space="preserve"> for a</w:t>
      </w:r>
      <w:r>
        <w:t xml:space="preserve"> cloudlet </w:t>
      </w:r>
      <w:r w:rsidR="004024E2">
        <w:t xml:space="preserve">to </w:t>
      </w:r>
      <w:r w:rsidR="00BD137C">
        <w:t>be able</w:t>
      </w:r>
      <w:r>
        <w:t xml:space="preserve"> to </w:t>
      </w:r>
      <w:r w:rsidR="00DE289A">
        <w:t xml:space="preserve">run an application from the mobile client even if the </w:t>
      </w:r>
      <w:r w:rsidR="00BD137C">
        <w:t xml:space="preserve">target system that is offered by the </w:t>
      </w:r>
      <w:r w:rsidR="00DE289A">
        <w:t>cloudlet differs from t</w:t>
      </w:r>
      <w:r w:rsidR="004024E2">
        <w:t>he source system’s distribution where the</w:t>
      </w:r>
      <w:r w:rsidR="00DE289A">
        <w:t xml:space="preserve"> application has </w:t>
      </w:r>
      <w:r w:rsidR="005805A1">
        <w:t xml:space="preserve">originally </w:t>
      </w:r>
      <w:r w:rsidR="00DE289A">
        <w:t>been packaged.</w:t>
      </w:r>
    </w:p>
    <w:p w14:paraId="4A27D9F2" w14:textId="77777777" w:rsidR="008A7486" w:rsidRDefault="008A7486" w:rsidP="008A7486">
      <w:pPr>
        <w:pStyle w:val="berschrift3"/>
      </w:pPr>
      <w:bookmarkStart w:id="52" w:name="_Toc337667971"/>
      <w:r>
        <w:t>Static Linking</w:t>
      </w:r>
      <w:bookmarkEnd w:id="52"/>
    </w:p>
    <w:p w14:paraId="75E0EA49" w14:textId="77777777" w:rsidR="00D13E4C" w:rsidRDefault="003223C8" w:rsidP="003223C8">
      <w:r>
        <w:t xml:space="preserve">Static </w:t>
      </w:r>
      <w:r w:rsidR="00E716C6">
        <w:t>l</w:t>
      </w:r>
      <w:r>
        <w:t>inking allows including the compiled code and all library dependencies in one binary.</w:t>
      </w:r>
      <w:r w:rsidR="00E614EB">
        <w:t xml:space="preserve"> </w:t>
      </w:r>
      <w:r w:rsidR="008D57A5">
        <w:t>A</w:t>
      </w:r>
      <w:r w:rsidR="006D6C9D">
        <w:t>s soon as the linking succeeds</w:t>
      </w:r>
      <w:r w:rsidR="008D4013">
        <w:t>, the execution will n</w:t>
      </w:r>
      <w:r w:rsidR="008D57A5">
        <w:t xml:space="preserve">ot fail during load time </w:t>
      </w:r>
      <w:r w:rsidR="002742C7">
        <w:t>because of</w:t>
      </w:r>
      <w:r w:rsidR="008D4013">
        <w:t xml:space="preserve"> missing dependencies. But to link successfully</w:t>
      </w:r>
      <w:r w:rsidR="002742C7">
        <w:t>,</w:t>
      </w:r>
      <w:r w:rsidR="008D4013">
        <w:t xml:space="preserve"> </w:t>
      </w:r>
      <w:r w:rsidR="004D0305">
        <w:t xml:space="preserve">the order in which the </w:t>
      </w:r>
      <w:r w:rsidR="008D4013">
        <w:t xml:space="preserve">linker </w:t>
      </w:r>
      <w:r w:rsidR="002742C7">
        <w:t>receives</w:t>
      </w:r>
      <w:r w:rsidR="006D6C9D">
        <w:t xml:space="preserve"> the library arguments is important</w:t>
      </w:r>
      <w:r w:rsidR="008D4013">
        <w:t>.</w:t>
      </w:r>
      <w:r w:rsidR="00CF45F5">
        <w:t xml:space="preserve"> </w:t>
      </w:r>
      <w:r w:rsidR="006D6C9D">
        <w:t>For example, if A depends on B (</w:t>
      </w:r>
      <w:r w:rsidR="008D4013">
        <w:t>i.e.</w:t>
      </w:r>
      <w:r w:rsidR="006D6C9D">
        <w:t>,</w:t>
      </w:r>
      <w:r w:rsidR="008D4013">
        <w:t xml:space="preserve"> A uses </w:t>
      </w:r>
      <w:r w:rsidR="00CF45F5">
        <w:t>s</w:t>
      </w:r>
      <w:r w:rsidR="006D6C9D">
        <w:t xml:space="preserve">ymbols that are delivered by B), </w:t>
      </w:r>
      <w:r w:rsidR="008D4013">
        <w:t xml:space="preserve">the linker needs to link A first. </w:t>
      </w:r>
      <w:r w:rsidR="006D6C9D">
        <w:t>Also, i</w:t>
      </w:r>
      <w:r w:rsidR="008D4013">
        <w:t>f there are cyclic dependencies, static linking will fail.</w:t>
      </w:r>
      <w:r w:rsidR="005C19AE">
        <w:t xml:space="preserve"> Another issue is the ne</w:t>
      </w:r>
      <w:r w:rsidR="006D6C9D">
        <w:t>ed</w:t>
      </w:r>
      <w:r w:rsidR="005C19AE">
        <w:t xml:space="preserve"> of static libraries for linking; </w:t>
      </w:r>
      <w:r w:rsidR="004D5D16">
        <w:t>if</w:t>
      </w:r>
      <w:r w:rsidR="005C19AE">
        <w:t xml:space="preserve"> only</w:t>
      </w:r>
      <w:r w:rsidR="006D6C9D">
        <w:t xml:space="preserve"> shared libraries are available then</w:t>
      </w:r>
      <w:r w:rsidR="005C19AE">
        <w:t xml:space="preserve"> </w:t>
      </w:r>
      <w:r w:rsidR="00847E05">
        <w:t>static linking will be</w:t>
      </w:r>
      <w:r w:rsidR="004D5D16">
        <w:t xml:space="preserve"> impossible</w:t>
      </w:r>
      <w:r w:rsidR="005C19AE">
        <w:t>.</w:t>
      </w:r>
      <w:r w:rsidR="00E90E9D">
        <w:t xml:space="preserve"> Furthermore,</w:t>
      </w:r>
      <w:r w:rsidR="004940B9">
        <w:t xml:space="preserve"> </w:t>
      </w:r>
      <w:r w:rsidR="00A97EB2">
        <w:t>copyright licenses</w:t>
      </w:r>
      <w:r w:rsidR="00E45C5C">
        <w:t xml:space="preserve"> are</w:t>
      </w:r>
      <w:r w:rsidR="0030572C">
        <w:t xml:space="preserve"> </w:t>
      </w:r>
      <w:r w:rsidR="004940B9">
        <w:t xml:space="preserve">likely </w:t>
      </w:r>
      <w:r w:rsidR="00752EEB">
        <w:t>to</w:t>
      </w:r>
      <w:r w:rsidR="00A97EB2">
        <w:t xml:space="preserve"> forbid</w:t>
      </w:r>
      <w:r w:rsidR="004940B9">
        <w:t xml:space="preserve"> </w:t>
      </w:r>
      <w:r w:rsidR="00A97EB2">
        <w:t>the inclusion of third-party</w:t>
      </w:r>
      <w:r w:rsidR="004940B9">
        <w:t xml:space="preserve"> source code through static linking.</w:t>
      </w:r>
      <w:r w:rsidR="006D6C9D">
        <w:t xml:space="preserve"> </w:t>
      </w:r>
      <w:r w:rsidR="00D13E4C">
        <w:t xml:space="preserve">Concerning the limitation to specific OS distributions, static linking </w:t>
      </w:r>
      <w:r w:rsidR="008D57A5">
        <w:t>resembles</w:t>
      </w:r>
      <w:r w:rsidR="00D13E4C">
        <w:t xml:space="preserve"> library packaging. </w:t>
      </w:r>
      <w:r w:rsidR="00C3670F">
        <w:t>Therefore,</w:t>
      </w:r>
      <w:r w:rsidR="00D13E4C">
        <w:t xml:space="preserve"> </w:t>
      </w:r>
      <w:r w:rsidR="00C3670F">
        <w:t>in terms of portability,</w:t>
      </w:r>
      <w:r w:rsidR="004D1CF4">
        <w:t xml:space="preserve"> </w:t>
      </w:r>
      <w:r w:rsidR="00D13E4C">
        <w:t>it is no</w:t>
      </w:r>
      <w:r w:rsidR="00860309">
        <w:t>t a good solution</w:t>
      </w:r>
      <w:r w:rsidR="00D13E4C">
        <w:t xml:space="preserve"> either.</w:t>
      </w:r>
    </w:p>
    <w:p w14:paraId="5088D666" w14:textId="77777777" w:rsidR="001E5CA7" w:rsidRDefault="001E5CA7" w:rsidP="001E5CA7">
      <w:pPr>
        <w:pStyle w:val="berschrift3"/>
      </w:pPr>
      <w:bookmarkStart w:id="53" w:name="_Toc337667972"/>
      <w:r>
        <w:t>Application Virtualization</w:t>
      </w:r>
      <w:bookmarkEnd w:id="53"/>
    </w:p>
    <w:p w14:paraId="2C95E5D7" w14:textId="6C47782F" w:rsidR="00E716C6" w:rsidRDefault="00E716C6" w:rsidP="00E716C6">
      <w:r>
        <w:t>Application Virtualization, like l</w:t>
      </w:r>
      <w:r w:rsidR="00AE256B">
        <w:t>ibrary packaging, includes all shared libraries.</w:t>
      </w:r>
      <w:r w:rsidR="008668B5">
        <w:t xml:space="preserve"> But instead of </w:t>
      </w:r>
      <w:r w:rsidR="006B05BB">
        <w:t>only</w:t>
      </w:r>
      <w:r w:rsidR="008668B5">
        <w:t xml:space="preserve"> changing the location in which the loader searches for libraries, it e</w:t>
      </w:r>
      <w:r w:rsidR="009B5B50">
        <w:t xml:space="preserve">ncapsulates the application in a more extensive </w:t>
      </w:r>
      <w:r w:rsidR="006D6C9D">
        <w:t>way</w:t>
      </w:r>
      <w:r w:rsidR="008668B5">
        <w:t xml:space="preserve">. Application virtualization uses a similar approach </w:t>
      </w:r>
      <w:r w:rsidR="006D6C9D">
        <w:t>to</w:t>
      </w:r>
      <w:r w:rsidR="008668B5">
        <w:t xml:space="preserve"> OS virtualization, </w:t>
      </w:r>
      <w:r w:rsidR="006D6C9D">
        <w:t>which is “</w:t>
      </w:r>
      <w:r w:rsidR="0061512D">
        <w:t>tricking</w:t>
      </w:r>
      <w:r w:rsidR="006D6C9D">
        <w:t>”</w:t>
      </w:r>
      <w:r w:rsidR="0061512D">
        <w:t xml:space="preserve"> </w:t>
      </w:r>
      <w:r w:rsidR="006D6C9D">
        <w:t xml:space="preserve">the </w:t>
      </w:r>
      <w:r w:rsidR="0061512D">
        <w:t xml:space="preserve">software into </w:t>
      </w:r>
      <w:r w:rsidR="006D6C9D">
        <w:t>inter</w:t>
      </w:r>
      <w:r w:rsidR="0061512D">
        <w:t>acting with a virtual</w:t>
      </w:r>
      <w:r w:rsidR="005C2CAE">
        <w:t xml:space="preserve"> </w:t>
      </w:r>
      <w:r w:rsidR="006D6C9D">
        <w:t>rather than actual existing</w:t>
      </w:r>
      <w:r w:rsidR="0061512D">
        <w:t xml:space="preserve"> environment</w:t>
      </w:r>
      <w:r w:rsidR="008668B5">
        <w:t>. While OS virtualization emulates the hardware for a guest OS, application virtualization emulates OS functiona</w:t>
      </w:r>
      <w:r w:rsidR="0061512D">
        <w:t>lity for an</w:t>
      </w:r>
      <w:r w:rsidR="008668B5">
        <w:t xml:space="preserve"> application. To accomplish this, a runtime </w:t>
      </w:r>
      <w:r w:rsidR="006D6C9D">
        <w:t xml:space="preserve">component </w:t>
      </w:r>
      <w:r w:rsidR="008668B5">
        <w:t>intercepts all system call</w:t>
      </w:r>
      <w:r w:rsidR="00A94E7F">
        <w:t xml:space="preserve">s </w:t>
      </w:r>
      <w:r w:rsidR="006D6C9D">
        <w:t xml:space="preserve">from </w:t>
      </w:r>
      <w:r w:rsidR="008668B5">
        <w:t>an appli</w:t>
      </w:r>
      <w:r w:rsidR="00A94E7F">
        <w:t>cation and redirects these</w:t>
      </w:r>
      <w:r w:rsidR="008668B5">
        <w:t xml:space="preserve"> to </w:t>
      </w:r>
      <w:r w:rsidR="006B68A0">
        <w:t>resources inside the virtualized application.</w:t>
      </w:r>
      <w:r w:rsidR="000118C7">
        <w:t xml:space="preserve"> Typically, a virtualized application has its own file system, registry</w:t>
      </w:r>
      <w:r w:rsidR="006D6C9D">
        <w:t xml:space="preserve"> (</w:t>
      </w:r>
      <w:r w:rsidR="000118C7">
        <w:t>if necessary</w:t>
      </w:r>
      <w:r w:rsidR="006D6C9D">
        <w:t>)</w:t>
      </w:r>
      <w:r w:rsidR="000118C7">
        <w:t>, and environment. The runtime redirects I/O operations and library calls to files that reside within the virtual application package</w:t>
      </w:r>
      <w:r w:rsidR="008841E1">
        <w:t xml:space="preserve"> and performs registry operations on the internal database</w:t>
      </w:r>
      <w:r w:rsidR="000118C7">
        <w:t>.</w:t>
      </w:r>
      <w:r w:rsidR="008841E1">
        <w:t xml:space="preserve"> </w:t>
      </w:r>
      <w:r w:rsidR="00955ED7">
        <w:t xml:space="preserve">The application itself is unmodified and unaware that it </w:t>
      </w:r>
      <w:r w:rsidR="006D6C9D">
        <w:t>is interacting</w:t>
      </w:r>
      <w:r w:rsidR="00955ED7">
        <w:t xml:space="preserve"> </w:t>
      </w:r>
      <w:r w:rsidR="006D6C9D">
        <w:t>with</w:t>
      </w:r>
      <w:r w:rsidR="00955ED7">
        <w:t xml:space="preserve"> </w:t>
      </w:r>
      <w:r w:rsidR="00876067">
        <w:t>virtual operating system</w:t>
      </w:r>
      <w:r w:rsidR="001708DD">
        <w:t xml:space="preserve"> services</w:t>
      </w:r>
      <w:r w:rsidR="00955ED7">
        <w:t>.</w:t>
      </w:r>
      <w:r w:rsidR="00121E7F">
        <w:t xml:space="preserve"> </w:t>
      </w:r>
      <w:r w:rsidR="00121E7F">
        <w:fldChar w:fldCharType="begin"/>
      </w:r>
      <w:r w:rsidR="00121E7F">
        <w:instrText xml:space="preserve"> REF _Ref337643615 \h </w:instrText>
      </w:r>
      <w:r w:rsidR="00121E7F">
        <w:fldChar w:fldCharType="separate"/>
      </w:r>
      <w:r w:rsidR="002A4246">
        <w:t xml:space="preserve">Figure </w:t>
      </w:r>
      <w:r w:rsidR="002A4246">
        <w:rPr>
          <w:noProof/>
        </w:rPr>
        <w:t>6</w:t>
      </w:r>
      <w:r w:rsidR="00121E7F">
        <w:fldChar w:fldCharType="end"/>
      </w:r>
      <w:r w:rsidR="00121E7F">
        <w:t xml:space="preserve"> illustrates this concept.</w:t>
      </w:r>
    </w:p>
    <w:p w14:paraId="0D9F3A55" w14:textId="1F2D66FE" w:rsidR="009A36D9" w:rsidRDefault="00121E7F" w:rsidP="009A36D9">
      <w:pPr>
        <w:keepNext/>
      </w:pPr>
      <w:r>
        <w:rPr>
          <w:noProof/>
        </w:rPr>
        <w:lastRenderedPageBreak/>
        <w:drawing>
          <wp:inline distT="0" distB="0" distL="0" distR="0" wp14:anchorId="2BD4E070" wp14:editId="349CB0C6">
            <wp:extent cx="5755640" cy="3144978"/>
            <wp:effectExtent l="0" t="0" r="0" b="0"/>
            <wp:docPr id="30" name="Grafik 30" descr="C:\Users\Dome\Studium\2012SS\SEI\BAThesisDocs\Thesis\Figures\ApplicationVirtualization_re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me\Studium\2012SS\SEI\BAThesisDocs\Thesis\Figures\ApplicationVirtualization_revise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5640" cy="3144978"/>
                    </a:xfrm>
                    <a:prstGeom prst="rect">
                      <a:avLst/>
                    </a:prstGeom>
                    <a:noFill/>
                    <a:ln>
                      <a:noFill/>
                    </a:ln>
                  </pic:spPr>
                </pic:pic>
              </a:graphicData>
            </a:graphic>
          </wp:inline>
        </w:drawing>
      </w:r>
    </w:p>
    <w:p w14:paraId="308D7E76" w14:textId="77777777" w:rsidR="006B05BB" w:rsidRDefault="009A36D9" w:rsidP="009A36D9">
      <w:pPr>
        <w:pStyle w:val="Beschriftung"/>
      </w:pPr>
      <w:bookmarkStart w:id="54" w:name="_Ref337643615"/>
      <w:r>
        <w:t xml:space="preserve">Figure </w:t>
      </w:r>
      <w:fldSimple w:instr=" SEQ Figure \* ARABIC ">
        <w:r w:rsidR="002A4246">
          <w:rPr>
            <w:noProof/>
          </w:rPr>
          <w:t>6</w:t>
        </w:r>
      </w:fldSimple>
      <w:bookmarkEnd w:id="54"/>
      <w:r>
        <w:t>: Application Virtualization - System Call</w:t>
      </w:r>
      <w:r w:rsidR="00A97F16">
        <w:t xml:space="preserve"> Interposition and</w:t>
      </w:r>
      <w:r>
        <w:t xml:space="preserve"> Redirection</w:t>
      </w:r>
    </w:p>
    <w:p w14:paraId="3F393575" w14:textId="77777777" w:rsidR="008C1990" w:rsidRDefault="008C1990" w:rsidP="00E716C6">
      <w:r>
        <w:t xml:space="preserve">Application virtualization cannot be </w:t>
      </w:r>
      <w:r w:rsidR="00C26C59">
        <w:t>used for</w:t>
      </w:r>
      <w:r>
        <w:t xml:space="preserve"> every </w:t>
      </w:r>
      <w:r w:rsidR="00C26C59">
        <w:t xml:space="preserve">type </w:t>
      </w:r>
      <w:r>
        <w:t xml:space="preserve">of application. </w:t>
      </w:r>
      <w:r w:rsidR="00C26C59">
        <w:t>For example, d</w:t>
      </w:r>
      <w:r>
        <w:t xml:space="preserve">evice drivers, </w:t>
      </w:r>
      <w:r w:rsidR="00C26C59">
        <w:t>because</w:t>
      </w:r>
      <w:r>
        <w:t xml:space="preserve"> they interact with the hardware directly, cannot be virtualized. It is </w:t>
      </w:r>
      <w:r w:rsidR="00C26C59">
        <w:t xml:space="preserve">also </w:t>
      </w:r>
      <w:r>
        <w:t>difficult to virtualize software that interacts with the OS internals, such as antivirus programs.</w:t>
      </w:r>
    </w:p>
    <w:p w14:paraId="10C49303" w14:textId="77777777" w:rsidR="008C1990" w:rsidRPr="00E716C6" w:rsidRDefault="0029201A" w:rsidP="00E716C6">
      <w:r>
        <w:t>A v</w:t>
      </w:r>
      <w:r w:rsidR="008C1990">
        <w:t>irtualized application</w:t>
      </w:r>
      <w:r w:rsidR="00C9579A">
        <w:t xml:space="preserve"> generally execute</w:t>
      </w:r>
      <w:r>
        <w:t>s</w:t>
      </w:r>
      <w:r w:rsidR="00C9579A">
        <w:t xml:space="preserve"> </w:t>
      </w:r>
      <w:r w:rsidR="00C26C59">
        <w:t>slower</w:t>
      </w:r>
      <w:r w:rsidR="00F17060">
        <w:t xml:space="preserve"> than </w:t>
      </w:r>
      <w:r>
        <w:t>in its non-virtualized form</w:t>
      </w:r>
      <w:r w:rsidR="008C1990">
        <w:t xml:space="preserve"> because every user/kernel mode switch </w:t>
      </w:r>
      <w:r w:rsidR="00B5753E">
        <w:t xml:space="preserve">that is </w:t>
      </w:r>
      <w:r w:rsidR="008C1990">
        <w:t xml:space="preserve">caused by a system call results in two </w:t>
      </w:r>
      <w:r w:rsidR="00C26C59">
        <w:t>additional user/kernel mode switches:</w:t>
      </w:r>
      <w:r w:rsidR="008C1990">
        <w:t xml:space="preserve"> the first to change from the kernel to the virtualization runtime</w:t>
      </w:r>
      <w:r w:rsidR="003528C9">
        <w:t xml:space="preserve">, </w:t>
      </w:r>
      <w:r w:rsidR="00C26C59">
        <w:t xml:space="preserve">and </w:t>
      </w:r>
      <w:r w:rsidR="003528C9">
        <w:t xml:space="preserve">the second </w:t>
      </w:r>
      <w:r w:rsidR="00DC1826">
        <w:t xml:space="preserve">from the virtualization runtime back to the kernel </w:t>
      </w:r>
      <w:r w:rsidR="003528C9">
        <w:t xml:space="preserve">to </w:t>
      </w:r>
      <w:r w:rsidR="00C26C59">
        <w:t xml:space="preserve">execute </w:t>
      </w:r>
      <w:r w:rsidR="008C1990">
        <w:t xml:space="preserve">the </w:t>
      </w:r>
      <w:r w:rsidR="009D4DC3">
        <w:t>modified</w:t>
      </w:r>
      <w:r w:rsidR="008C1990">
        <w:t xml:space="preserve"> system call.</w:t>
      </w:r>
      <w:r w:rsidR="00C26C59">
        <w:t xml:space="preserve"> However</w:t>
      </w:r>
      <w:r w:rsidR="008C1990">
        <w:t>, application virtualization</w:t>
      </w:r>
      <w:r w:rsidR="003404BD">
        <w:t xml:space="preserve"> </w:t>
      </w:r>
      <w:r w:rsidR="000670D8">
        <w:t>offers</w:t>
      </w:r>
      <w:r w:rsidR="003404BD">
        <w:t xml:space="preserve"> </w:t>
      </w:r>
      <w:r w:rsidR="000670D8">
        <w:t>portability</w:t>
      </w:r>
      <w:r w:rsidR="003404BD">
        <w:t xml:space="preserve"> in a degree</w:t>
      </w:r>
      <w:r w:rsidR="00317477">
        <w:t xml:space="preserve"> that</w:t>
      </w:r>
      <w:r w:rsidR="003404BD">
        <w:t xml:space="preserve"> the approaches discussed earlier cannot</w:t>
      </w:r>
      <w:r w:rsidR="000670D8">
        <w:t xml:space="preserve"> guarantee</w:t>
      </w:r>
      <w:r w:rsidR="003404BD">
        <w:t>.</w:t>
      </w:r>
      <w:r w:rsidR="000670D8">
        <w:t xml:space="preserve"> </w:t>
      </w:r>
      <w:r w:rsidR="00C26C59">
        <w:t xml:space="preserve">Because </w:t>
      </w:r>
      <w:r w:rsidR="000670D8">
        <w:t xml:space="preserve">a virtualized application is </w:t>
      </w:r>
      <w:r w:rsidR="002A5B5E">
        <w:t xml:space="preserve">partly </w:t>
      </w:r>
      <w:r w:rsidR="001C669D">
        <w:t>isolated from the OS, it can be</w:t>
      </w:r>
      <w:r w:rsidR="00F21C41">
        <w:t xml:space="preserve"> </w:t>
      </w:r>
      <w:r w:rsidR="000670D8">
        <w:t>ported across distribution boundaries</w:t>
      </w:r>
      <w:r w:rsidR="001C669D">
        <w:t xml:space="preserve"> more easily</w:t>
      </w:r>
      <w:r w:rsidR="003438DA">
        <w:t xml:space="preserve">. </w:t>
      </w:r>
      <w:r w:rsidR="005F4BAB">
        <w:t>The cloudlet architecture implem</w:t>
      </w:r>
      <w:r w:rsidR="00C26C59">
        <w:t>entation in this thesis uses</w:t>
      </w:r>
      <w:r w:rsidR="005F4BAB">
        <w:t xml:space="preserve"> application virtualization tools to package the application for its transfer to the cloudlet.</w:t>
      </w:r>
      <w:r w:rsidR="002A1A37">
        <w:t xml:space="preserve"> The next</w:t>
      </w:r>
      <w:r w:rsidR="00C26C59">
        <w:t xml:space="preserve"> section presents</w:t>
      </w:r>
      <w:r w:rsidR="002A1A37">
        <w:t xml:space="preserve"> </w:t>
      </w:r>
      <w:r w:rsidR="00D44855">
        <w:t>basic design goals of this implementation along with an introduction to the application virtuali</w:t>
      </w:r>
      <w:r w:rsidR="00C26C59">
        <w:t>zation tools that were used</w:t>
      </w:r>
      <w:r w:rsidR="00D44855">
        <w:t>.</w:t>
      </w:r>
    </w:p>
    <w:p w14:paraId="604894D5" w14:textId="77777777" w:rsidR="0078313E" w:rsidRDefault="001821FE" w:rsidP="00470BF1">
      <w:pPr>
        <w:pStyle w:val="berschrift1"/>
      </w:pPr>
      <w:bookmarkStart w:id="55" w:name="_Toc337667973"/>
      <w:r>
        <w:lastRenderedPageBreak/>
        <w:t>A</w:t>
      </w:r>
      <w:r w:rsidR="00AB1779">
        <w:t>pplication Virtualization for Cloudlets</w:t>
      </w:r>
      <w:bookmarkEnd w:id="55"/>
    </w:p>
    <w:p w14:paraId="5B8298CD" w14:textId="77777777" w:rsidR="009B754E" w:rsidRDefault="00E66C83" w:rsidP="009B754E">
      <w:pPr>
        <w:pStyle w:val="berschrift2"/>
      </w:pPr>
      <w:bookmarkStart w:id="56" w:name="_Toc337667974"/>
      <w:r>
        <w:t>Design G</w:t>
      </w:r>
      <w:r w:rsidR="00136148">
        <w:t>oal</w:t>
      </w:r>
      <w:r w:rsidR="00BB5B20">
        <w:t>s</w:t>
      </w:r>
      <w:bookmarkEnd w:id="56"/>
    </w:p>
    <w:p w14:paraId="3C2CE01E" w14:textId="77777777" w:rsidR="00387D0E" w:rsidRDefault="00C32980" w:rsidP="00C32980">
      <w:r>
        <w:t>Th</w:t>
      </w:r>
      <w:r w:rsidR="003B6E24">
        <w:t>e</w:t>
      </w:r>
      <w:r>
        <w:t xml:space="preserve"> cloudlet architecture implementation </w:t>
      </w:r>
      <w:r w:rsidR="003B6E24">
        <w:t xml:space="preserve">in this thesis </w:t>
      </w:r>
      <w:r>
        <w:t>uses application virtu</w:t>
      </w:r>
      <w:r w:rsidR="00F44648">
        <w:t>alization techniques to support</w:t>
      </w:r>
      <w:r w:rsidR="00D03AB5">
        <w:t xml:space="preserve"> </w:t>
      </w:r>
      <w:r>
        <w:t>design goals</w:t>
      </w:r>
      <w:r w:rsidR="00D03AB5">
        <w:t xml:space="preserve"> that</w:t>
      </w:r>
      <w:r w:rsidR="006F4E04">
        <w:t xml:space="preserve"> we chose for our implementation</w:t>
      </w:r>
      <w:r>
        <w:t>.</w:t>
      </w:r>
      <w:r w:rsidR="006F4E04">
        <w:t xml:space="preserve"> </w:t>
      </w:r>
      <w:r w:rsidR="00AB129B">
        <w:t>The main design goals can be described with the words</w:t>
      </w:r>
      <w:r w:rsidR="00F44648">
        <w:t xml:space="preserve"> simplicity, generality and quick</w:t>
      </w:r>
      <w:r w:rsidR="00AB129B">
        <w:t xml:space="preserve"> response.</w:t>
      </w:r>
    </w:p>
    <w:p w14:paraId="209EAB1A" w14:textId="77777777" w:rsidR="004B03DD" w:rsidRDefault="004B03DD" w:rsidP="008C2C26">
      <w:pPr>
        <w:pStyle w:val="berschrift"/>
        <w:numPr>
          <w:ilvl w:val="0"/>
          <w:numId w:val="0"/>
        </w:numPr>
        <w:ind w:left="1080" w:hanging="360"/>
      </w:pPr>
      <w:r>
        <w:t>Simplicity</w:t>
      </w:r>
    </w:p>
    <w:p w14:paraId="0216D3E0" w14:textId="77777777" w:rsidR="004B03DD" w:rsidRDefault="004B03DD" w:rsidP="008C2C26">
      <w:pPr>
        <w:ind w:left="720"/>
      </w:pPr>
      <w:r>
        <w:t>Setting up a cloudlet should be convenient and</w:t>
      </w:r>
      <w:r w:rsidR="003B6E24">
        <w:t xml:space="preserve"> accomplished in short time without major changes to the system. </w:t>
      </w:r>
      <w:r w:rsidR="00BA4E0D">
        <w:t>Making a</w:t>
      </w:r>
      <w:r w:rsidR="00327C80">
        <w:t>n application ready for</w:t>
      </w:r>
      <w:r w:rsidR="00BA4E0D">
        <w:t xml:space="preserve"> deploy</w:t>
      </w:r>
      <w:r w:rsidR="00327C80">
        <w:t>ment</w:t>
      </w:r>
      <w:r w:rsidR="00BA4E0D">
        <w:t xml:space="preserve"> on a cloudlet should be easy and avoid manual overhead. Cloudlet </w:t>
      </w:r>
      <w:r w:rsidR="00451E93">
        <w:t>d</w:t>
      </w:r>
      <w:r w:rsidR="00BA4E0D">
        <w:t xml:space="preserve">iscovery </w:t>
      </w:r>
      <w:r w:rsidR="00A16154">
        <w:t>should</w:t>
      </w:r>
      <w:r w:rsidR="00BA4E0D">
        <w:t xml:space="preserve"> not require any action from the user. Offloading to the cloudlet, i.e. </w:t>
      </w:r>
      <w:r w:rsidR="00F33CFF">
        <w:t>shipping deployable</w:t>
      </w:r>
      <w:r w:rsidR="002E1FAB">
        <w:t xml:space="preserve"> </w:t>
      </w:r>
      <w:proofErr w:type="gramStart"/>
      <w:r w:rsidR="002C0DC1">
        <w:t>applications,</w:t>
      </w:r>
      <w:proofErr w:type="gramEnd"/>
      <w:r w:rsidR="00BA4E0D">
        <w:t xml:space="preserve"> must be intuitive and simple.</w:t>
      </w:r>
      <w:r w:rsidR="00671D05">
        <w:t xml:space="preserve"> The change from deployment p</w:t>
      </w:r>
      <w:r w:rsidR="005C4D82">
        <w:t>hase</w:t>
      </w:r>
      <w:r w:rsidR="00671D05">
        <w:t xml:space="preserve"> to the actual application usage</w:t>
      </w:r>
      <w:r w:rsidR="005C4D82">
        <w:t xml:space="preserve"> phase</w:t>
      </w:r>
      <w:r w:rsidR="00671D05">
        <w:t xml:space="preserve"> has to be seamless.</w:t>
      </w:r>
      <w:r w:rsidR="007C1A57">
        <w:t xml:space="preserve"> The user must not have to worry about internals like IP addresses and ports.</w:t>
      </w:r>
    </w:p>
    <w:p w14:paraId="40CADA2B" w14:textId="77777777" w:rsidR="00894029" w:rsidRDefault="00894029" w:rsidP="008C2C26">
      <w:pPr>
        <w:pStyle w:val="berschrift"/>
        <w:numPr>
          <w:ilvl w:val="0"/>
          <w:numId w:val="0"/>
        </w:numPr>
        <w:ind w:left="1077" w:hanging="357"/>
      </w:pPr>
      <w:r>
        <w:t>Generality</w:t>
      </w:r>
    </w:p>
    <w:p w14:paraId="41207A64" w14:textId="77777777" w:rsidR="00894029" w:rsidRDefault="0051751B" w:rsidP="008C2C26">
      <w:pPr>
        <w:ind w:left="720"/>
      </w:pPr>
      <w:r>
        <w:t>Packaged a</w:t>
      </w:r>
      <w:r w:rsidR="00E462FB">
        <w:t xml:space="preserve">pplications should </w:t>
      </w:r>
      <w:r w:rsidR="00E376F2">
        <w:t xml:space="preserve">be </w:t>
      </w:r>
      <w:r w:rsidR="00D067CE">
        <w:t xml:space="preserve">only </w:t>
      </w:r>
      <w:r w:rsidR="00E376F2">
        <w:t>loosely coupled</w:t>
      </w:r>
      <w:r>
        <w:t xml:space="preserve"> to the operating system, therefore should run on many cloudlets</w:t>
      </w:r>
      <w:r w:rsidR="00E462FB">
        <w:t xml:space="preserve">. </w:t>
      </w:r>
      <w:r>
        <w:t>As a consequence, the cloudlet should allow updates an</w:t>
      </w:r>
      <w:r w:rsidR="004A14CD">
        <w:t xml:space="preserve">d upgrades without breaking </w:t>
      </w:r>
      <w:r>
        <w:t>functionality. All applications that are not too deeply integrated in</w:t>
      </w:r>
      <w:r w:rsidR="000665A7">
        <w:t>to</w:t>
      </w:r>
      <w:r>
        <w:t xml:space="preserve"> the operating system or specific to special hardware should be eligible for offloading to the cloudlet.</w:t>
      </w:r>
    </w:p>
    <w:p w14:paraId="160425D9" w14:textId="77777777" w:rsidR="00E133BD" w:rsidRDefault="00F44648" w:rsidP="008C2C26">
      <w:pPr>
        <w:pStyle w:val="berschrift"/>
        <w:numPr>
          <w:ilvl w:val="0"/>
          <w:numId w:val="0"/>
        </w:numPr>
        <w:ind w:left="1077" w:hanging="357"/>
      </w:pPr>
      <w:r>
        <w:t>Quick</w:t>
      </w:r>
      <w:r w:rsidR="00E133BD">
        <w:t xml:space="preserve"> Response</w:t>
      </w:r>
    </w:p>
    <w:p w14:paraId="382CAF4E" w14:textId="77777777" w:rsidR="00E133BD" w:rsidRDefault="00E133BD" w:rsidP="008C2C26">
      <w:pPr>
        <w:ind w:left="720"/>
      </w:pPr>
      <w:r>
        <w:t>The time from the user selecting an application for offload and the application to be ready for use should be reasonably small.</w:t>
      </w:r>
      <w:r w:rsidR="009257FF">
        <w:t xml:space="preserve"> The user must be able to track the deployment progress by </w:t>
      </w:r>
      <w:r w:rsidR="006E6607">
        <w:t>receiving</w:t>
      </w:r>
      <w:r w:rsidR="009257FF">
        <w:t xml:space="preserve"> progress messages from the cloudlet.</w:t>
      </w:r>
    </w:p>
    <w:p w14:paraId="254E0307" w14:textId="5C89EB1C" w:rsidR="00E73AC0" w:rsidRPr="004B03DD" w:rsidRDefault="00E73AC0" w:rsidP="00E462FB">
      <w:r>
        <w:t xml:space="preserve">Application virtualization can address these goals because it does not request any code modifications and provides a high degree of application portability. The file size of the virtualized application strongly influences the time until the application is ready for use by the mobile device. </w:t>
      </w:r>
      <w:r w:rsidR="002E16B6">
        <w:t xml:space="preserve">Application virtualization </w:t>
      </w:r>
      <w:r w:rsidR="00FB6122">
        <w:t>tools package</w:t>
      </w:r>
      <w:r w:rsidR="002E16B6">
        <w:t xml:space="preserve"> only</w:t>
      </w:r>
      <w:r>
        <w:t xml:space="preserve"> </w:t>
      </w:r>
      <w:r w:rsidR="00FB6122">
        <w:t xml:space="preserve">those </w:t>
      </w:r>
      <w:r>
        <w:t xml:space="preserve">dependencies that are necessary for portability, </w:t>
      </w:r>
      <w:r w:rsidR="00E6015D">
        <w:t xml:space="preserve">thus </w:t>
      </w:r>
      <w:r>
        <w:t xml:space="preserve">keeping the file size </w:t>
      </w:r>
      <w:r w:rsidR="00E6015D">
        <w:t>small.</w:t>
      </w:r>
    </w:p>
    <w:p w14:paraId="3CD6E628" w14:textId="77777777" w:rsidR="00E6184B" w:rsidRDefault="00E6184B" w:rsidP="00E6184B">
      <w:pPr>
        <w:pStyle w:val="berschrift2"/>
      </w:pPr>
      <w:bookmarkStart w:id="57" w:name="_Ref334713501"/>
      <w:bookmarkStart w:id="58" w:name="_Toc337667975"/>
      <w:r>
        <w:lastRenderedPageBreak/>
        <w:t xml:space="preserve">Application </w:t>
      </w:r>
      <w:r w:rsidR="009B754E">
        <w:t>Virtualization Tools</w:t>
      </w:r>
      <w:bookmarkEnd w:id="57"/>
      <w:bookmarkEnd w:id="58"/>
    </w:p>
    <w:p w14:paraId="1B48525E" w14:textId="19138F67" w:rsidR="00A3571B" w:rsidRPr="00A3571B" w:rsidRDefault="00A3571B" w:rsidP="00A3571B">
      <w:r>
        <w:t xml:space="preserve">We used two tools for creating and executing virtualized applications; one for Linux and one for Windows systems. These two have been chosen because both are freely available and </w:t>
      </w:r>
      <w:r w:rsidR="00A46FCA">
        <w:t>are</w:t>
      </w:r>
      <w:r>
        <w:t xml:space="preserve"> </w:t>
      </w:r>
      <w:r w:rsidR="00FB6122">
        <w:t>among</w:t>
      </w:r>
      <w:r w:rsidR="00D80B2D">
        <w:t xml:space="preserve"> </w:t>
      </w:r>
      <w:r>
        <w:t xml:space="preserve">the most </w:t>
      </w:r>
      <w:proofErr w:type="gramStart"/>
      <w:r>
        <w:t xml:space="preserve">mature </w:t>
      </w:r>
      <w:r w:rsidR="00FB6122">
        <w:t xml:space="preserve"> non</w:t>
      </w:r>
      <w:proofErr w:type="gramEnd"/>
      <w:r w:rsidR="00FB6122">
        <w:t>-commercial tools</w:t>
      </w:r>
      <w:r>
        <w:t>.</w:t>
      </w:r>
    </w:p>
    <w:p w14:paraId="408C9EB7" w14:textId="77777777" w:rsidR="009B754E" w:rsidRDefault="009B754E" w:rsidP="009B754E">
      <w:pPr>
        <w:pStyle w:val="berschrift3"/>
      </w:pPr>
      <w:bookmarkStart w:id="59" w:name="_Toc337667976"/>
      <w:r>
        <w:t>CDE</w:t>
      </w:r>
      <w:bookmarkEnd w:id="59"/>
    </w:p>
    <w:p w14:paraId="6DB19FA7" w14:textId="7B3F64A0" w:rsidR="0077667F" w:rsidRDefault="00B35C05" w:rsidP="00B35C05">
      <w:r>
        <w:t xml:space="preserve">CDE is short for </w:t>
      </w:r>
      <w:r w:rsidRPr="00B35C05">
        <w:rPr>
          <w:rStyle w:val="Hervorhebung"/>
        </w:rPr>
        <w:t>C</w:t>
      </w:r>
      <w:r>
        <w:t xml:space="preserve">ode, </w:t>
      </w:r>
      <w:r w:rsidRPr="00B35C05">
        <w:rPr>
          <w:rStyle w:val="Hervorhebung"/>
        </w:rPr>
        <w:t>D</w:t>
      </w:r>
      <w:r>
        <w:t xml:space="preserve">ata and </w:t>
      </w:r>
      <w:r w:rsidRPr="00B35C05">
        <w:rPr>
          <w:rStyle w:val="Hervorhebung"/>
        </w:rPr>
        <w:t>E</w:t>
      </w:r>
      <w:r>
        <w:t>nvironment and has been developed</w:t>
      </w:r>
      <w:r w:rsidR="0035094D">
        <w:t xml:space="preserve"> as an application </w:t>
      </w:r>
      <w:proofErr w:type="spellStart"/>
      <w:r w:rsidR="0035094D">
        <w:t>virtualizer</w:t>
      </w:r>
      <w:proofErr w:type="spellEnd"/>
      <w:r w:rsidR="0035094D">
        <w:t xml:space="preserve"> for Linux</w:t>
      </w:r>
      <w:r>
        <w:t xml:space="preserve"> by Philip J. </w:t>
      </w:r>
      <w:proofErr w:type="spellStart"/>
      <w:r>
        <w:t>Guo</w:t>
      </w:r>
      <w:proofErr w:type="spellEnd"/>
      <w:r>
        <w:t xml:space="preserve"> and Dawson </w:t>
      </w:r>
      <w:proofErr w:type="spellStart"/>
      <w:r>
        <w:t>Engler</w:t>
      </w:r>
      <w:proofErr w:type="spellEnd"/>
      <w:r>
        <w:t>. The following</w:t>
      </w:r>
      <w:r w:rsidR="00B446AC">
        <w:t xml:space="preserve"> section</w:t>
      </w:r>
      <w:r>
        <w:t xml:space="preserve"> introduces CDE and </w:t>
      </w:r>
      <w:r w:rsidR="00B446AC">
        <w:t>summarizes content from</w:t>
      </w:r>
      <w:r>
        <w:t xml:space="preserve"> </w:t>
      </w:r>
      <w:sdt>
        <w:sdtPr>
          <w:id w:val="583425461"/>
          <w:citation/>
        </w:sdtPr>
        <w:sdtEndPr/>
        <w:sdtContent>
          <w:r>
            <w:fldChar w:fldCharType="begin"/>
          </w:r>
          <w:r w:rsidR="008930DC">
            <w:instrText xml:space="preserve">CITATION Guo11 \l 1031 </w:instrText>
          </w:r>
          <w:r>
            <w:fldChar w:fldCharType="separate"/>
          </w:r>
          <w:r w:rsidR="002A4246" w:rsidRPr="002A4246">
            <w:rPr>
              <w:noProof/>
            </w:rPr>
            <w:t>[26]</w:t>
          </w:r>
          <w:r>
            <w:fldChar w:fldCharType="end"/>
          </w:r>
        </w:sdtContent>
      </w:sdt>
      <w:r>
        <w:t>.</w:t>
      </w:r>
      <w:r w:rsidR="005F1AC6">
        <w:t xml:space="preserve"> </w:t>
      </w:r>
    </w:p>
    <w:p w14:paraId="5246CD51" w14:textId="619C7736" w:rsidR="00B35C05" w:rsidRDefault="005F1AC6" w:rsidP="003D719B">
      <w:r>
        <w:t>CDE allows virtualizing</w:t>
      </w:r>
      <w:r w:rsidR="00B446AC">
        <w:t xml:space="preserve"> applications by monitoring</w:t>
      </w:r>
      <w:r w:rsidR="0077667F">
        <w:t xml:space="preserve"> its</w:t>
      </w:r>
      <w:r>
        <w:t xml:space="preserve"> execution. Through the </w:t>
      </w:r>
      <w:proofErr w:type="spellStart"/>
      <w:r w:rsidRPr="005F1AC6">
        <w:rPr>
          <w:rStyle w:val="Hervorhebung"/>
        </w:rPr>
        <w:t>ptrace</w:t>
      </w:r>
      <w:proofErr w:type="spellEnd"/>
      <w:r>
        <w:t xml:space="preserve"> system call </w:t>
      </w:r>
      <w:sdt>
        <w:sdtPr>
          <w:id w:val="1523046666"/>
          <w:citation/>
        </w:sdtPr>
        <w:sdtEndPr/>
        <w:sdtContent>
          <w:r>
            <w:fldChar w:fldCharType="begin"/>
          </w:r>
          <w:r w:rsidRPr="005F1AC6">
            <w:instrText xml:space="preserve"> CITATION ptr12 \l 1031 </w:instrText>
          </w:r>
          <w:r>
            <w:fldChar w:fldCharType="separate"/>
          </w:r>
          <w:r w:rsidR="002A4246" w:rsidRPr="002A4246">
            <w:rPr>
              <w:noProof/>
            </w:rPr>
            <w:t>[27]</w:t>
          </w:r>
          <w:r>
            <w:fldChar w:fldCharType="end"/>
          </w:r>
        </w:sdtContent>
      </w:sdt>
      <w:r>
        <w:t xml:space="preserve"> </w:t>
      </w:r>
      <w:r w:rsidR="00B446AC">
        <w:t>the supervising CDE program finds</w:t>
      </w:r>
      <w:r>
        <w:t xml:space="preserve"> </w:t>
      </w:r>
      <w:r w:rsidR="00B446AC">
        <w:t>files that have been accessed during execution</w:t>
      </w:r>
      <w:r>
        <w:t xml:space="preserve"> and </w:t>
      </w:r>
      <w:r w:rsidR="00BC5F60">
        <w:t xml:space="preserve">then </w:t>
      </w:r>
      <w:r>
        <w:t xml:space="preserve">packages them. The resulting package </w:t>
      </w:r>
      <w:r w:rsidR="000461D8">
        <w:t xml:space="preserve">also </w:t>
      </w:r>
      <w:r>
        <w:t xml:space="preserve">contains </w:t>
      </w:r>
      <w:r w:rsidR="006C6418">
        <w:t>the</w:t>
      </w:r>
      <w:r w:rsidR="000461D8">
        <w:t xml:space="preserve"> environment settings and the</w:t>
      </w:r>
      <w:r w:rsidR="006C6418">
        <w:t xml:space="preserve"> CDE runtime environment</w:t>
      </w:r>
      <w:r w:rsidR="000461D8">
        <w:t>,</w:t>
      </w:r>
      <w:r w:rsidR="0036315E">
        <w:t xml:space="preserve"> which executes the virtual</w:t>
      </w:r>
      <w:r w:rsidR="006C6418">
        <w:t xml:space="preserve"> application.</w:t>
      </w:r>
      <w:r w:rsidR="00164AD4">
        <w:t xml:space="preserve"> </w:t>
      </w:r>
      <w:r w:rsidR="009D4DC3">
        <w:t xml:space="preserve">The original directory structure </w:t>
      </w:r>
      <w:r w:rsidR="00D92267">
        <w:t>that contains</w:t>
      </w:r>
      <w:r w:rsidR="009D4DC3">
        <w:t xml:space="preserve"> the accessed files is mirrored </w:t>
      </w:r>
      <w:r w:rsidR="00CD76D0">
        <w:t>inside</w:t>
      </w:r>
      <w:r w:rsidR="00D92267">
        <w:t xml:space="preserve"> the package. Every </w:t>
      </w:r>
      <w:r w:rsidR="009D4DC3">
        <w:t>time the virtualize</w:t>
      </w:r>
      <w:r w:rsidR="00D92267">
        <w:t xml:space="preserve">d application tries to access a </w:t>
      </w:r>
      <w:r w:rsidR="009D4DC3">
        <w:t>file, th</w:t>
      </w:r>
      <w:r w:rsidR="00D92267">
        <w:t>e corresponding system call is</w:t>
      </w:r>
      <w:r w:rsidR="009D4DC3">
        <w:t xml:space="preserve"> </w:t>
      </w:r>
      <w:r w:rsidR="007A28DA">
        <w:t>interce</w:t>
      </w:r>
      <w:r w:rsidR="000312E8">
        <w:t>pted by the CDE runtime, which serves as</w:t>
      </w:r>
      <w:r w:rsidR="007A28DA">
        <w:t xml:space="preserve"> an additional layer between the original application and the operating system. Instead of accessing the original file path, the path is </w:t>
      </w:r>
      <w:r w:rsidR="004A1381">
        <w:t xml:space="preserve">then </w:t>
      </w:r>
      <w:r w:rsidR="007A28DA">
        <w:t>changed to the corresponding location within the</w:t>
      </w:r>
      <w:r w:rsidR="00AF4365">
        <w:t xml:space="preserve"> package. This way</w:t>
      </w:r>
      <w:r w:rsidR="007A28DA">
        <w:t xml:space="preserve"> accessed libraries and data are independent from the operating system on which th</w:t>
      </w:r>
      <w:r w:rsidR="00946356">
        <w:t>e virtualized application is executed</w:t>
      </w:r>
      <w:r w:rsidR="007A28DA">
        <w:t>.</w:t>
      </w:r>
      <w:r w:rsidR="00F952EF">
        <w:t xml:space="preserve"> The authors indicate</w:t>
      </w:r>
      <w:r w:rsidR="003D719B">
        <w:t xml:space="preserve"> that “packages created today</w:t>
      </w:r>
      <w:r w:rsidR="006D332C">
        <w:t xml:space="preserve"> [in 2011]</w:t>
      </w:r>
      <w:r w:rsidR="003D719B">
        <w:t xml:space="preserve"> will run fine on Linux 2.6 </w:t>
      </w:r>
      <w:proofErr w:type="spellStart"/>
      <w:r w:rsidR="003D719B">
        <w:t>distros</w:t>
      </w:r>
      <w:proofErr w:type="spellEnd"/>
      <w:r w:rsidR="003D719B">
        <w:t xml:space="preserve"> from several years in the future” (p.4) </w:t>
      </w:r>
      <w:sdt>
        <w:sdtPr>
          <w:id w:val="-800449046"/>
          <w:citation/>
        </w:sdtPr>
        <w:sdtEndPr/>
        <w:sdtContent>
          <w:r w:rsidR="003D719B">
            <w:fldChar w:fldCharType="begin"/>
          </w:r>
          <w:r w:rsidR="008930DC">
            <w:instrText xml:space="preserve">CITATION Guo11 \l 1031 </w:instrText>
          </w:r>
          <w:r w:rsidR="003D719B">
            <w:fldChar w:fldCharType="separate"/>
          </w:r>
          <w:r w:rsidR="002A4246" w:rsidRPr="002A4246">
            <w:rPr>
              <w:noProof/>
            </w:rPr>
            <w:t>[26]</w:t>
          </w:r>
          <w:r w:rsidR="003D719B">
            <w:fldChar w:fldCharType="end"/>
          </w:r>
        </w:sdtContent>
      </w:sdt>
      <w:r w:rsidR="003D719B">
        <w:t>.</w:t>
      </w:r>
    </w:p>
    <w:p w14:paraId="013F7BD0" w14:textId="6D0CB6A7" w:rsidR="007C2BD2" w:rsidRPr="00B35C05" w:rsidRDefault="007C2BD2" w:rsidP="00B35C05">
      <w:r>
        <w:t xml:space="preserve">The package can be configured to allow access to specified file paths outside its sandbox. </w:t>
      </w:r>
      <w:r w:rsidR="005C2002">
        <w:t>C</w:t>
      </w:r>
      <w:r>
        <w:t xml:space="preserve">DE does not guarantee </w:t>
      </w:r>
      <w:r w:rsidR="00D92267">
        <w:t>t</w:t>
      </w:r>
      <w:r>
        <w:t xml:space="preserve">o include all dependencies in the package. </w:t>
      </w:r>
      <w:r w:rsidR="004B449D">
        <w:t>In general, e</w:t>
      </w:r>
      <w:r>
        <w:t>very tool that automatically detects dependencies is incapable of fin</w:t>
      </w:r>
      <w:r w:rsidR="007B0C9C">
        <w:t xml:space="preserve">ding </w:t>
      </w:r>
      <w:r w:rsidR="004B449D">
        <w:t>every dependency</w:t>
      </w:r>
      <w:r w:rsidR="007B0C9C">
        <w:t xml:space="preserve">. </w:t>
      </w:r>
      <w:r w:rsidR="005C2002">
        <w:t xml:space="preserve">In order to find all files that could </w:t>
      </w:r>
      <w:r w:rsidR="00D92267">
        <w:t xml:space="preserve">theoretically </w:t>
      </w:r>
      <w:r w:rsidR="005C2002">
        <w:t xml:space="preserve">be accessed, every possible control path has to be examined. </w:t>
      </w:r>
      <w:r w:rsidR="000748E7">
        <w:t>T</w:t>
      </w:r>
      <w:r w:rsidR="005C2002">
        <w:t xml:space="preserve">his is an </w:t>
      </w:r>
      <w:proofErr w:type="spellStart"/>
      <w:r w:rsidR="005C2002">
        <w:t>undecidable</w:t>
      </w:r>
      <w:proofErr w:type="spellEnd"/>
      <w:r w:rsidR="005C2002">
        <w:t xml:space="preserve"> problem</w:t>
      </w:r>
      <w:r w:rsidR="002C7F5E">
        <w:t>;</w:t>
      </w:r>
      <w:r w:rsidR="00F952EF">
        <w:t xml:space="preserve"> </w:t>
      </w:r>
      <w:r w:rsidR="00D92267">
        <w:t>solving it</w:t>
      </w:r>
      <w:r w:rsidR="00F952EF">
        <w:t xml:space="preserve"> would induce that </w:t>
      </w:r>
      <w:r w:rsidR="006E391C">
        <w:t>the program’s behavior could</w:t>
      </w:r>
      <w:r w:rsidR="00F952EF">
        <w:t xml:space="preserve"> </w:t>
      </w:r>
      <w:r w:rsidR="006E391C">
        <w:t xml:space="preserve">be </w:t>
      </w:r>
      <w:r w:rsidR="009325C8">
        <w:t>predict</w:t>
      </w:r>
      <w:r w:rsidR="006E391C">
        <w:t>ed</w:t>
      </w:r>
      <w:r w:rsidR="009325C8">
        <w:t xml:space="preserve"> </w:t>
      </w:r>
      <w:r w:rsidR="00D92267">
        <w:t>before</w:t>
      </w:r>
      <w:r w:rsidR="008F248E">
        <w:t xml:space="preserve"> executing it</w:t>
      </w:r>
      <w:r w:rsidR="005C2002">
        <w:t>. Especially applications</w:t>
      </w:r>
      <w:r w:rsidR="007E7364">
        <w:t xml:space="preserve"> that</w:t>
      </w:r>
      <w:r w:rsidR="005C2002">
        <w:t xml:space="preserve"> implement a plugin structure and load libra</w:t>
      </w:r>
      <w:r w:rsidR="007E7364">
        <w:t>ries dynamically during runtime</w:t>
      </w:r>
      <w:r w:rsidR="005C2002">
        <w:t xml:space="preserve"> are likely to miss dependencies after virtualization. To face this issue, the CDE packager </w:t>
      </w:r>
      <w:r w:rsidR="00865549">
        <w:t xml:space="preserve">can be run </w:t>
      </w:r>
      <w:r w:rsidR="005C2002">
        <w:t>several times; each time adding files that have newly been accessed by the application.</w:t>
      </w:r>
      <w:r w:rsidR="00012D03">
        <w:t xml:space="preserve"> It is also possible to add files manually to the package</w:t>
      </w:r>
      <w:r w:rsidR="007E7364">
        <w:t>.</w:t>
      </w:r>
      <w:r w:rsidR="00012D03">
        <w:t xml:space="preserve"> </w:t>
      </w:r>
      <w:r w:rsidR="007E7364">
        <w:t>This</w:t>
      </w:r>
      <w:r w:rsidR="00012D03">
        <w:t xml:space="preserve"> is the preferred way when deeper knowledge</w:t>
      </w:r>
      <w:r w:rsidR="00BA2367">
        <w:t xml:space="preserve"> about the application exists</w:t>
      </w:r>
      <w:r w:rsidR="00DD08CD">
        <w:t>.</w:t>
      </w:r>
    </w:p>
    <w:p w14:paraId="7B7D96CD" w14:textId="77777777" w:rsidR="009B754E" w:rsidRDefault="009B754E" w:rsidP="009B754E">
      <w:pPr>
        <w:pStyle w:val="berschrift3"/>
      </w:pPr>
      <w:bookmarkStart w:id="60" w:name="_Toc337667977"/>
      <w:proofErr w:type="spellStart"/>
      <w:r>
        <w:t>Cameyo</w:t>
      </w:r>
      <w:bookmarkEnd w:id="60"/>
      <w:proofErr w:type="spellEnd"/>
    </w:p>
    <w:p w14:paraId="1C0F382D" w14:textId="04AAADFC" w:rsidR="00834A42" w:rsidRDefault="00834A42" w:rsidP="00834A42">
      <w:proofErr w:type="spellStart"/>
      <w:r>
        <w:t>Cameyo</w:t>
      </w:r>
      <w:proofErr w:type="spellEnd"/>
      <w:r w:rsidR="002D6EF8">
        <w:t xml:space="preserve"> </w:t>
      </w:r>
      <w:sdt>
        <w:sdtPr>
          <w:id w:val="947662530"/>
          <w:citation/>
        </w:sdtPr>
        <w:sdtEndPr/>
        <w:sdtContent>
          <w:r w:rsidR="002D6EF8">
            <w:fldChar w:fldCharType="begin"/>
          </w:r>
          <w:r w:rsidR="002D6EF8" w:rsidRPr="002D6EF8">
            <w:instrText xml:space="preserve"> CITATION Cam12 \l 1031 </w:instrText>
          </w:r>
          <w:r w:rsidR="002D6EF8">
            <w:fldChar w:fldCharType="separate"/>
          </w:r>
          <w:r w:rsidR="002A4246" w:rsidRPr="002A4246">
            <w:rPr>
              <w:noProof/>
            </w:rPr>
            <w:t>[28]</w:t>
          </w:r>
          <w:r w:rsidR="002D6EF8">
            <w:fldChar w:fldCharType="end"/>
          </w:r>
        </w:sdtContent>
      </w:sdt>
      <w:r>
        <w:t xml:space="preserve"> is an application </w:t>
      </w:r>
      <w:proofErr w:type="spellStart"/>
      <w:r>
        <w:t>virtu</w:t>
      </w:r>
      <w:r w:rsidR="003D52D4">
        <w:t>alizer</w:t>
      </w:r>
      <w:proofErr w:type="spellEnd"/>
      <w:r w:rsidR="003D52D4">
        <w:t xml:space="preserve"> for Windows.</w:t>
      </w:r>
      <w:r>
        <w:t xml:space="preserve"> </w:t>
      </w:r>
      <w:r w:rsidR="003D52D4">
        <w:t xml:space="preserve">It </w:t>
      </w:r>
      <w:r>
        <w:t>packages the application and its dependencies into one single .exe file. Different from CDE</w:t>
      </w:r>
      <w:r w:rsidR="0056344A">
        <w:t>,</w:t>
      </w:r>
      <w:r>
        <w:t xml:space="preserve"> which monitors the execution, </w:t>
      </w:r>
      <w:proofErr w:type="spellStart"/>
      <w:r>
        <w:t>Cameyo</w:t>
      </w:r>
      <w:proofErr w:type="spellEnd"/>
      <w:r>
        <w:t xml:space="preserve"> monitors the installation process. It offers two </w:t>
      </w:r>
      <w:r w:rsidR="00DC29D8">
        <w:t>mechanisms for</w:t>
      </w:r>
      <w:r>
        <w:t xml:space="preserve"> accomplishing the </w:t>
      </w:r>
      <w:r>
        <w:lastRenderedPageBreak/>
        <w:t>virtualization. The first is to take a snapshot of the system, then install the application, take another snapshot, and compute the dependencies and modified registry keys</w:t>
      </w:r>
      <w:r w:rsidR="003F6D0C">
        <w:t xml:space="preserve"> from the difference between the</w:t>
      </w:r>
      <w:r>
        <w:t xml:space="preserve">se snapshots. The second </w:t>
      </w:r>
      <w:r w:rsidR="00DC29D8">
        <w:t xml:space="preserve">mechanism does not take snapshots but simulates the installation process, </w:t>
      </w:r>
      <w:r w:rsidR="003F6D0C">
        <w:t xml:space="preserve">meanwhile </w:t>
      </w:r>
      <w:r w:rsidR="00DC29D8">
        <w:t xml:space="preserve">keeping track of all of the installer’s actions. This simulated installation does not have any </w:t>
      </w:r>
      <w:r w:rsidR="005D7F38">
        <w:t xml:space="preserve">permanent </w:t>
      </w:r>
      <w:r w:rsidR="00DC29D8">
        <w:t>effect on the actual system.</w:t>
      </w:r>
    </w:p>
    <w:p w14:paraId="0EEAE566" w14:textId="49E266B6" w:rsidR="002B2391" w:rsidRDefault="00C712CE" w:rsidP="00834A42">
      <w:r>
        <w:t>If the application relies on anything that is not provided by the installer, it has to be added to the package manually.</w:t>
      </w:r>
      <w:r w:rsidR="002B2391">
        <w:t xml:space="preserve"> A </w:t>
      </w:r>
      <w:proofErr w:type="spellStart"/>
      <w:r w:rsidR="002B2391">
        <w:t>Cameyo</w:t>
      </w:r>
      <w:proofErr w:type="spellEnd"/>
      <w:r w:rsidR="002B2391">
        <w:t xml:space="preserve"> package includes its own directory structure and registry. The runtime environment within the package redirect</w:t>
      </w:r>
      <w:r w:rsidR="004052BC">
        <w:t xml:space="preserve">s file and registry accesses into the package. This sandbox can be configured to </w:t>
      </w:r>
      <w:r w:rsidR="008230FE">
        <w:t>permit</w:t>
      </w:r>
      <w:r w:rsidR="004052BC">
        <w:t xml:space="preserve"> access to the files outside the package.</w:t>
      </w:r>
    </w:p>
    <w:p w14:paraId="646F45BB" w14:textId="77777777" w:rsidR="00AB1779" w:rsidRDefault="00AB1779" w:rsidP="00470BF1">
      <w:pPr>
        <w:pStyle w:val="berschrift1"/>
      </w:pPr>
      <w:bookmarkStart w:id="61" w:name="_Ref334905735"/>
      <w:bookmarkStart w:id="62" w:name="_Toc337667978"/>
      <w:r>
        <w:lastRenderedPageBreak/>
        <w:t>Implementation</w:t>
      </w:r>
      <w:bookmarkEnd w:id="61"/>
      <w:bookmarkEnd w:id="62"/>
    </w:p>
    <w:p w14:paraId="1BD3024F" w14:textId="0AE51435" w:rsidR="00B5631A" w:rsidRPr="00B5631A" w:rsidRDefault="00865549" w:rsidP="00B5631A">
      <w:r>
        <w:t>T</w:t>
      </w:r>
      <w:r w:rsidR="00B5631A">
        <w:t>his section describe</w:t>
      </w:r>
      <w:r>
        <w:t>s the implementation of the application virtualization based c</w:t>
      </w:r>
      <w:r w:rsidR="00B5631A">
        <w:t>loudlet cyber foraging system. First, the basic architecture and the components within it are introduced. Then the interaction that happe</w:t>
      </w:r>
      <w:r>
        <w:t>ns during application offload is examined</w:t>
      </w:r>
      <w:r w:rsidR="00B5631A">
        <w:t>. Finally, some chosen implementation details are discussed.</w:t>
      </w:r>
    </w:p>
    <w:p w14:paraId="090C4F58" w14:textId="77777777" w:rsidR="00E6184B" w:rsidRDefault="0041494F" w:rsidP="00E6184B">
      <w:pPr>
        <w:pStyle w:val="berschrift2"/>
      </w:pPr>
      <w:bookmarkStart w:id="63" w:name="_Toc337667979"/>
      <w:r>
        <w:t xml:space="preserve">Basic </w:t>
      </w:r>
      <w:r w:rsidR="00E6184B">
        <w:t>Architecture</w:t>
      </w:r>
      <w:bookmarkEnd w:id="63"/>
    </w:p>
    <w:p w14:paraId="384C90C0" w14:textId="4CD80FB3" w:rsidR="00B5631A" w:rsidRDefault="00F14B46" w:rsidP="00B5631A">
      <w:r>
        <w:t xml:space="preserve">The two basic actors in our architecture are the mobile device and the cloudlet host, which is a machine that lends its resources to the mobile device. </w:t>
      </w:r>
      <w:r w:rsidR="00401E67">
        <w:t>All devices are connected to the same</w:t>
      </w:r>
      <w:r w:rsidR="004B067D">
        <w:t xml:space="preserve"> subnet within a</w:t>
      </w:r>
      <w:r w:rsidR="00401E67">
        <w:t xml:space="preserve"> wireless network. </w:t>
      </w:r>
      <w:r>
        <w:t xml:space="preserve">The cloudlet host runs a hypervisor to </w:t>
      </w:r>
      <w:r w:rsidR="00B2787F">
        <w:t>host</w:t>
      </w:r>
      <w:r>
        <w:t xml:space="preserve"> </w:t>
      </w:r>
      <w:r w:rsidR="004A3114">
        <w:t xml:space="preserve">multiple </w:t>
      </w:r>
      <w:r w:rsidR="00B2787F">
        <w:t>virtual m</w:t>
      </w:r>
      <w:r>
        <w:t>achines. These different VMs provide a selection of various operating system versions. The mobile device may choose one distribution among these VMs as a target</w:t>
      </w:r>
      <w:r w:rsidR="00F356C9">
        <w:t xml:space="preserve"> system</w:t>
      </w:r>
      <w:r>
        <w:t xml:space="preserve"> for its application offload.</w:t>
      </w:r>
      <w:r w:rsidR="00401E67">
        <w:t xml:space="preserve"> Each VM runs a </w:t>
      </w:r>
      <w:r w:rsidR="00401E67" w:rsidRPr="004B067D">
        <w:rPr>
          <w:rStyle w:val="Hervorhebung"/>
        </w:rPr>
        <w:t>cloudlet server</w:t>
      </w:r>
      <w:r w:rsidR="00401E67">
        <w:t xml:space="preserve"> that </w:t>
      </w:r>
      <w:r w:rsidR="00B84472">
        <w:t xml:space="preserve">publishes information </w:t>
      </w:r>
      <w:r w:rsidR="00305432">
        <w:t xml:space="preserve">to the network </w:t>
      </w:r>
      <w:r w:rsidR="00B84472">
        <w:t xml:space="preserve">about the VM’s operating system and further relevant </w:t>
      </w:r>
      <w:r w:rsidR="00305432">
        <w:t>properties</w:t>
      </w:r>
      <w:r w:rsidR="00B84472">
        <w:t xml:space="preserve">. This information is collected by the </w:t>
      </w:r>
      <w:r w:rsidR="00B84472" w:rsidRPr="004B067D">
        <w:rPr>
          <w:rStyle w:val="Hervorhebung"/>
        </w:rPr>
        <w:t>cloudlet client</w:t>
      </w:r>
      <w:r w:rsidR="00B84472">
        <w:t xml:space="preserve"> that runs on the mobile device. </w:t>
      </w:r>
      <w:r w:rsidR="006820D1">
        <w:t xml:space="preserve">Every cyber foraging capable application is divided into a client and a server. The client is designed to run on the mobile device while the server is to be offloaded to the cloudlet. </w:t>
      </w:r>
      <w:r w:rsidR="00B84472">
        <w:t xml:space="preserve">When the user decides to start a </w:t>
      </w:r>
      <w:proofErr w:type="spellStart"/>
      <w:r w:rsidR="00B84472">
        <w:t>cyber foraging</w:t>
      </w:r>
      <w:proofErr w:type="spellEnd"/>
      <w:r w:rsidR="00B84472">
        <w:t xml:space="preserve"> capable application and the cloudlet client </w:t>
      </w:r>
      <w:r w:rsidR="004B067D">
        <w:t>can find</w:t>
      </w:r>
      <w:r w:rsidR="00B84472">
        <w:t xml:space="preserve"> a suitable cloudlet system, </w:t>
      </w:r>
      <w:r w:rsidR="006820D1">
        <w:t>the cloudlet client starts to transmit the server part to the regarding cloudlet server.</w:t>
      </w:r>
      <w:r w:rsidR="00E1190F">
        <w:t xml:space="preserve"> The server part consists of two items: the </w:t>
      </w:r>
      <w:r w:rsidR="00E1190F" w:rsidRPr="00E1190F">
        <w:rPr>
          <w:rStyle w:val="Hervorhebung"/>
        </w:rPr>
        <w:t>application metadata</w:t>
      </w:r>
      <w:r w:rsidR="00E1190F">
        <w:t xml:space="preserve"> and the </w:t>
      </w:r>
      <w:r w:rsidR="00E1190F" w:rsidRPr="00E1190F">
        <w:rPr>
          <w:rStyle w:val="Hervorhebung"/>
        </w:rPr>
        <w:t>application package</w:t>
      </w:r>
      <w:r w:rsidR="00E1190F">
        <w:t>. The application m</w:t>
      </w:r>
      <w:r w:rsidR="00BD3751">
        <w:t>etadata holds for the offload</w:t>
      </w:r>
      <w:r w:rsidR="00E1190F">
        <w:t xml:space="preserve"> process relevant information; the application package </w:t>
      </w:r>
      <w:r w:rsidR="0006166F">
        <w:t xml:space="preserve">is a compressed archive that </w:t>
      </w:r>
      <w:r w:rsidR="00E1190F">
        <w:t>contains the executable server</w:t>
      </w:r>
      <w:r w:rsidR="00BE43E7">
        <w:t xml:space="preserve"> along with necessary data</w:t>
      </w:r>
      <w:r w:rsidR="00E1190F">
        <w:t>.</w:t>
      </w:r>
      <w:r w:rsidR="0006166F">
        <w:t xml:space="preserve"> After receiving the </w:t>
      </w:r>
      <w:r w:rsidR="00885BB3">
        <w:t>application package</w:t>
      </w:r>
      <w:r w:rsidR="0006166F">
        <w:t xml:space="preserve"> from the mobile cloudlet client, the cloudlet server prepares the retrieved application server for its execution. After signaling the successful start of the application server to the mobile device, the cloudlet client starts the application client</w:t>
      </w:r>
      <w:r w:rsidR="008E1E89">
        <w:t xml:space="preserve">, which </w:t>
      </w:r>
      <w:r w:rsidR="004B067D">
        <w:t>then can</w:t>
      </w:r>
      <w:r w:rsidR="008E1E89">
        <w:t xml:space="preserve"> </w:t>
      </w:r>
      <w:r w:rsidR="0006166F">
        <w:t xml:space="preserve">interact </w:t>
      </w:r>
      <w:r w:rsidR="004B067D">
        <w:t>with the application server. Through</w:t>
      </w:r>
      <w:r w:rsidR="007B45F5">
        <w:t xml:space="preserve"> offloading resource-intensive tasks to the application server, the mobile device</w:t>
      </w:r>
      <w:r w:rsidR="0006166F">
        <w:t xml:space="preserve"> </w:t>
      </w:r>
      <w:r w:rsidR="007B45F5">
        <w:t>exploits the resource-richness of the cloudlet.</w:t>
      </w:r>
    </w:p>
    <w:p w14:paraId="479F0C2C" w14:textId="77777777" w:rsidR="00373314" w:rsidRDefault="00740A72" w:rsidP="00740A72">
      <w:r>
        <w:t xml:space="preserve">Below, </w:t>
      </w:r>
      <w:r>
        <w:fldChar w:fldCharType="begin"/>
      </w:r>
      <w:r>
        <w:instrText xml:space="preserve"> REF _Ref337643968 \h </w:instrText>
      </w:r>
      <w:r>
        <w:fldChar w:fldCharType="separate"/>
      </w:r>
      <w:r w:rsidR="002A4246">
        <w:t xml:space="preserve">Figure </w:t>
      </w:r>
      <w:r w:rsidR="002A4246">
        <w:rPr>
          <w:noProof/>
        </w:rPr>
        <w:t>7</w:t>
      </w:r>
      <w:r>
        <w:fldChar w:fldCharType="end"/>
      </w:r>
      <w:r>
        <w:t xml:space="preserve"> presents the architecture and is then succeeded by a specification of the involved</w:t>
      </w:r>
      <w:r w:rsidR="00373314">
        <w:t xml:space="preserve"> </w:t>
      </w:r>
      <w:r>
        <w:t>components.</w:t>
      </w:r>
    </w:p>
    <w:p w14:paraId="512F66B1" w14:textId="3BA2C1B0" w:rsidR="005266F7" w:rsidRDefault="007F50A4" w:rsidP="00740A72">
      <w:r>
        <w:rPr>
          <w:noProof/>
        </w:rPr>
        <w:lastRenderedPageBreak/>
        <w:drawing>
          <wp:inline distT="0" distB="0" distL="0" distR="0" wp14:anchorId="1B279A61" wp14:editId="595A463E">
            <wp:extent cx="5752465" cy="3402330"/>
            <wp:effectExtent l="0" t="0" r="635" b="7620"/>
            <wp:docPr id="27" name="Grafik 27" descr="C:\Users\Dome\Studium\2012SS\SEI\BAThesisDocs\Thesis\Figures\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e\Studium\2012SS\SEI\BAThesisDocs\Thesis\Figures\SystemArchitectur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2465" cy="3402330"/>
                    </a:xfrm>
                    <a:prstGeom prst="rect">
                      <a:avLst/>
                    </a:prstGeom>
                    <a:noFill/>
                    <a:ln>
                      <a:noFill/>
                    </a:ln>
                  </pic:spPr>
                </pic:pic>
              </a:graphicData>
            </a:graphic>
          </wp:inline>
        </w:drawing>
      </w:r>
    </w:p>
    <w:p w14:paraId="22836C7E" w14:textId="70B250CB" w:rsidR="00C5517D" w:rsidRPr="00C5517D" w:rsidRDefault="005266F7" w:rsidP="005266F7">
      <w:pPr>
        <w:pStyle w:val="Beschriftung"/>
      </w:pPr>
      <w:bookmarkStart w:id="64" w:name="_Ref337643968"/>
      <w:r>
        <w:t xml:space="preserve">Figure </w:t>
      </w:r>
      <w:fldSimple w:instr=" SEQ Figure \* ARABIC ">
        <w:r w:rsidR="002A4246">
          <w:rPr>
            <w:noProof/>
          </w:rPr>
          <w:t>7</w:t>
        </w:r>
      </w:fldSimple>
      <w:bookmarkEnd w:id="64"/>
      <w:r>
        <w:t xml:space="preserve">: </w:t>
      </w:r>
      <w:r w:rsidR="00740A72">
        <w:t>The Cloudlet Cyber Foraging System</w:t>
      </w:r>
      <w:r w:rsidR="00740A72">
        <w:rPr>
          <w:noProof/>
        </w:rPr>
        <w:t xml:space="preserve"> Architecture</w:t>
      </w:r>
    </w:p>
    <w:p w14:paraId="26E5EF99" w14:textId="77777777" w:rsidR="00E3350D" w:rsidRDefault="00E3350D" w:rsidP="00E3350D">
      <w:pPr>
        <w:pStyle w:val="berschrift3"/>
      </w:pPr>
      <w:bookmarkStart w:id="65" w:name="_Toc337667980"/>
      <w:r>
        <w:t>Mobile Device</w:t>
      </w:r>
      <w:bookmarkEnd w:id="65"/>
    </w:p>
    <w:p w14:paraId="5E25818B" w14:textId="77777777" w:rsidR="004520BA" w:rsidRPr="004520BA" w:rsidRDefault="004520BA" w:rsidP="004520BA">
      <w:r>
        <w:t xml:space="preserve">The mobile device is a </w:t>
      </w:r>
      <w:r w:rsidR="007A5AD4">
        <w:t>m</w:t>
      </w:r>
      <w:r>
        <w:t>ulticast supporting device running Android 4.1.</w:t>
      </w:r>
      <w:r w:rsidR="00470D1C">
        <w:t xml:space="preserve"> All parts of a </w:t>
      </w:r>
      <w:proofErr w:type="spellStart"/>
      <w:r w:rsidR="00470D1C">
        <w:t>cyber foraging</w:t>
      </w:r>
      <w:proofErr w:type="spellEnd"/>
      <w:r w:rsidR="00470D1C">
        <w:t xml:space="preserve"> capable application are stored on the device. This includes the application client and the application metadata as well as the application package, which contains the application server.</w:t>
      </w:r>
    </w:p>
    <w:p w14:paraId="5FE79DD7" w14:textId="77777777" w:rsidR="00E3350D" w:rsidRDefault="00E3350D" w:rsidP="00E3350D">
      <w:pPr>
        <w:pStyle w:val="berschrift3"/>
      </w:pPr>
      <w:bookmarkStart w:id="66" w:name="_Toc337667981"/>
      <w:r>
        <w:t>Cloudlet</w:t>
      </w:r>
      <w:r w:rsidR="005266F7">
        <w:t xml:space="preserve"> Host</w:t>
      </w:r>
      <w:bookmarkEnd w:id="66"/>
    </w:p>
    <w:p w14:paraId="539F33F8" w14:textId="77777777" w:rsidR="0093438C" w:rsidRPr="0093438C" w:rsidRDefault="0093438C" w:rsidP="0093438C">
      <w:r>
        <w:t xml:space="preserve">The cloudlet host is a </w:t>
      </w:r>
      <w:r w:rsidR="007A5AD4">
        <w:t>m</w:t>
      </w:r>
      <w:r>
        <w:t xml:space="preserve">ulticast supporting machine </w:t>
      </w:r>
      <w:r w:rsidR="00317B50">
        <w:t xml:space="preserve">that is </w:t>
      </w:r>
      <w:r>
        <w:t>able to run the virtual machine</w:t>
      </w:r>
      <w:r w:rsidR="00317B50">
        <w:t xml:space="preserve"> hypervisor</w:t>
      </w:r>
      <w:r>
        <w:t>.</w:t>
      </w:r>
    </w:p>
    <w:p w14:paraId="1D999C65" w14:textId="77777777" w:rsidR="00B12487" w:rsidRDefault="007F50A4" w:rsidP="00B12487">
      <w:pPr>
        <w:pStyle w:val="berschrift3"/>
      </w:pPr>
      <w:bookmarkStart w:id="67" w:name="_Toc337667982"/>
      <w:r>
        <w:t>VM Hypervisor</w:t>
      </w:r>
      <w:bookmarkEnd w:id="67"/>
    </w:p>
    <w:p w14:paraId="2911865D" w14:textId="77777777" w:rsidR="001F2390" w:rsidRPr="001F2390" w:rsidRDefault="001F2390" w:rsidP="001F2390">
      <w:r>
        <w:t xml:space="preserve">We use KVM, which is a common and mature </w:t>
      </w:r>
      <w:r w:rsidR="007F50A4">
        <w:t xml:space="preserve">hypervisor for </w:t>
      </w:r>
      <w:r>
        <w:t>virtual machine</w:t>
      </w:r>
      <w:r w:rsidR="007F50A4">
        <w:t>s</w:t>
      </w:r>
      <w:r w:rsidR="00485939">
        <w:t xml:space="preserve"> that is part of the Linux kernel. </w:t>
      </w:r>
      <w:r w:rsidR="00634619">
        <w:t>T</w:t>
      </w:r>
      <w:r w:rsidR="001F49AD">
        <w:t xml:space="preserve">he </w:t>
      </w:r>
      <w:r w:rsidR="008F7C08">
        <w:t>KVM managed</w:t>
      </w:r>
      <w:r>
        <w:t xml:space="preserve"> virtual machines</w:t>
      </w:r>
      <w:r w:rsidR="008F7C08">
        <w:t xml:space="preserve"> connect</w:t>
      </w:r>
      <w:r>
        <w:t xml:space="preserve"> to the network via the bridged network mode. Thus, each VM obtains its own IP address.</w:t>
      </w:r>
    </w:p>
    <w:p w14:paraId="205C760E" w14:textId="77777777" w:rsidR="00E3350D" w:rsidRDefault="00E3350D" w:rsidP="00E3350D">
      <w:pPr>
        <w:pStyle w:val="berschrift3"/>
      </w:pPr>
      <w:bookmarkStart w:id="68" w:name="_Toc337667983"/>
      <w:r>
        <w:t>Cloudlet Client</w:t>
      </w:r>
      <w:bookmarkEnd w:id="68"/>
    </w:p>
    <w:p w14:paraId="1629A984" w14:textId="03FDEB10" w:rsidR="00470D1C" w:rsidRPr="00470D1C" w:rsidRDefault="00470D1C" w:rsidP="00470D1C">
      <w:r>
        <w:t>The cloudlet client is an Android 4.1 app</w:t>
      </w:r>
      <w:r w:rsidR="0095459D">
        <w:t>lication</w:t>
      </w:r>
      <w:r>
        <w:t>. It searches</w:t>
      </w:r>
      <w:r w:rsidR="003C7C68">
        <w:t xml:space="preserve"> the mobile device’s storage for cyber foraging capable applications and lists th</w:t>
      </w:r>
      <w:r w:rsidR="00373314">
        <w:t>ese</w:t>
      </w:r>
      <w:r w:rsidR="003C7C68">
        <w:t xml:space="preserve"> on the screen. It is also responsible for discovering cloudlet servers. When the user selects to run one of the displayed applications, </w:t>
      </w:r>
      <w:r w:rsidR="003C7C68">
        <w:lastRenderedPageBreak/>
        <w:t xml:space="preserve">the cloudlet client transmits the application metadata and application package via HTTP to an appropriate cloudlet server. It visualizes the upload progress and </w:t>
      </w:r>
      <w:r w:rsidR="00373314">
        <w:t xml:space="preserve">shows status information that is retrieved </w:t>
      </w:r>
      <w:r w:rsidR="003C7C68">
        <w:t>from the cloudlet server. After the successful deployment on the cloudlet, the cloudlet client starts the application client</w:t>
      </w:r>
      <w:r w:rsidR="0046060E">
        <w:t>.</w:t>
      </w:r>
      <w:r w:rsidR="003C7C68">
        <w:t xml:space="preserve"> </w:t>
      </w:r>
      <w:r w:rsidR="0046060E">
        <w:t>This</w:t>
      </w:r>
      <w:r w:rsidR="003C7C68">
        <w:t xml:space="preserve"> causes the mobile device to switch to the application’s activity.</w:t>
      </w:r>
    </w:p>
    <w:p w14:paraId="5758E9CB" w14:textId="77777777" w:rsidR="00E3350D" w:rsidRDefault="00E3350D" w:rsidP="00E3350D">
      <w:pPr>
        <w:pStyle w:val="berschrift3"/>
      </w:pPr>
      <w:bookmarkStart w:id="69" w:name="_Toc337667984"/>
      <w:r>
        <w:t>Cloudlet Server</w:t>
      </w:r>
      <w:bookmarkEnd w:id="69"/>
    </w:p>
    <w:p w14:paraId="090DFD79" w14:textId="6042E413" w:rsidR="00803A18" w:rsidRPr="00803A18" w:rsidRDefault="00803A18" w:rsidP="00803A18">
      <w:r>
        <w:t xml:space="preserve">The cloudlet server is a Java program </w:t>
      </w:r>
      <w:r w:rsidR="00373314">
        <w:t>that requires</w:t>
      </w:r>
      <w:r>
        <w:t xml:space="preserve"> JRE 7 or higher. It embeds a Jetty HTTP server</w:t>
      </w:r>
      <w:r w:rsidR="008E45CD">
        <w:t xml:space="preserve"> </w:t>
      </w:r>
      <w:sdt>
        <w:sdtPr>
          <w:id w:val="1014732767"/>
          <w:citation/>
        </w:sdtPr>
        <w:sdtEndPr/>
        <w:sdtContent>
          <w:r w:rsidR="008E45CD">
            <w:fldChar w:fldCharType="begin"/>
          </w:r>
          <w:r w:rsidR="008E45CD" w:rsidRPr="008E45CD">
            <w:instrText xml:space="preserve"> CITATION Jet12 \l 1031 </w:instrText>
          </w:r>
          <w:r w:rsidR="008E45CD">
            <w:fldChar w:fldCharType="separate"/>
          </w:r>
          <w:r w:rsidR="002A4246" w:rsidRPr="002A4246">
            <w:rPr>
              <w:noProof/>
            </w:rPr>
            <w:t>[29]</w:t>
          </w:r>
          <w:r w:rsidR="008E45CD">
            <w:fldChar w:fldCharType="end"/>
          </w:r>
        </w:sdtContent>
      </w:sdt>
      <w:r>
        <w:t xml:space="preserve"> that is responsible for </w:t>
      </w:r>
      <w:r w:rsidR="00871E92">
        <w:t xml:space="preserve">processing </w:t>
      </w:r>
      <w:r>
        <w:t>file uploads and sending status messages to the cloudlet client. I</w:t>
      </w:r>
      <w:r w:rsidR="004E2477">
        <w:t>t registers its</w:t>
      </w:r>
      <w:r>
        <w:t xml:space="preserve"> service as </w:t>
      </w:r>
      <w:r w:rsidR="002737A5">
        <w:t xml:space="preserve">a </w:t>
      </w:r>
      <w:r>
        <w:t xml:space="preserve">cloudlet server by </w:t>
      </w:r>
      <w:r w:rsidR="002737A5">
        <w:t>sending its</w:t>
      </w:r>
      <w:r>
        <w:t xml:space="preserve"> service information via </w:t>
      </w:r>
      <w:r w:rsidR="007A5AD4">
        <w:t>m</w:t>
      </w:r>
      <w:r>
        <w:t>ulticast.</w:t>
      </w:r>
      <w:r w:rsidR="001F654F">
        <w:t xml:space="preserve"> Although the cloudlet server</w:t>
      </w:r>
      <w:r w:rsidR="004E2477">
        <w:t xml:space="preserve"> is </w:t>
      </w:r>
      <w:r w:rsidR="001F654F">
        <w:t>applicable for all</w:t>
      </w:r>
      <w:r w:rsidR="004E2477">
        <w:t xml:space="preserve"> operating systems</w:t>
      </w:r>
      <w:r w:rsidR="001F654F">
        <w:t xml:space="preserve"> that support Java</w:t>
      </w:r>
      <w:r w:rsidR="00072B17">
        <w:t>,</w:t>
      </w:r>
      <w:r w:rsidR="004E2477">
        <w:t xml:space="preserve"> it relies on </w:t>
      </w:r>
      <w:r w:rsidR="001F654F">
        <w:t>OS specific code</w:t>
      </w:r>
      <w:r w:rsidR="004E2477">
        <w:t xml:space="preserve"> for package decompression and terminal execution. </w:t>
      </w:r>
      <w:r w:rsidR="00CA589E">
        <w:t>When the</w:t>
      </w:r>
      <w:r w:rsidR="001323DC">
        <w:t xml:space="preserve"> cloudlet server</w:t>
      </w:r>
      <w:r w:rsidR="00CA589E">
        <w:t xml:space="preserve"> is started</w:t>
      </w:r>
      <w:r w:rsidR="001323DC">
        <w:t>, it detects the underlying operating system automatically and chooses which code to use for the</w:t>
      </w:r>
      <w:r w:rsidR="00E72E45">
        <w:t>se</w:t>
      </w:r>
      <w:r w:rsidR="001323DC">
        <w:t xml:space="preserve"> tasks.</w:t>
      </w:r>
    </w:p>
    <w:p w14:paraId="78C1AD92" w14:textId="77777777" w:rsidR="00E3350D" w:rsidRDefault="00E3350D" w:rsidP="00E3350D">
      <w:pPr>
        <w:pStyle w:val="berschrift3"/>
      </w:pPr>
      <w:bookmarkStart w:id="70" w:name="_Toc337667985"/>
      <w:r>
        <w:t>Discovery</w:t>
      </w:r>
      <w:bookmarkEnd w:id="70"/>
    </w:p>
    <w:p w14:paraId="392CB718" w14:textId="44CF9925" w:rsidR="000F0346" w:rsidRPr="000F0346" w:rsidRDefault="000F0346" w:rsidP="000F0346">
      <w:r>
        <w:t xml:space="preserve">The discovery mechanisms are provided by the </w:t>
      </w:r>
      <w:proofErr w:type="spellStart"/>
      <w:r>
        <w:t>JmDNS</w:t>
      </w:r>
      <w:proofErr w:type="spellEnd"/>
      <w:r>
        <w:t xml:space="preserve"> library</w:t>
      </w:r>
      <w:r w:rsidR="000E7AF6">
        <w:t xml:space="preserve"> </w:t>
      </w:r>
      <w:sdt>
        <w:sdtPr>
          <w:id w:val="359553265"/>
          <w:citation/>
        </w:sdtPr>
        <w:sdtEndPr/>
        <w:sdtContent>
          <w:r w:rsidR="000E7AF6">
            <w:fldChar w:fldCharType="begin"/>
          </w:r>
          <w:r w:rsidR="000E7AF6" w:rsidRPr="000E7AF6">
            <w:instrText xml:space="preserve"> CITATION van11 \l 1031 </w:instrText>
          </w:r>
          <w:r w:rsidR="000E7AF6">
            <w:fldChar w:fldCharType="separate"/>
          </w:r>
          <w:r w:rsidR="002A4246" w:rsidRPr="002A4246">
            <w:rPr>
              <w:noProof/>
            </w:rPr>
            <w:t>[30]</w:t>
          </w:r>
          <w:r w:rsidR="000E7AF6">
            <w:fldChar w:fldCharType="end"/>
          </w:r>
        </w:sdtContent>
      </w:sdt>
      <w:r>
        <w:t xml:space="preserve">, which is a pure Java implementation of multicast DNS and the </w:t>
      </w:r>
      <w:proofErr w:type="spellStart"/>
      <w:r>
        <w:t>zeroconf</w:t>
      </w:r>
      <w:proofErr w:type="spellEnd"/>
      <w:r>
        <w:t xml:space="preserve"> framework</w:t>
      </w:r>
      <w:r w:rsidR="000E7AF6">
        <w:t xml:space="preserve"> </w:t>
      </w:r>
      <w:sdt>
        <w:sdtPr>
          <w:id w:val="526295829"/>
          <w:citation/>
        </w:sdtPr>
        <w:sdtEndPr/>
        <w:sdtContent>
          <w:r w:rsidR="000E7AF6">
            <w:fldChar w:fldCharType="begin"/>
          </w:r>
          <w:r w:rsidR="000E7AF6" w:rsidRPr="000E7AF6">
            <w:instrText xml:space="preserve"> CITATION Zer12 \l 1031 </w:instrText>
          </w:r>
          <w:r w:rsidR="000E7AF6">
            <w:fldChar w:fldCharType="separate"/>
          </w:r>
          <w:r w:rsidR="002A4246" w:rsidRPr="002A4246">
            <w:rPr>
              <w:noProof/>
            </w:rPr>
            <w:t>[31]</w:t>
          </w:r>
          <w:r w:rsidR="000E7AF6">
            <w:fldChar w:fldCharType="end"/>
          </w:r>
        </w:sdtContent>
      </w:sdt>
      <w:r>
        <w:t>. The cloudlet server registers a service, there</w:t>
      </w:r>
      <w:r w:rsidR="00ED321E">
        <w:t>by publishes</w:t>
      </w:r>
      <w:r>
        <w:t xml:space="preserve"> information about itself. The cloudlet client uses </w:t>
      </w:r>
      <w:proofErr w:type="spellStart"/>
      <w:r>
        <w:t>JmDNS</w:t>
      </w:r>
      <w:proofErr w:type="spellEnd"/>
      <w:r>
        <w:t xml:space="preserve"> for explori</w:t>
      </w:r>
      <w:r w:rsidR="003055F4">
        <w:t>ng services that are published in</w:t>
      </w:r>
      <w:r w:rsidR="007A5AD4">
        <w:t xml:space="preserve"> the </w:t>
      </w:r>
      <w:proofErr w:type="spellStart"/>
      <w:r w:rsidR="007A5AD4">
        <w:t>zeroconf</w:t>
      </w:r>
      <w:proofErr w:type="spellEnd"/>
      <w:r w:rsidR="007A5AD4">
        <w:t xml:space="preserve"> m</w:t>
      </w:r>
      <w:r>
        <w:t>ulticast group and adds newly discovered services to its internal list of cloudlet servers.</w:t>
      </w:r>
    </w:p>
    <w:p w14:paraId="0378F3B5" w14:textId="77777777" w:rsidR="00A03DD9" w:rsidRDefault="00A03DD9" w:rsidP="00A03DD9">
      <w:pPr>
        <w:pStyle w:val="berschrift3"/>
      </w:pPr>
      <w:bookmarkStart w:id="71" w:name="_Toc337667986"/>
      <w:r>
        <w:t>Application Client</w:t>
      </w:r>
      <w:bookmarkEnd w:id="71"/>
    </w:p>
    <w:p w14:paraId="522A0E04" w14:textId="41B5D3C7" w:rsidR="00B2443C" w:rsidRPr="00B2443C" w:rsidRDefault="00B2443C" w:rsidP="00B2443C">
      <w:r>
        <w:t>Each cyber foraging capable application consists of a client and a server. The application client is an Android application. After successful deployment of the server on the cloudlet, the cloudlet client launches the application client’s main activity</w:t>
      </w:r>
      <w:r w:rsidR="00FC64F7">
        <w:t>. In doing so, it submits</w:t>
      </w:r>
      <w:r w:rsidR="004B066A">
        <w:t xml:space="preserve"> the address and port number of the application server as parameters. The application client can then connect to the application server on the cloudlet in order to submit tasks and receive results.</w:t>
      </w:r>
    </w:p>
    <w:p w14:paraId="32689030" w14:textId="77777777" w:rsidR="00A03DD9" w:rsidRDefault="00A03DD9" w:rsidP="00A03DD9">
      <w:pPr>
        <w:pStyle w:val="berschrift3"/>
      </w:pPr>
      <w:bookmarkStart w:id="72" w:name="_Toc337667987"/>
      <w:r>
        <w:t>Application Server</w:t>
      </w:r>
      <w:bookmarkEnd w:id="72"/>
    </w:p>
    <w:p w14:paraId="70704804" w14:textId="6C55840A" w:rsidR="004B066A" w:rsidRPr="004B066A" w:rsidRDefault="004B066A" w:rsidP="004B066A">
      <w:r>
        <w:t xml:space="preserve">The application server is the executable </w:t>
      </w:r>
      <w:r w:rsidR="00330A9A">
        <w:t>that is the counterpart of the application client.</w:t>
      </w:r>
      <w:r w:rsidR="00D10694">
        <w:t xml:space="preserve"> It receives tasks from the application client that are </w:t>
      </w:r>
      <w:r w:rsidR="00092349">
        <w:t>then carried out</w:t>
      </w:r>
      <w:r w:rsidR="00D10694">
        <w:t xml:space="preserve"> by the application server on its behalf. </w:t>
      </w:r>
      <w:r w:rsidR="00092349">
        <w:t>Afterwards, the computational result is</w:t>
      </w:r>
      <w:r w:rsidR="00D10694">
        <w:t xml:space="preserve"> sent back to the client. For example, the face recognition server </w:t>
      </w:r>
      <w:r w:rsidR="00092349">
        <w:t xml:space="preserve">that is </w:t>
      </w:r>
      <w:r w:rsidR="00D10694">
        <w:t>mentioned in the cloudlet scenario</w:t>
      </w:r>
      <w:r w:rsidR="00EC14B2">
        <w:t xml:space="preserve"> in </w:t>
      </w:r>
      <w:r w:rsidR="00EC14B2">
        <w:fldChar w:fldCharType="begin"/>
      </w:r>
      <w:r w:rsidR="00EC14B2">
        <w:instrText xml:space="preserve"> REF _Ref333421500 \r \h </w:instrText>
      </w:r>
      <w:r w:rsidR="00EC14B2">
        <w:fldChar w:fldCharType="separate"/>
      </w:r>
      <w:r w:rsidR="002A4246">
        <w:t>3.3</w:t>
      </w:r>
      <w:r w:rsidR="00EC14B2">
        <w:fldChar w:fldCharType="end"/>
      </w:r>
      <w:r w:rsidR="00EC14B2">
        <w:t xml:space="preserve"> receives images from the corresponding mobile application client and responds with </w:t>
      </w:r>
      <w:r w:rsidR="005F47A7">
        <w:t xml:space="preserve">a list of </w:t>
      </w:r>
      <w:r w:rsidR="00203A3C">
        <w:t>recognized</w:t>
      </w:r>
      <w:r w:rsidR="00EC14B2">
        <w:t xml:space="preserve"> faces.</w:t>
      </w:r>
    </w:p>
    <w:p w14:paraId="1E87C5B4" w14:textId="77777777" w:rsidR="00E3350D" w:rsidRDefault="00E3350D" w:rsidP="00E3350D">
      <w:pPr>
        <w:pStyle w:val="berschrift3"/>
      </w:pPr>
      <w:bookmarkStart w:id="73" w:name="_Toc337667988"/>
      <w:r>
        <w:lastRenderedPageBreak/>
        <w:t>Application Package</w:t>
      </w:r>
      <w:bookmarkEnd w:id="73"/>
    </w:p>
    <w:p w14:paraId="59B854CB" w14:textId="0BC8471E" w:rsidR="00CD3057" w:rsidRPr="00CD3057" w:rsidRDefault="00CD3057" w:rsidP="00CD3057">
      <w:r>
        <w:t xml:space="preserve">The application package </w:t>
      </w:r>
      <w:r w:rsidR="00236263">
        <w:t xml:space="preserve">is a compressed archive that </w:t>
      </w:r>
      <w:r>
        <w:t xml:space="preserve">contains </w:t>
      </w:r>
      <w:r w:rsidR="00047AD3">
        <w:t>the application server and all of its dependencies that a</w:t>
      </w:r>
      <w:r w:rsidR="00236263">
        <w:t>re necessary to deploy the application server</w:t>
      </w:r>
      <w:r w:rsidR="00047AD3">
        <w:t xml:space="preserve"> on a cloudlet.</w:t>
      </w:r>
      <w:r w:rsidR="00236263">
        <w:t xml:space="preserve"> </w:t>
      </w:r>
      <w:r w:rsidR="00CC3F1C">
        <w:t>A concrete example of an application package is</w:t>
      </w:r>
      <w:r w:rsidR="003529FA">
        <w:t xml:space="preserve"> a </w:t>
      </w:r>
      <w:proofErr w:type="spellStart"/>
      <w:r w:rsidR="003529FA">
        <w:t>gzipped</w:t>
      </w:r>
      <w:proofErr w:type="spellEnd"/>
      <w:r w:rsidR="003529FA">
        <w:t xml:space="preserve"> </w:t>
      </w:r>
      <w:proofErr w:type="spellStart"/>
      <w:r w:rsidR="003529FA">
        <w:t>tarb</w:t>
      </w:r>
      <w:r w:rsidR="008A72FE">
        <w:t>all</w:t>
      </w:r>
      <w:proofErr w:type="spellEnd"/>
      <w:r w:rsidR="008A72FE">
        <w:t xml:space="preserve"> that contains a CDE package. The CDE package</w:t>
      </w:r>
      <w:r w:rsidR="003529FA">
        <w:t xml:space="preserve"> holds the server executable, libraries, the environment setting and other necessary files.</w:t>
      </w:r>
    </w:p>
    <w:p w14:paraId="0F99D7C0" w14:textId="77777777" w:rsidR="00D95A5F" w:rsidRDefault="00E3350D" w:rsidP="008F6B7E">
      <w:pPr>
        <w:pStyle w:val="berschrift3"/>
      </w:pPr>
      <w:bookmarkStart w:id="74" w:name="_Toc337667989"/>
      <w:r>
        <w:t>Application Metadata</w:t>
      </w:r>
      <w:bookmarkEnd w:id="74"/>
    </w:p>
    <w:p w14:paraId="1BF698B9" w14:textId="26F2F395" w:rsidR="00ED1C06" w:rsidRPr="00ED1C06" w:rsidRDefault="00ED1C06" w:rsidP="00ED1C06">
      <w:r>
        <w:t xml:space="preserve">Every application package is accompanied by a </w:t>
      </w:r>
      <w:proofErr w:type="spellStart"/>
      <w:r>
        <w:t>json</w:t>
      </w:r>
      <w:proofErr w:type="spellEnd"/>
      <w:r>
        <w:t xml:space="preserve"> file </w:t>
      </w:r>
      <w:r w:rsidR="009039E2">
        <w:t>that provides</w:t>
      </w:r>
      <w:r>
        <w:t xml:space="preserve"> necessary information about the package. This </w:t>
      </w:r>
      <w:r w:rsidR="009039E2">
        <w:t xml:space="preserve">application metadata </w:t>
      </w:r>
      <w:r w:rsidR="009824F9">
        <w:t>includes</w:t>
      </w:r>
      <w:r w:rsidR="009039E2">
        <w:t xml:space="preserve"> requirements </w:t>
      </w:r>
      <w:r w:rsidR="003746A8">
        <w:t>on</w:t>
      </w:r>
      <w:r w:rsidR="009039E2">
        <w:t xml:space="preserve"> a cloudlet</w:t>
      </w:r>
      <w:r w:rsidR="00A737AA">
        <w:t xml:space="preserve"> that need to be met for a successful offload</w:t>
      </w:r>
      <w:r w:rsidR="009039E2">
        <w:t>.</w:t>
      </w:r>
    </w:p>
    <w:p w14:paraId="5E4DBEFB" w14:textId="77777777" w:rsidR="005562AB" w:rsidRDefault="00336561" w:rsidP="005562AB">
      <w:pPr>
        <w:pStyle w:val="berschrift2"/>
      </w:pPr>
      <w:bookmarkStart w:id="75" w:name="_Toc337667990"/>
      <w:r>
        <w:t>Application Deployment</w:t>
      </w:r>
      <w:r w:rsidR="00014326">
        <w:t xml:space="preserve"> Sequence</w:t>
      </w:r>
      <w:bookmarkEnd w:id="75"/>
    </w:p>
    <w:p w14:paraId="67A491DA" w14:textId="67506CE2" w:rsidR="00336561" w:rsidRPr="00336561" w:rsidRDefault="00336561" w:rsidP="00336561">
      <w:r>
        <w:fldChar w:fldCharType="begin"/>
      </w:r>
      <w:r>
        <w:instrText xml:space="preserve"> REF _Ref333576758 \h </w:instrText>
      </w:r>
      <w:r>
        <w:fldChar w:fldCharType="separate"/>
      </w:r>
      <w:r w:rsidR="002A4246">
        <w:t xml:space="preserve">Figure </w:t>
      </w:r>
      <w:r w:rsidR="002A4246">
        <w:rPr>
          <w:noProof/>
        </w:rPr>
        <w:t>8</w:t>
      </w:r>
      <w:r>
        <w:fldChar w:fldCharType="end"/>
      </w:r>
      <w:r>
        <w:t xml:space="preserve"> visualizes the interaction between </w:t>
      </w:r>
      <w:r w:rsidR="00BA005E">
        <w:t xml:space="preserve">the </w:t>
      </w:r>
      <w:r>
        <w:t xml:space="preserve">mobile device and </w:t>
      </w:r>
      <w:r w:rsidR="00BA005E">
        <w:t xml:space="preserve">the </w:t>
      </w:r>
      <w:r>
        <w:t xml:space="preserve">cloudlet </w:t>
      </w:r>
      <w:r w:rsidR="00740A72">
        <w:t>that takes</w:t>
      </w:r>
      <w:r>
        <w:t xml:space="preserve"> place during application deployment. The participating actors are the cloudlet client with its </w:t>
      </w:r>
      <w:proofErr w:type="spellStart"/>
      <w:r>
        <w:t>JmDNS</w:t>
      </w:r>
      <w:proofErr w:type="spellEnd"/>
      <w:r>
        <w:t xml:space="preserve"> discoverer and the cloudlet server. After successful deployment, the application client (“</w:t>
      </w:r>
      <w:proofErr w:type="gramStart"/>
      <w:r w:rsidR="00864425">
        <w:t>:</w:t>
      </w:r>
      <w:r>
        <w:t>Activity</w:t>
      </w:r>
      <w:proofErr w:type="gramEnd"/>
      <w:r>
        <w:t>”) starts its interaction with the application server (“</w:t>
      </w:r>
      <w:r w:rsidR="00864425">
        <w:t>:</w:t>
      </w:r>
      <w:r>
        <w:t xml:space="preserve">Process”). All mobile to cloudlet interaction uses HTTP requests and responses. The protocol </w:t>
      </w:r>
      <w:r w:rsidR="007F6225">
        <w:t xml:space="preserve">that is </w:t>
      </w:r>
      <w:r>
        <w:t xml:space="preserve">used between the application client and </w:t>
      </w:r>
      <w:r w:rsidR="004E2800">
        <w:t xml:space="preserve">the </w:t>
      </w:r>
      <w:r>
        <w:t>application server depends solely on the implementation of the application.</w:t>
      </w:r>
    </w:p>
    <w:p w14:paraId="2F7C3CE6" w14:textId="77777777" w:rsidR="0077527C" w:rsidRDefault="00134B7F" w:rsidP="0077527C">
      <w:pPr>
        <w:keepNext/>
      </w:pPr>
      <w:r>
        <w:rPr>
          <w:noProof/>
        </w:rPr>
        <w:lastRenderedPageBreak/>
        <w:drawing>
          <wp:inline distT="0" distB="0" distL="0" distR="0" wp14:anchorId="77458B8A" wp14:editId="4207373A">
            <wp:extent cx="5752465" cy="6049645"/>
            <wp:effectExtent l="0" t="0" r="635" b="8255"/>
            <wp:docPr id="11" name="Grafik 11" descr="C:\Users\Dome\Studium\2012SS\SEI\BAThesisDocs\Thesis\Figures\Offload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e\Studium\2012SS\SEI\BAThesisDocs\Thesis\Figures\OffloadSequenc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2465" cy="6049645"/>
                    </a:xfrm>
                    <a:prstGeom prst="rect">
                      <a:avLst/>
                    </a:prstGeom>
                    <a:noFill/>
                    <a:ln>
                      <a:noFill/>
                    </a:ln>
                  </pic:spPr>
                </pic:pic>
              </a:graphicData>
            </a:graphic>
          </wp:inline>
        </w:drawing>
      </w:r>
    </w:p>
    <w:p w14:paraId="4C392230" w14:textId="77777777" w:rsidR="005562AB" w:rsidRDefault="0077527C" w:rsidP="0077527C">
      <w:pPr>
        <w:pStyle w:val="Beschriftung"/>
      </w:pPr>
      <w:bookmarkStart w:id="76" w:name="_Ref333576758"/>
      <w:bookmarkStart w:id="77" w:name="_Ref333576751"/>
      <w:r>
        <w:t xml:space="preserve">Figure </w:t>
      </w:r>
      <w:fldSimple w:instr=" SEQ Figure \* ARABIC ">
        <w:r w:rsidR="002A4246">
          <w:rPr>
            <w:noProof/>
          </w:rPr>
          <w:t>8</w:t>
        </w:r>
      </w:fldSimple>
      <w:bookmarkEnd w:id="76"/>
      <w:r>
        <w:t>: Application Deployment on a Cloudlet</w:t>
      </w:r>
      <w:bookmarkEnd w:id="77"/>
    </w:p>
    <w:p w14:paraId="46E17516" w14:textId="77777777" w:rsidR="00943A2A" w:rsidRDefault="00943A2A" w:rsidP="00943A2A">
      <w:pPr>
        <w:pStyle w:val="Listenabsatz"/>
        <w:numPr>
          <w:ilvl w:val="0"/>
          <w:numId w:val="7"/>
        </w:numPr>
      </w:pPr>
      <w:r>
        <w:t xml:space="preserve">The </w:t>
      </w:r>
      <w:proofErr w:type="spellStart"/>
      <w:r>
        <w:t>JmDNSDiscoverer</w:t>
      </w:r>
      <w:proofErr w:type="spellEnd"/>
      <w:r>
        <w:t xml:space="preserve"> finds a new Cloudlet service and adds the accompanied information to the </w:t>
      </w:r>
      <w:proofErr w:type="spellStart"/>
      <w:r>
        <w:t>CloudletClient’s</w:t>
      </w:r>
      <w:proofErr w:type="spellEnd"/>
      <w:r>
        <w:t xml:space="preserve"> queue of available c</w:t>
      </w:r>
      <w:r w:rsidR="00115994">
        <w:t>loudlet servers.</w:t>
      </w:r>
    </w:p>
    <w:p w14:paraId="5255AB2D" w14:textId="77777777" w:rsidR="00943A2A" w:rsidRDefault="00943A2A" w:rsidP="00943A2A">
      <w:pPr>
        <w:pStyle w:val="Listenabsatz"/>
        <w:numPr>
          <w:ilvl w:val="0"/>
          <w:numId w:val="7"/>
        </w:numPr>
      </w:pPr>
      <w:r>
        <w:t>The user clicks on an item in the list of applications on his mobile device. The application behind this item is to be offloaded to a cloudlet.</w:t>
      </w:r>
    </w:p>
    <w:p w14:paraId="3B94C38D" w14:textId="77777777" w:rsidR="00943A2A" w:rsidRDefault="00943A2A" w:rsidP="00943A2A">
      <w:pPr>
        <w:pStyle w:val="Listenabsatz"/>
        <w:numPr>
          <w:ilvl w:val="0"/>
          <w:numId w:val="7"/>
        </w:numPr>
      </w:pPr>
      <w:r>
        <w:t>The application metadata is retrieved and a cloudlet that matches the application requirements is found in the queue of available cloudlet servers.</w:t>
      </w:r>
    </w:p>
    <w:p w14:paraId="551EC8C5" w14:textId="77777777" w:rsidR="00943A2A" w:rsidRDefault="00943A2A" w:rsidP="00943A2A">
      <w:pPr>
        <w:pStyle w:val="Listenabsatz"/>
        <w:numPr>
          <w:ilvl w:val="0"/>
          <w:numId w:val="7"/>
        </w:numPr>
      </w:pPr>
      <w:r>
        <w:t xml:space="preserve">The cloudlet client issues an HTTP Post request to the </w:t>
      </w:r>
      <w:proofErr w:type="spellStart"/>
      <w:r w:rsidR="00115994">
        <w:t>CloudletServer</w:t>
      </w:r>
      <w:proofErr w:type="spellEnd"/>
      <w:r w:rsidR="00115994">
        <w:t xml:space="preserve">. This request holds the unique application identifier and the application metadata. </w:t>
      </w:r>
    </w:p>
    <w:p w14:paraId="19091186" w14:textId="77777777" w:rsidR="00115994" w:rsidRDefault="00115994" w:rsidP="00943A2A">
      <w:pPr>
        <w:pStyle w:val="Listenabsatz"/>
        <w:numPr>
          <w:ilvl w:val="0"/>
          <w:numId w:val="7"/>
        </w:numPr>
      </w:pPr>
      <w:r>
        <w:lastRenderedPageBreak/>
        <w:t>If an application with this identifier is already deployed on th</w:t>
      </w:r>
      <w:r w:rsidR="00864425">
        <w:t>e cloudlet, continue with step 10</w:t>
      </w:r>
      <w:r>
        <w:t>.</w:t>
      </w:r>
    </w:p>
    <w:p w14:paraId="0BF200FF" w14:textId="77777777" w:rsidR="00115994" w:rsidRDefault="00115994" w:rsidP="00943A2A">
      <w:pPr>
        <w:pStyle w:val="Listenabsatz"/>
        <w:numPr>
          <w:ilvl w:val="0"/>
          <w:numId w:val="7"/>
        </w:numPr>
      </w:pPr>
      <w:r>
        <w:t xml:space="preserve">The application is not cached on the </w:t>
      </w:r>
      <w:proofErr w:type="gramStart"/>
      <w:r>
        <w:t>cloudlet,</w:t>
      </w:r>
      <w:proofErr w:type="gramEnd"/>
      <w:r>
        <w:t xml:space="preserve"> therefore the </w:t>
      </w:r>
      <w:proofErr w:type="spellStart"/>
      <w:r>
        <w:t>CloudletClient</w:t>
      </w:r>
      <w:proofErr w:type="spellEnd"/>
      <w:r>
        <w:t xml:space="preserve"> transmits the application package (“archive”) to the </w:t>
      </w:r>
      <w:proofErr w:type="spellStart"/>
      <w:r>
        <w:t>CloudletServer</w:t>
      </w:r>
      <w:proofErr w:type="spellEnd"/>
      <w:r>
        <w:t>.</w:t>
      </w:r>
      <w:r w:rsidR="00864425">
        <w:t xml:space="preserve"> On the cloudlet, the application package’s integrity is validated by comparing the md5 checksum and file size to the values listed in the application metadata.</w:t>
      </w:r>
    </w:p>
    <w:p w14:paraId="5E1CFCC5" w14:textId="77777777" w:rsidR="00864425" w:rsidRDefault="00864425" w:rsidP="00943A2A">
      <w:pPr>
        <w:pStyle w:val="Listenabsatz"/>
        <w:numPr>
          <w:ilvl w:val="0"/>
          <w:numId w:val="7"/>
        </w:numPr>
      </w:pPr>
      <w:r>
        <w:t xml:space="preserve">The </w:t>
      </w:r>
      <w:proofErr w:type="spellStart"/>
      <w:r>
        <w:t>CloudletClient</w:t>
      </w:r>
      <w:proofErr w:type="spellEnd"/>
      <w:r>
        <w:t xml:space="preserve"> starts to listen for </w:t>
      </w:r>
      <w:proofErr w:type="spellStart"/>
      <w:r>
        <w:t>CloudletServer</w:t>
      </w:r>
      <w:proofErr w:type="spellEnd"/>
      <w:r>
        <w:t xml:space="preserve"> messages by sending a GET message to the </w:t>
      </w:r>
      <w:proofErr w:type="spellStart"/>
      <w:r>
        <w:t>CloudletServer</w:t>
      </w:r>
      <w:proofErr w:type="spellEnd"/>
      <w:r>
        <w:t xml:space="preserve">. It immediately sends a new request after receiving a response, thus allowing the </w:t>
      </w:r>
      <w:proofErr w:type="spellStart"/>
      <w:r>
        <w:t>CloudletServer</w:t>
      </w:r>
      <w:proofErr w:type="spellEnd"/>
      <w:r>
        <w:t xml:space="preserve"> to push messages to the </w:t>
      </w:r>
      <w:proofErr w:type="spellStart"/>
      <w:r>
        <w:t>CloudletClient</w:t>
      </w:r>
      <w:proofErr w:type="spellEnd"/>
      <w:r>
        <w:t>.</w:t>
      </w:r>
    </w:p>
    <w:p w14:paraId="1919EC02" w14:textId="77777777" w:rsidR="00864425" w:rsidRDefault="00864425" w:rsidP="00943A2A">
      <w:pPr>
        <w:pStyle w:val="Listenabsatz"/>
        <w:numPr>
          <w:ilvl w:val="0"/>
          <w:numId w:val="7"/>
        </w:numPr>
      </w:pPr>
      <w:r>
        <w:t xml:space="preserve">The </w:t>
      </w:r>
      <w:proofErr w:type="spellStart"/>
      <w:r>
        <w:t>CloudletServer</w:t>
      </w:r>
      <w:proofErr w:type="spellEnd"/>
      <w:r>
        <w:t xml:space="preserve"> decompresses the application package archive and informs the </w:t>
      </w:r>
      <w:proofErr w:type="spellStart"/>
      <w:r>
        <w:t>CloudletClient</w:t>
      </w:r>
      <w:proofErr w:type="spellEnd"/>
      <w:r>
        <w:t xml:space="preserve"> about his activity.</w:t>
      </w:r>
    </w:p>
    <w:p w14:paraId="127FC56C" w14:textId="77777777" w:rsidR="00864425" w:rsidRDefault="00864425" w:rsidP="00943A2A">
      <w:pPr>
        <w:pStyle w:val="Listenabsatz"/>
        <w:numPr>
          <w:ilvl w:val="0"/>
          <w:numId w:val="7"/>
        </w:numPr>
      </w:pPr>
      <w:r>
        <w:t xml:space="preserve">The “Execute” progress status is sent to the </w:t>
      </w:r>
      <w:proofErr w:type="spellStart"/>
      <w:r>
        <w:t>CloudletClient</w:t>
      </w:r>
      <w:proofErr w:type="spellEnd"/>
      <w:r>
        <w:t xml:space="preserve">. </w:t>
      </w:r>
    </w:p>
    <w:p w14:paraId="4AC578A8" w14:textId="77777777" w:rsidR="00864425" w:rsidRDefault="00864425" w:rsidP="00943A2A">
      <w:pPr>
        <w:pStyle w:val="Listenabsatz"/>
        <w:numPr>
          <w:ilvl w:val="0"/>
          <w:numId w:val="7"/>
        </w:numPr>
      </w:pPr>
      <w:r>
        <w:t xml:space="preserve">The </w:t>
      </w:r>
      <w:proofErr w:type="spellStart"/>
      <w:r>
        <w:t>CloudletServer</w:t>
      </w:r>
      <w:proofErr w:type="spellEnd"/>
      <w:r>
        <w:t xml:space="preserve"> starts a new system </w:t>
      </w:r>
      <w:r w:rsidR="00011B94">
        <w:t>process for</w:t>
      </w:r>
      <w:r>
        <w:t xml:space="preserve"> the application server.</w:t>
      </w:r>
    </w:p>
    <w:p w14:paraId="14B29642" w14:textId="77777777" w:rsidR="00864425" w:rsidRDefault="00864425" w:rsidP="00943A2A">
      <w:pPr>
        <w:pStyle w:val="Listenabsatz"/>
        <w:numPr>
          <w:ilvl w:val="0"/>
          <w:numId w:val="7"/>
        </w:numPr>
      </w:pPr>
      <w:r>
        <w:t xml:space="preserve">The </w:t>
      </w:r>
      <w:proofErr w:type="spellStart"/>
      <w:r>
        <w:t>CloudletServer</w:t>
      </w:r>
      <w:proofErr w:type="spellEnd"/>
      <w:r>
        <w:t xml:space="preserve"> sends the port on which the application server operates to the </w:t>
      </w:r>
      <w:proofErr w:type="spellStart"/>
      <w:r>
        <w:t>CloudletClient</w:t>
      </w:r>
      <w:proofErr w:type="spellEnd"/>
      <w:r>
        <w:t>.</w:t>
      </w:r>
    </w:p>
    <w:p w14:paraId="223B118F" w14:textId="77777777" w:rsidR="00864425" w:rsidRDefault="00864425" w:rsidP="00943A2A">
      <w:pPr>
        <w:pStyle w:val="Listenabsatz"/>
        <w:numPr>
          <w:ilvl w:val="0"/>
          <w:numId w:val="7"/>
        </w:numPr>
      </w:pPr>
      <w:r>
        <w:t xml:space="preserve">The </w:t>
      </w:r>
      <w:proofErr w:type="spellStart"/>
      <w:r>
        <w:t>CloudletClient</w:t>
      </w:r>
      <w:proofErr w:type="spellEnd"/>
      <w:r>
        <w:t xml:space="preserve"> now starts the application client activity with the given port and cloudlet address.</w:t>
      </w:r>
    </w:p>
    <w:p w14:paraId="4F1D5B89" w14:textId="79B87AB4" w:rsidR="00864425" w:rsidRPr="00943A2A" w:rsidRDefault="00864425" w:rsidP="00943A2A">
      <w:pPr>
        <w:pStyle w:val="Listenabsatz"/>
        <w:numPr>
          <w:ilvl w:val="0"/>
          <w:numId w:val="7"/>
        </w:numPr>
      </w:pPr>
      <w:r>
        <w:t>The application client (“</w:t>
      </w:r>
      <w:proofErr w:type="gramStart"/>
      <w:r>
        <w:t>:Activity</w:t>
      </w:r>
      <w:proofErr w:type="gramEnd"/>
      <w:r>
        <w:t>”) sends data to the application server (“:Process”) . The application server processes this data and returns the result to the application client on the mobile device</w:t>
      </w:r>
      <w:r w:rsidR="00510C2A">
        <w:t xml:space="preserve">. With performing this </w:t>
      </w:r>
      <w:r w:rsidR="002F72D6">
        <w:t>remote computation</w:t>
      </w:r>
      <w:r>
        <w:t xml:space="preserve"> cyber foraging is taking place.</w:t>
      </w:r>
    </w:p>
    <w:p w14:paraId="344D86A3" w14:textId="77777777" w:rsidR="005B1075" w:rsidRDefault="005B1075" w:rsidP="005B1075">
      <w:pPr>
        <w:pStyle w:val="berschrift2"/>
      </w:pPr>
      <w:bookmarkStart w:id="78" w:name="_Toc337667991"/>
      <w:r>
        <w:t>Details</w:t>
      </w:r>
      <w:bookmarkEnd w:id="78"/>
    </w:p>
    <w:p w14:paraId="1D32FC53" w14:textId="51FB2607" w:rsidR="00461344" w:rsidRPr="00461344" w:rsidRDefault="00461344" w:rsidP="00461344">
      <w:r>
        <w:t xml:space="preserve">This section aims to </w:t>
      </w:r>
      <w:r w:rsidR="00F43452">
        <w:t>provide</w:t>
      </w:r>
      <w:r w:rsidR="00793EAB">
        <w:t xml:space="preserve"> deeper</w:t>
      </w:r>
      <w:r>
        <w:t xml:space="preserve"> insight into the implementation done in the context of this thesis. To ac</w:t>
      </w:r>
      <w:r w:rsidR="00BD72D4">
        <w:t>hieve</w:t>
      </w:r>
      <w:r>
        <w:t xml:space="preserve"> this intention, selected design decisions are shown and discussed.</w:t>
      </w:r>
    </w:p>
    <w:p w14:paraId="4806BF37" w14:textId="77777777" w:rsidR="00B46DBB" w:rsidRDefault="00B46DBB" w:rsidP="00B46DBB">
      <w:pPr>
        <w:pStyle w:val="berschrift3"/>
      </w:pPr>
      <w:bookmarkStart w:id="79" w:name="_Toc337667992"/>
      <w:r>
        <w:t>Cloudlet</w:t>
      </w:r>
      <w:r w:rsidR="003A3B16">
        <w:t xml:space="preserve"> </w:t>
      </w:r>
      <w:r>
        <w:t>Server</w:t>
      </w:r>
      <w:r w:rsidR="000B0782">
        <w:t xml:space="preserve"> Package</w:t>
      </w:r>
      <w:r>
        <w:t xml:space="preserve"> Architecture</w:t>
      </w:r>
      <w:bookmarkEnd w:id="79"/>
    </w:p>
    <w:p w14:paraId="45E26A43" w14:textId="39CBCF8A" w:rsidR="00BD4612" w:rsidRPr="00BD4612" w:rsidRDefault="00BD4612" w:rsidP="00BD4612">
      <w:r>
        <w:t>The cloudlet server</w:t>
      </w:r>
      <w:r w:rsidR="003A3B16">
        <w:t xml:space="preserve"> code</w:t>
      </w:r>
      <w:r>
        <w:t xml:space="preserve"> </w:t>
      </w:r>
      <w:r w:rsidR="003A3B16">
        <w:t>turns a virtual machine in</w:t>
      </w:r>
      <w:r w:rsidR="00E81A34">
        <w:t>to a</w:t>
      </w:r>
      <w:r w:rsidR="00776DB7">
        <w:t xml:space="preserve"> code</w:t>
      </w:r>
      <w:r w:rsidR="00914549">
        <w:t xml:space="preserve"> offload</w:t>
      </w:r>
      <w:r w:rsidR="003A3B16">
        <w:t xml:space="preserve"> site. It is completely written in Java 7 to ensure execution on a plurality of operating systems. The </w:t>
      </w:r>
      <w:r w:rsidR="00B53979">
        <w:t xml:space="preserve">cloudlet server </w:t>
      </w:r>
      <w:r w:rsidR="00107993">
        <w:t>code</w:t>
      </w:r>
      <w:r w:rsidR="003A3B16">
        <w:t xml:space="preserve"> is divided into different packages with each one fulfilling a single part of the </w:t>
      </w:r>
      <w:r w:rsidR="0062327B">
        <w:t xml:space="preserve">cloudlet </w:t>
      </w:r>
      <w:r w:rsidR="003A3B16">
        <w:t>server’s tasks</w:t>
      </w:r>
      <w:r w:rsidR="00914549">
        <w:t xml:space="preserve"> (cf. </w:t>
      </w:r>
      <w:r w:rsidR="00914549">
        <w:fldChar w:fldCharType="begin"/>
      </w:r>
      <w:r w:rsidR="00914549">
        <w:instrText xml:space="preserve"> REF _Ref337644161 \h </w:instrText>
      </w:r>
      <w:r w:rsidR="00914549">
        <w:fldChar w:fldCharType="separate"/>
      </w:r>
      <w:r w:rsidR="002A4246">
        <w:t xml:space="preserve">Figure </w:t>
      </w:r>
      <w:r w:rsidR="002A4246">
        <w:rPr>
          <w:noProof/>
        </w:rPr>
        <w:t>9</w:t>
      </w:r>
      <w:r w:rsidR="00914549">
        <w:fldChar w:fldCharType="end"/>
      </w:r>
      <w:r w:rsidR="00914549">
        <w:t>)</w:t>
      </w:r>
      <w:r w:rsidR="003A3B16">
        <w:t>.</w:t>
      </w:r>
      <w:r w:rsidR="0062327B">
        <w:t xml:space="preserve"> </w:t>
      </w:r>
      <w:r w:rsidR="00D72BB2">
        <w:t xml:space="preserve">The </w:t>
      </w:r>
      <w:r w:rsidR="00D72BB2" w:rsidRPr="00005CBF">
        <w:rPr>
          <w:rStyle w:val="Hervorhebung"/>
        </w:rPr>
        <w:t>server</w:t>
      </w:r>
      <w:r w:rsidR="00D72BB2">
        <w:t xml:space="preserve"> package holds classes that accept requests from the cloudlet client and respond with the demanded action. This functionality is provided by embedding a basic Jetty HTTP server</w:t>
      </w:r>
      <w:r w:rsidR="0065621F">
        <w:t xml:space="preserve"> that maps HTTP requests to the c</w:t>
      </w:r>
      <w:r w:rsidR="00F24641">
        <w:t>orresponding HTTP Servlets that</w:t>
      </w:r>
      <w:r w:rsidR="000B02BF">
        <w:t xml:space="preserve"> process the client’s requests</w:t>
      </w:r>
      <w:r w:rsidR="001240F7">
        <w:t>. T</w:t>
      </w:r>
      <w:r w:rsidR="0065621F">
        <w:t xml:space="preserve">he </w:t>
      </w:r>
      <w:proofErr w:type="spellStart"/>
      <w:r w:rsidR="0065621F" w:rsidRPr="00005CBF">
        <w:rPr>
          <w:rStyle w:val="Hervorhebung"/>
        </w:rPr>
        <w:t>jmdns</w:t>
      </w:r>
      <w:proofErr w:type="spellEnd"/>
      <w:r w:rsidR="0065621F">
        <w:t xml:space="preserve"> package </w:t>
      </w:r>
      <w:r w:rsidR="001240F7">
        <w:t xml:space="preserve">enables service discovery by </w:t>
      </w:r>
      <w:r w:rsidR="0065621F">
        <w:t>register</w:t>
      </w:r>
      <w:r w:rsidR="001240F7">
        <w:t>ing</w:t>
      </w:r>
      <w:r w:rsidR="0065621F">
        <w:t xml:space="preserve"> the cloudlet service in the network through usage of </w:t>
      </w:r>
      <w:proofErr w:type="spellStart"/>
      <w:r w:rsidR="0065621F">
        <w:t>JmDNS</w:t>
      </w:r>
      <w:proofErr w:type="spellEnd"/>
      <w:r w:rsidR="0065621F">
        <w:t xml:space="preserve">, which is a Java implementation of the </w:t>
      </w:r>
      <w:proofErr w:type="spellStart"/>
      <w:r w:rsidR="0065621F">
        <w:t>zeroconf</w:t>
      </w:r>
      <w:proofErr w:type="spellEnd"/>
      <w:r w:rsidR="0065621F">
        <w:t xml:space="preserve"> networking techniques.</w:t>
      </w:r>
      <w:r w:rsidR="00005CBF">
        <w:t xml:space="preserve"> The knowledge how to process uploade</w:t>
      </w:r>
      <w:r w:rsidR="001240F7">
        <w:t>d applications is bundled inside</w:t>
      </w:r>
      <w:r w:rsidR="00005CBF">
        <w:t xml:space="preserve"> the </w:t>
      </w:r>
      <w:proofErr w:type="spellStart"/>
      <w:r w:rsidR="00005CBF" w:rsidRPr="00005CBF">
        <w:rPr>
          <w:rStyle w:val="Hervorhebung"/>
        </w:rPr>
        <w:t>packagehandler</w:t>
      </w:r>
      <w:proofErr w:type="spellEnd"/>
      <w:r w:rsidR="00005CBF">
        <w:t xml:space="preserve"> package.</w:t>
      </w:r>
      <w:r w:rsidR="007B7EC9">
        <w:t xml:space="preserve"> This package contains </w:t>
      </w:r>
      <w:r w:rsidR="007B7EC9">
        <w:lastRenderedPageBreak/>
        <w:t xml:space="preserve">interfaces and abstract classes that have to be implemented </w:t>
      </w:r>
      <w:r w:rsidR="00881063">
        <w:t xml:space="preserve">regarding an application’s </w:t>
      </w:r>
      <w:r w:rsidR="00175833">
        <w:t>file type</w:t>
      </w:r>
      <w:r w:rsidR="00881063">
        <w:t xml:space="preserve"> and required operating system</w:t>
      </w:r>
      <w:r w:rsidR="007B7EC9">
        <w:t>.</w:t>
      </w:r>
      <w:r w:rsidR="00EF4239">
        <w:t xml:space="preserve"> For this thesis, Windows and Linux </w:t>
      </w:r>
      <w:proofErr w:type="spellStart"/>
      <w:r w:rsidR="00EF4239">
        <w:t>packagehandlers</w:t>
      </w:r>
      <w:proofErr w:type="spellEnd"/>
      <w:r w:rsidR="00EF4239">
        <w:t xml:space="preserve"> have been realized.</w:t>
      </w:r>
      <w:r w:rsidR="00F56091">
        <w:t xml:space="preserve"> The server and </w:t>
      </w:r>
      <w:proofErr w:type="spellStart"/>
      <w:r w:rsidR="00F56091">
        <w:t>packagehandler</w:t>
      </w:r>
      <w:proofErr w:type="spellEnd"/>
      <w:r w:rsidR="00F56091">
        <w:t xml:space="preserve"> packages both use the </w:t>
      </w:r>
      <w:proofErr w:type="spellStart"/>
      <w:r w:rsidR="00F56091" w:rsidRPr="00F56091">
        <w:rPr>
          <w:rStyle w:val="Hervorhebung"/>
        </w:rPr>
        <w:t>fileprocessing</w:t>
      </w:r>
      <w:proofErr w:type="spellEnd"/>
      <w:r w:rsidR="00F56091">
        <w:t xml:space="preserve"> package, which is able to copy and delete files, compute checksums and decompress archive files.</w:t>
      </w:r>
      <w:r w:rsidR="002573B9">
        <w:t xml:space="preserve"> </w:t>
      </w:r>
      <w:r w:rsidR="0014025F">
        <w:t>Organizing</w:t>
      </w:r>
      <w:r w:rsidR="002573B9">
        <w:t xml:space="preserve"> the cloudlet server into the previously described packages aims to facilitate further maintenance and extensibility.</w:t>
      </w:r>
    </w:p>
    <w:p w14:paraId="1A13588B" w14:textId="77777777" w:rsidR="00972B28" w:rsidRDefault="00C5517D" w:rsidP="00972B28">
      <w:pPr>
        <w:keepNext/>
      </w:pPr>
      <w:r>
        <w:rPr>
          <w:noProof/>
        </w:rPr>
        <w:drawing>
          <wp:inline distT="0" distB="0" distL="0" distR="0" wp14:anchorId="29DE7CEB" wp14:editId="576B1CD6">
            <wp:extent cx="5753100" cy="5276850"/>
            <wp:effectExtent l="0" t="0" r="0" b="0"/>
            <wp:docPr id="9" name="Grafik 9" descr="C:\Users\Dome\Studium\2012SS\SEI\BAThesisDocs\Thesis\Figures\Pack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e\Studium\2012SS\SEI\BAThesisDocs\Thesis\Figures\Package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5276850"/>
                    </a:xfrm>
                    <a:prstGeom prst="rect">
                      <a:avLst/>
                    </a:prstGeom>
                    <a:noFill/>
                    <a:ln>
                      <a:noFill/>
                    </a:ln>
                  </pic:spPr>
                </pic:pic>
              </a:graphicData>
            </a:graphic>
          </wp:inline>
        </w:drawing>
      </w:r>
    </w:p>
    <w:p w14:paraId="73389BEB" w14:textId="77777777" w:rsidR="00C5517D" w:rsidRPr="00C5517D" w:rsidRDefault="00972B28" w:rsidP="00972B28">
      <w:pPr>
        <w:pStyle w:val="Beschriftung"/>
      </w:pPr>
      <w:bookmarkStart w:id="80" w:name="_Ref337644161"/>
      <w:r>
        <w:t xml:space="preserve">Figure </w:t>
      </w:r>
      <w:fldSimple w:instr=" SEQ Figure \* ARABIC ">
        <w:r w:rsidR="002A4246">
          <w:rPr>
            <w:noProof/>
          </w:rPr>
          <w:t>9</w:t>
        </w:r>
      </w:fldSimple>
      <w:bookmarkEnd w:id="80"/>
      <w:r>
        <w:t>: Cloudlet Server Package Architecture</w:t>
      </w:r>
    </w:p>
    <w:p w14:paraId="5DC274E4" w14:textId="77777777" w:rsidR="00364888" w:rsidRDefault="00F554F4" w:rsidP="005B1075">
      <w:pPr>
        <w:pStyle w:val="berschrift3"/>
      </w:pPr>
      <w:bookmarkStart w:id="81" w:name="_Toc337667993"/>
      <w:r>
        <w:t xml:space="preserve">Application </w:t>
      </w:r>
      <w:r w:rsidR="00F91B85">
        <w:t>Metadata</w:t>
      </w:r>
      <w:r w:rsidR="000C4FDB">
        <w:t xml:space="preserve"> and Cloudlet Requirements Matching</w:t>
      </w:r>
      <w:bookmarkEnd w:id="81"/>
    </w:p>
    <w:p w14:paraId="080B25AC" w14:textId="607E1151" w:rsidR="00C13196" w:rsidRDefault="00C13196" w:rsidP="00C13196">
      <w:r>
        <w:t>The application metadata</w:t>
      </w:r>
      <w:r w:rsidR="00932D71">
        <w:t>,</w:t>
      </w:r>
      <w:r>
        <w:t xml:space="preserve"> which accompanies each application package</w:t>
      </w:r>
      <w:r w:rsidR="00932D71">
        <w:t>,</w:t>
      </w:r>
      <w:r>
        <w:t xml:space="preserve"> provides information that is necessary for the cyber foraging process. It is a JSON file whose structure</w:t>
      </w:r>
      <w:r w:rsidR="00E968ED">
        <w:t xml:space="preserve"> </w:t>
      </w:r>
      <w:r>
        <w:t xml:space="preserve">is described by the schema in </w:t>
      </w:r>
      <w:r w:rsidR="00914549">
        <w:fldChar w:fldCharType="begin"/>
      </w:r>
      <w:r w:rsidR="00914549">
        <w:instrText xml:space="preserve"> REF _Ref337644193 \h </w:instrText>
      </w:r>
      <w:r w:rsidR="00914549">
        <w:fldChar w:fldCharType="separate"/>
      </w:r>
      <w:r w:rsidR="002A4246">
        <w:t xml:space="preserve">Listing </w:t>
      </w:r>
      <w:r w:rsidR="002A4246">
        <w:rPr>
          <w:noProof/>
        </w:rPr>
        <w:t>1</w:t>
      </w:r>
      <w:r w:rsidR="00914549">
        <w:fldChar w:fldCharType="end"/>
      </w:r>
      <w:r w:rsidR="00E968ED">
        <w:fldChar w:fldCharType="begin"/>
      </w:r>
      <w:r w:rsidR="00E968ED">
        <w:instrText xml:space="preserve"> REF _Ref333600441 \h </w:instrText>
      </w:r>
      <w:r w:rsidR="002A4246">
        <w:fldChar w:fldCharType="separate"/>
      </w:r>
      <w:r w:rsidR="002A4246" w:rsidRPr="002A4246">
        <w:rPr>
          <w:b/>
          <w:bCs/>
        </w:rPr>
        <w:t>Fehler! Verweisquelle konnte nicht gefunden werden</w:t>
      </w:r>
      <w:proofErr w:type="gramStart"/>
      <w:r w:rsidR="002A4246" w:rsidRPr="002A4246">
        <w:rPr>
          <w:b/>
          <w:bCs/>
        </w:rPr>
        <w:t>.</w:t>
      </w:r>
      <w:proofErr w:type="gramEnd"/>
      <w:r w:rsidR="00E968ED">
        <w:fldChar w:fldCharType="end"/>
      </w:r>
      <w:r w:rsidR="00E968ED">
        <w:t xml:space="preserve">. The </w:t>
      </w:r>
      <w:r w:rsidR="00E968ED" w:rsidRPr="00E968ED">
        <w:rPr>
          <w:rStyle w:val="Hervorhebung"/>
        </w:rPr>
        <w:t>name</w:t>
      </w:r>
      <w:r w:rsidR="00E968ED">
        <w:t xml:space="preserve"> and </w:t>
      </w:r>
      <w:r w:rsidR="00E968ED" w:rsidRPr="00E968ED">
        <w:rPr>
          <w:rStyle w:val="Hervorhebung"/>
        </w:rPr>
        <w:t>description</w:t>
      </w:r>
      <w:r w:rsidR="00E968ED">
        <w:t xml:space="preserve"> fields </w:t>
      </w:r>
      <w:r w:rsidR="006F22BD">
        <w:t>hold</w:t>
      </w:r>
      <w:r w:rsidR="00E968ED">
        <w:t xml:space="preserve"> general information about the application; </w:t>
      </w:r>
      <w:r w:rsidR="00E968ED" w:rsidRPr="00E968ED">
        <w:rPr>
          <w:rStyle w:val="Hervorhebung"/>
        </w:rPr>
        <w:lastRenderedPageBreak/>
        <w:t>checksum</w:t>
      </w:r>
      <w:r w:rsidR="00E968ED">
        <w:t xml:space="preserve"> and </w:t>
      </w:r>
      <w:r w:rsidR="00E968ED" w:rsidRPr="00E968ED">
        <w:rPr>
          <w:rStyle w:val="Hervorhebung"/>
        </w:rPr>
        <w:t>size</w:t>
      </w:r>
      <w:r w:rsidR="00E968ED">
        <w:t xml:space="preserve"> are used by the cloudlet server to guarantee the binary integrity of the uploaded application package. The checksum value is the md5 hash of the application package archive.</w:t>
      </w:r>
      <w:r w:rsidR="00A44AA4">
        <w:t xml:space="preserve"> </w:t>
      </w:r>
      <w:r w:rsidR="00A44AA4" w:rsidRPr="00FC4963">
        <w:rPr>
          <w:rStyle w:val="Hervorhebung"/>
        </w:rPr>
        <w:t>Type</w:t>
      </w:r>
      <w:r w:rsidR="00A44AA4">
        <w:t xml:space="preserve">, </w:t>
      </w:r>
      <w:r w:rsidR="00A44AA4" w:rsidRPr="00FC4963">
        <w:rPr>
          <w:rStyle w:val="Hervorhebung"/>
        </w:rPr>
        <w:t>port</w:t>
      </w:r>
      <w:r w:rsidR="00A44AA4">
        <w:t xml:space="preserve"> and </w:t>
      </w:r>
      <w:proofErr w:type="spellStart"/>
      <w:r w:rsidR="00A44AA4" w:rsidRPr="00FC4963">
        <w:rPr>
          <w:rStyle w:val="Hervorhebung"/>
        </w:rPr>
        <w:t>server</w:t>
      </w:r>
      <w:r w:rsidR="00A44AA4">
        <w:t>_</w:t>
      </w:r>
      <w:r w:rsidR="00A44AA4" w:rsidRPr="00FC4963">
        <w:rPr>
          <w:rStyle w:val="Hervorhebung"/>
        </w:rPr>
        <w:t>args</w:t>
      </w:r>
      <w:proofErr w:type="spellEnd"/>
      <w:r w:rsidR="00A44AA4">
        <w:t xml:space="preserve"> inform the cloudlet server how to </w:t>
      </w:r>
      <w:r w:rsidR="00FC4963">
        <w:t>handle the application package. Possible types that we used for our implementation are “</w:t>
      </w:r>
      <w:proofErr w:type="spellStart"/>
      <w:r w:rsidR="00FC4963">
        <w:t>cde</w:t>
      </w:r>
      <w:proofErr w:type="spellEnd"/>
      <w:r w:rsidR="00FC4963">
        <w:t>”, “</w:t>
      </w:r>
      <w:proofErr w:type="spellStart"/>
      <w:r w:rsidR="00FC4963">
        <w:t>cameyo</w:t>
      </w:r>
      <w:proofErr w:type="spellEnd"/>
      <w:r w:rsidR="00FC4963">
        <w:t>”, “jar” and “exe”.</w:t>
      </w:r>
      <w:r w:rsidR="0025211B">
        <w:t xml:space="preserve"> </w:t>
      </w:r>
      <w:proofErr w:type="spellStart"/>
      <w:r w:rsidR="0025211B" w:rsidRPr="0025211B">
        <w:rPr>
          <w:rStyle w:val="Hervorhebung"/>
        </w:rPr>
        <w:t>Server</w:t>
      </w:r>
      <w:r w:rsidR="0025211B">
        <w:t>_</w:t>
      </w:r>
      <w:r w:rsidR="0025211B" w:rsidRPr="0025211B">
        <w:rPr>
          <w:rStyle w:val="Hervorhebung"/>
        </w:rPr>
        <w:t>args</w:t>
      </w:r>
      <w:proofErr w:type="spellEnd"/>
      <w:r w:rsidR="0025211B">
        <w:t xml:space="preserve"> is an optional field; if it is set, th</w:t>
      </w:r>
      <w:r w:rsidR="00B8271A">
        <w:t xml:space="preserve">e </w:t>
      </w:r>
      <w:proofErr w:type="spellStart"/>
      <w:r w:rsidR="00B8271A" w:rsidRPr="00B8271A">
        <w:rPr>
          <w:rStyle w:val="Hervorhebung"/>
        </w:rPr>
        <w:t>server_args</w:t>
      </w:r>
      <w:proofErr w:type="spellEnd"/>
      <w:r w:rsidR="0025211B">
        <w:t xml:space="preserve"> string value will be split into command li</w:t>
      </w:r>
      <w:r w:rsidR="00024D33">
        <w:t>ne arguments that will be</w:t>
      </w:r>
      <w:r w:rsidR="0025211B">
        <w:t xml:space="preserve"> used to start the application server.</w:t>
      </w:r>
      <w:r w:rsidR="00FC5F36">
        <w:t xml:space="preserve"> The </w:t>
      </w:r>
      <w:r w:rsidR="00FC5F36" w:rsidRPr="00FC5F36">
        <w:rPr>
          <w:rStyle w:val="Hervorhebung"/>
        </w:rPr>
        <w:t>package</w:t>
      </w:r>
      <w:r w:rsidR="00FC5F36">
        <w:t xml:space="preserve"> field defines the Android application client; its value enables the cloudlet client to start the corresponding Android activity.</w:t>
      </w:r>
    </w:p>
    <w:p w14:paraId="2EB0FEF8" w14:textId="77777777" w:rsidR="00757809" w:rsidRDefault="00893261" w:rsidP="00757809">
      <w:pPr>
        <w:keepNext/>
      </w:pPr>
      <w:r>
        <w:rPr>
          <w:noProof/>
        </w:rPr>
        <w:lastRenderedPageBreak/>
        <mc:AlternateContent>
          <mc:Choice Requires="wps">
            <w:drawing>
              <wp:inline distT="0" distB="0" distL="0" distR="0" wp14:anchorId="433E12F0" wp14:editId="3F6948D2">
                <wp:extent cx="5937662" cy="1403985"/>
                <wp:effectExtent l="0" t="0" r="25400" b="14605"/>
                <wp:docPr id="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662" cy="1403985"/>
                        </a:xfrm>
                        <a:prstGeom prst="rect">
                          <a:avLst/>
                        </a:prstGeom>
                        <a:ln w="9525">
                          <a:headEnd/>
                          <a:tailEnd/>
                        </a:ln>
                      </wps:spPr>
                      <wps:style>
                        <a:lnRef idx="2">
                          <a:schemeClr val="dk1"/>
                        </a:lnRef>
                        <a:fillRef idx="1">
                          <a:schemeClr val="lt1"/>
                        </a:fillRef>
                        <a:effectRef idx="0">
                          <a:schemeClr val="dk1"/>
                        </a:effectRef>
                        <a:fontRef idx="minor">
                          <a:schemeClr val="dk1"/>
                        </a:fontRef>
                      </wps:style>
                      <wps:txbx>
                        <w:txbxContent>
                          <w:p w14:paraId="7C51CB77"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w:t>
                            </w:r>
                          </w:p>
                          <w:p w14:paraId="68F78226"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name</w:t>
                            </w:r>
                            <w:proofErr w:type="gramEnd"/>
                            <w:r w:rsidRPr="00757809">
                              <w:rPr>
                                <w:rFonts w:ascii="Courier New" w:hAnsi="Courier New" w:cs="Courier New"/>
                                <w:color w:val="000000"/>
                                <w:sz w:val="18"/>
                                <w:szCs w:val="18"/>
                              </w:rPr>
                              <w:t>": "application metadata",</w:t>
                            </w:r>
                          </w:p>
                          <w:p w14:paraId="7A48D7A0"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properties</w:t>
                            </w:r>
                            <w:proofErr w:type="gramEnd"/>
                            <w:r w:rsidRPr="00757809">
                              <w:rPr>
                                <w:rFonts w:ascii="Courier New" w:hAnsi="Courier New" w:cs="Courier New"/>
                                <w:color w:val="000000"/>
                                <w:sz w:val="18"/>
                                <w:szCs w:val="18"/>
                              </w:rPr>
                              <w:t>": {</w:t>
                            </w:r>
                          </w:p>
                          <w:p w14:paraId="5784FD93"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name</w:t>
                            </w:r>
                            <w:proofErr w:type="gramEnd"/>
                            <w:r w:rsidRPr="00757809">
                              <w:rPr>
                                <w:rFonts w:ascii="Courier New" w:hAnsi="Courier New" w:cs="Courier New"/>
                                <w:color w:val="000000"/>
                                <w:sz w:val="18"/>
                                <w:szCs w:val="18"/>
                              </w:rPr>
                              <w:t>": {</w:t>
                            </w:r>
                          </w:p>
                          <w:p w14:paraId="2400D230"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4E8C307C"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"Name of the application",</w:t>
                            </w:r>
                          </w:p>
                          <w:p w14:paraId="732CF5F6"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1EE4D44F"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4BB18A6E"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w:t>
                            </w:r>
                          </w:p>
                          <w:p w14:paraId="75186C7C"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4506B8AC"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2DE7806B"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checksum</w:t>
                            </w:r>
                            <w:proofErr w:type="gramEnd"/>
                            <w:r w:rsidRPr="00757809">
                              <w:rPr>
                                <w:rFonts w:ascii="Courier New" w:hAnsi="Courier New" w:cs="Courier New"/>
                                <w:color w:val="000000"/>
                                <w:sz w:val="18"/>
                                <w:szCs w:val="18"/>
                              </w:rPr>
                              <w:t>": {</w:t>
                            </w:r>
                          </w:p>
                          <w:p w14:paraId="25364BDC"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2F08F93C"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"md5 hash of the application package",</w:t>
                            </w:r>
                          </w:p>
                          <w:p w14:paraId="064E4320"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0371CB51"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F9187BE"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size</w:t>
                            </w:r>
                            <w:proofErr w:type="gramEnd"/>
                            <w:r w:rsidRPr="00757809">
                              <w:rPr>
                                <w:rFonts w:ascii="Courier New" w:hAnsi="Courier New" w:cs="Courier New"/>
                                <w:color w:val="000000"/>
                                <w:sz w:val="18"/>
                                <w:szCs w:val="18"/>
                              </w:rPr>
                              <w:t>": {</w:t>
                            </w:r>
                          </w:p>
                          <w:p w14:paraId="4D114908"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"number",</w:t>
                            </w:r>
                          </w:p>
                          <w:p w14:paraId="2B2B9CE9"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"File size of the application package in bytes",</w:t>
                            </w:r>
                          </w:p>
                          <w:p w14:paraId="432F6ACA"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0D20A08D"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7BBFA8B"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w:t>
                            </w:r>
                          </w:p>
                          <w:p w14:paraId="41877E9D"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061117E4"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xml:space="preserve">": "application package type, e.g. </w:t>
                            </w:r>
                            <w:proofErr w:type="spellStart"/>
                            <w:r w:rsidRPr="00757809">
                              <w:rPr>
                                <w:rFonts w:ascii="Courier New" w:hAnsi="Courier New" w:cs="Courier New"/>
                                <w:color w:val="000000"/>
                                <w:sz w:val="18"/>
                                <w:szCs w:val="18"/>
                              </w:rPr>
                              <w:t>cde</w:t>
                            </w:r>
                            <w:proofErr w:type="spellEnd"/>
                            <w:r w:rsidRPr="00757809">
                              <w:rPr>
                                <w:rFonts w:ascii="Courier New" w:hAnsi="Courier New" w:cs="Courier New"/>
                                <w:color w:val="000000"/>
                                <w:sz w:val="18"/>
                                <w:szCs w:val="18"/>
                              </w:rPr>
                              <w:t>",</w:t>
                            </w:r>
                          </w:p>
                          <w:p w14:paraId="58CE4AE9"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7D1CB89D"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1E3556C"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package</w:t>
                            </w:r>
                            <w:proofErr w:type="gramEnd"/>
                            <w:r w:rsidRPr="00757809">
                              <w:rPr>
                                <w:rFonts w:ascii="Courier New" w:hAnsi="Courier New" w:cs="Courier New"/>
                                <w:color w:val="000000"/>
                                <w:sz w:val="18"/>
                                <w:szCs w:val="18"/>
                              </w:rPr>
                              <w:t>": {</w:t>
                            </w:r>
                          </w:p>
                          <w:p w14:paraId="1950E9C7"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50252D17"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"package name of the Android application client",</w:t>
                            </w:r>
                          </w:p>
                          <w:p w14:paraId="3D3FB53B"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50186529"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2EDAFBC"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port</w:t>
                            </w:r>
                            <w:proofErr w:type="gramEnd"/>
                            <w:r w:rsidRPr="00757809">
                              <w:rPr>
                                <w:rFonts w:ascii="Courier New" w:hAnsi="Courier New" w:cs="Courier New"/>
                                <w:color w:val="000000"/>
                                <w:sz w:val="18"/>
                                <w:szCs w:val="18"/>
                              </w:rPr>
                              <w:t>": {</w:t>
                            </w:r>
                          </w:p>
                          <w:p w14:paraId="037B90F9"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"number",</w:t>
                            </w:r>
                          </w:p>
                          <w:p w14:paraId="3675537C"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"Port on which the application server listens",</w:t>
                            </w:r>
                          </w:p>
                          <w:p w14:paraId="4E108A45"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6B956B2E"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E3DB60D"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spellStart"/>
                            <w:r w:rsidRPr="00757809">
                              <w:rPr>
                                <w:rFonts w:ascii="Courier New" w:hAnsi="Courier New" w:cs="Courier New"/>
                                <w:color w:val="000000"/>
                                <w:sz w:val="18"/>
                                <w:szCs w:val="18"/>
                              </w:rPr>
                              <w:t>server_args</w:t>
                            </w:r>
                            <w:proofErr w:type="spellEnd"/>
                            <w:r w:rsidRPr="00757809">
                              <w:rPr>
                                <w:rFonts w:ascii="Courier New" w:hAnsi="Courier New" w:cs="Courier New"/>
                                <w:color w:val="000000"/>
                                <w:sz w:val="18"/>
                                <w:szCs w:val="18"/>
                              </w:rPr>
                              <w:t>": {</w:t>
                            </w:r>
                          </w:p>
                          <w:p w14:paraId="007DF19C"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7AAA9BD3"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"Command line arguments for the application server"</w:t>
                            </w:r>
                          </w:p>
                          <w:p w14:paraId="7E28E9A8"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0298CEF1"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cloudlet</w:t>
                            </w:r>
                            <w:proofErr w:type="gramEnd"/>
                            <w:r w:rsidRPr="00757809">
                              <w:rPr>
                                <w:rFonts w:ascii="Courier New" w:hAnsi="Courier New" w:cs="Courier New"/>
                                <w:color w:val="000000"/>
                                <w:sz w:val="18"/>
                                <w:szCs w:val="18"/>
                              </w:rPr>
                              <w:t>": {</w:t>
                            </w:r>
                          </w:p>
                          <w:p w14:paraId="3B479F3C"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"array",</w:t>
                            </w:r>
                          </w:p>
                          <w:p w14:paraId="45B496AB"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"Set of legitimate cloudlet properties. The properties             may be arbitrary key-value pairs or minimum or maximum numeral requirements, e.g. </w:t>
                            </w:r>
                            <w:proofErr w:type="spellStart"/>
                            <w:r w:rsidRPr="00757809">
                              <w:rPr>
                                <w:rFonts w:ascii="Courier New" w:hAnsi="Courier New" w:cs="Courier New"/>
                                <w:color w:val="000000"/>
                                <w:sz w:val="18"/>
                                <w:szCs w:val="18"/>
                              </w:rPr>
                              <w:t>cores_min</w:t>
                            </w:r>
                            <w:proofErr w:type="spellEnd"/>
                            <w:r w:rsidRPr="00757809">
                              <w:rPr>
                                <w:rFonts w:ascii="Courier New" w:hAnsi="Courier New" w:cs="Courier New"/>
                                <w:color w:val="000000"/>
                                <w:sz w:val="18"/>
                                <w:szCs w:val="18"/>
                              </w:rPr>
                              <w:t>: 4",</w:t>
                            </w:r>
                          </w:p>
                          <w:p w14:paraId="3C04EEBF"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items</w:t>
                            </w:r>
                            <w:proofErr w:type="gramEnd"/>
                            <w:r w:rsidRPr="00757809">
                              <w:rPr>
                                <w:rFonts w:ascii="Courier New" w:hAnsi="Courier New" w:cs="Courier New"/>
                                <w:color w:val="000000"/>
                                <w:sz w:val="18"/>
                                <w:szCs w:val="18"/>
                              </w:rPr>
                              <w:t>": {</w:t>
                            </w:r>
                          </w:p>
                          <w:p w14:paraId="2447D9F3"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"object"</w:t>
                            </w:r>
                          </w:p>
                          <w:p w14:paraId="7380FA78"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615BA77"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7A9F3E38"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4A22E620" w14:textId="77777777" w:rsidR="006D6C9D" w:rsidRPr="00757809" w:rsidRDefault="006D6C9D" w:rsidP="00893261">
                            <w:pPr>
                              <w:autoSpaceDE w:val="0"/>
                              <w:autoSpaceDN w:val="0"/>
                              <w:adjustRightInd w:val="0"/>
                              <w:spacing w:after="0" w:line="288" w:lineRule="auto"/>
                              <w:jc w:val="left"/>
                              <w:rPr>
                                <w:rFonts w:ascii="Courier New" w:hAnsi="Courier New" w:cs="Courier New"/>
                                <w:sz w:val="18"/>
                                <w:szCs w:val="18"/>
                                <w:lang w:val="de-DE"/>
                              </w:rPr>
                            </w:pPr>
                            <w:r w:rsidRPr="00757809">
                              <w:rPr>
                                <w:rFonts w:ascii="Courier New" w:hAnsi="Courier New" w:cs="Courier New"/>
                                <w:color w:val="000000"/>
                                <w:sz w:val="18"/>
                                <w:szCs w:val="18"/>
                              </w:rPr>
                              <w:t>}</w:t>
                            </w:r>
                          </w:p>
                        </w:txbxContent>
                      </wps:txbx>
                      <wps:bodyPr rot="0" vert="horz" wrap="square" lIns="91440" tIns="45720" rIns="91440" bIns="45720" anchor="t" anchorCtr="0">
                        <a:spAutoFit/>
                      </wps:bodyPr>
                    </wps:wsp>
                  </a:graphicData>
                </a:graphic>
              </wp:inline>
            </w:drawing>
          </mc:Choice>
          <mc:Fallback>
            <w:pict>
              <v:shape id="Textfeld 2" o:spid="_x0000_s1031" type="#_x0000_t202" style="width:467.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" fillcolor="white [3201]" strokecolor="black [3200]">
                <v:textbox style="mso-fit-shape-to-text:t">
                  <w:txbxContent>
                    <w:p w14:paraId="7C51CB77"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w:t>
                      </w:r>
                    </w:p>
                    <w:p w14:paraId="68F78226"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name</w:t>
                      </w:r>
                      <w:proofErr w:type="gramEnd"/>
                      <w:r w:rsidRPr="00757809">
                        <w:rPr>
                          <w:rFonts w:ascii="Courier New" w:hAnsi="Courier New" w:cs="Courier New"/>
                          <w:color w:val="000000"/>
                          <w:sz w:val="18"/>
                          <w:szCs w:val="18"/>
                        </w:rPr>
                        <w:t>": "application metadata",</w:t>
                      </w:r>
                    </w:p>
                    <w:p w14:paraId="7A48D7A0"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properties</w:t>
                      </w:r>
                      <w:proofErr w:type="gramEnd"/>
                      <w:r w:rsidRPr="00757809">
                        <w:rPr>
                          <w:rFonts w:ascii="Courier New" w:hAnsi="Courier New" w:cs="Courier New"/>
                          <w:color w:val="000000"/>
                          <w:sz w:val="18"/>
                          <w:szCs w:val="18"/>
                        </w:rPr>
                        <w:t>": {</w:t>
                      </w:r>
                    </w:p>
                    <w:p w14:paraId="5784FD93"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name</w:t>
                      </w:r>
                      <w:proofErr w:type="gramEnd"/>
                      <w:r w:rsidRPr="00757809">
                        <w:rPr>
                          <w:rFonts w:ascii="Courier New" w:hAnsi="Courier New" w:cs="Courier New"/>
                          <w:color w:val="000000"/>
                          <w:sz w:val="18"/>
                          <w:szCs w:val="18"/>
                        </w:rPr>
                        <w:t>": {</w:t>
                      </w:r>
                    </w:p>
                    <w:p w14:paraId="2400D230"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4E8C307C"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"Name of the application",</w:t>
                      </w:r>
                    </w:p>
                    <w:p w14:paraId="732CF5F6"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1EE4D44F"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4BB18A6E"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w:t>
                      </w:r>
                    </w:p>
                    <w:p w14:paraId="75186C7C"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4506B8AC"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2DE7806B"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checksum</w:t>
                      </w:r>
                      <w:proofErr w:type="gramEnd"/>
                      <w:r w:rsidRPr="00757809">
                        <w:rPr>
                          <w:rFonts w:ascii="Courier New" w:hAnsi="Courier New" w:cs="Courier New"/>
                          <w:color w:val="000000"/>
                          <w:sz w:val="18"/>
                          <w:szCs w:val="18"/>
                        </w:rPr>
                        <w:t>": {</w:t>
                      </w:r>
                    </w:p>
                    <w:p w14:paraId="25364BDC"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2F08F93C"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"md5 hash of the application package",</w:t>
                      </w:r>
                    </w:p>
                    <w:p w14:paraId="064E4320"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0371CB51"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F9187BE"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size</w:t>
                      </w:r>
                      <w:proofErr w:type="gramEnd"/>
                      <w:r w:rsidRPr="00757809">
                        <w:rPr>
                          <w:rFonts w:ascii="Courier New" w:hAnsi="Courier New" w:cs="Courier New"/>
                          <w:color w:val="000000"/>
                          <w:sz w:val="18"/>
                          <w:szCs w:val="18"/>
                        </w:rPr>
                        <w:t>": {</w:t>
                      </w:r>
                    </w:p>
                    <w:p w14:paraId="4D114908"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"number",</w:t>
                      </w:r>
                    </w:p>
                    <w:p w14:paraId="2B2B9CE9"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"File size of the application package in bytes",</w:t>
                      </w:r>
                    </w:p>
                    <w:p w14:paraId="432F6ACA"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0D20A08D"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7BBFA8B"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w:t>
                      </w:r>
                    </w:p>
                    <w:p w14:paraId="41877E9D"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061117E4"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xml:space="preserve">": "application package type, e.g. </w:t>
                      </w:r>
                      <w:proofErr w:type="spellStart"/>
                      <w:r w:rsidRPr="00757809">
                        <w:rPr>
                          <w:rFonts w:ascii="Courier New" w:hAnsi="Courier New" w:cs="Courier New"/>
                          <w:color w:val="000000"/>
                          <w:sz w:val="18"/>
                          <w:szCs w:val="18"/>
                        </w:rPr>
                        <w:t>cde</w:t>
                      </w:r>
                      <w:proofErr w:type="spellEnd"/>
                      <w:r w:rsidRPr="00757809">
                        <w:rPr>
                          <w:rFonts w:ascii="Courier New" w:hAnsi="Courier New" w:cs="Courier New"/>
                          <w:color w:val="000000"/>
                          <w:sz w:val="18"/>
                          <w:szCs w:val="18"/>
                        </w:rPr>
                        <w:t>",</w:t>
                      </w:r>
                    </w:p>
                    <w:p w14:paraId="58CE4AE9"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7D1CB89D"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1E3556C"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package</w:t>
                      </w:r>
                      <w:proofErr w:type="gramEnd"/>
                      <w:r w:rsidRPr="00757809">
                        <w:rPr>
                          <w:rFonts w:ascii="Courier New" w:hAnsi="Courier New" w:cs="Courier New"/>
                          <w:color w:val="000000"/>
                          <w:sz w:val="18"/>
                          <w:szCs w:val="18"/>
                        </w:rPr>
                        <w:t>": {</w:t>
                      </w:r>
                    </w:p>
                    <w:p w14:paraId="1950E9C7"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50252D17"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"package name of the Android application client",</w:t>
                      </w:r>
                    </w:p>
                    <w:p w14:paraId="3D3FB53B"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50186529"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2EDAFBC"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port</w:t>
                      </w:r>
                      <w:proofErr w:type="gramEnd"/>
                      <w:r w:rsidRPr="00757809">
                        <w:rPr>
                          <w:rFonts w:ascii="Courier New" w:hAnsi="Courier New" w:cs="Courier New"/>
                          <w:color w:val="000000"/>
                          <w:sz w:val="18"/>
                          <w:szCs w:val="18"/>
                        </w:rPr>
                        <w:t>": {</w:t>
                      </w:r>
                    </w:p>
                    <w:p w14:paraId="037B90F9"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"number",</w:t>
                      </w:r>
                    </w:p>
                    <w:p w14:paraId="3675537C"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"Port on which the application server listens",</w:t>
                      </w:r>
                    </w:p>
                    <w:p w14:paraId="4E108A45"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6B956B2E"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E3DB60D"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spellStart"/>
                      <w:r w:rsidRPr="00757809">
                        <w:rPr>
                          <w:rFonts w:ascii="Courier New" w:hAnsi="Courier New" w:cs="Courier New"/>
                          <w:color w:val="000000"/>
                          <w:sz w:val="18"/>
                          <w:szCs w:val="18"/>
                        </w:rPr>
                        <w:t>server_args</w:t>
                      </w:r>
                      <w:proofErr w:type="spellEnd"/>
                      <w:r w:rsidRPr="00757809">
                        <w:rPr>
                          <w:rFonts w:ascii="Courier New" w:hAnsi="Courier New" w:cs="Courier New"/>
                          <w:color w:val="000000"/>
                          <w:sz w:val="18"/>
                          <w:szCs w:val="18"/>
                        </w:rPr>
                        <w:t>": {</w:t>
                      </w:r>
                    </w:p>
                    <w:p w14:paraId="007DF19C"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7AAA9BD3"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"Command line arguments for the application server"</w:t>
                      </w:r>
                    </w:p>
                    <w:p w14:paraId="7E28E9A8"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0298CEF1"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cloudlet</w:t>
                      </w:r>
                      <w:proofErr w:type="gramEnd"/>
                      <w:r w:rsidRPr="00757809">
                        <w:rPr>
                          <w:rFonts w:ascii="Courier New" w:hAnsi="Courier New" w:cs="Courier New"/>
                          <w:color w:val="000000"/>
                          <w:sz w:val="18"/>
                          <w:szCs w:val="18"/>
                        </w:rPr>
                        <w:t>": {</w:t>
                      </w:r>
                    </w:p>
                    <w:p w14:paraId="3B479F3C"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"array",</w:t>
                      </w:r>
                    </w:p>
                    <w:p w14:paraId="45B496AB"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"Set of legitimate cloudlet properties. The properties             may be arbitrary key-value pairs or minimum or maximum numeral requirements, e.g. </w:t>
                      </w:r>
                      <w:proofErr w:type="spellStart"/>
                      <w:r w:rsidRPr="00757809">
                        <w:rPr>
                          <w:rFonts w:ascii="Courier New" w:hAnsi="Courier New" w:cs="Courier New"/>
                          <w:color w:val="000000"/>
                          <w:sz w:val="18"/>
                          <w:szCs w:val="18"/>
                        </w:rPr>
                        <w:t>cores_min</w:t>
                      </w:r>
                      <w:proofErr w:type="spellEnd"/>
                      <w:r w:rsidRPr="00757809">
                        <w:rPr>
                          <w:rFonts w:ascii="Courier New" w:hAnsi="Courier New" w:cs="Courier New"/>
                          <w:color w:val="000000"/>
                          <w:sz w:val="18"/>
                          <w:szCs w:val="18"/>
                        </w:rPr>
                        <w:t>: 4",</w:t>
                      </w:r>
                    </w:p>
                    <w:p w14:paraId="3C04EEBF"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items</w:t>
                      </w:r>
                      <w:proofErr w:type="gramEnd"/>
                      <w:r w:rsidRPr="00757809">
                        <w:rPr>
                          <w:rFonts w:ascii="Courier New" w:hAnsi="Courier New" w:cs="Courier New"/>
                          <w:color w:val="000000"/>
                          <w:sz w:val="18"/>
                          <w:szCs w:val="18"/>
                        </w:rPr>
                        <w:t>": {</w:t>
                      </w:r>
                    </w:p>
                    <w:p w14:paraId="2447D9F3"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"object"</w:t>
                      </w:r>
                    </w:p>
                    <w:p w14:paraId="7380FA78"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615BA77"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7A9F3E38" w14:textId="77777777" w:rsidR="006D6C9D" w:rsidRPr="00757809" w:rsidRDefault="006D6C9D"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4A22E620" w14:textId="77777777" w:rsidR="006D6C9D" w:rsidRPr="00757809" w:rsidRDefault="006D6C9D" w:rsidP="00893261">
                      <w:pPr>
                        <w:autoSpaceDE w:val="0"/>
                        <w:autoSpaceDN w:val="0"/>
                        <w:adjustRightInd w:val="0"/>
                        <w:spacing w:after="0" w:line="288" w:lineRule="auto"/>
                        <w:jc w:val="left"/>
                        <w:rPr>
                          <w:rFonts w:ascii="Courier New" w:hAnsi="Courier New" w:cs="Courier New"/>
                          <w:sz w:val="18"/>
                          <w:szCs w:val="18"/>
                          <w:lang w:val="de-DE"/>
                        </w:rPr>
                      </w:pPr>
                      <w:r w:rsidRPr="00757809">
                        <w:rPr>
                          <w:rFonts w:ascii="Courier New" w:hAnsi="Courier New" w:cs="Courier New"/>
                          <w:color w:val="000000"/>
                          <w:sz w:val="18"/>
                          <w:szCs w:val="18"/>
                        </w:rPr>
                        <w:t>}</w:t>
                      </w:r>
                    </w:p>
                  </w:txbxContent>
                </v:textbox>
                <w10:anchorlock/>
              </v:shape>
            </w:pict>
          </mc:Fallback>
        </mc:AlternateContent>
      </w:r>
    </w:p>
    <w:p w14:paraId="57322E82" w14:textId="77777777" w:rsidR="00E968ED" w:rsidRDefault="00757809" w:rsidP="00757809">
      <w:pPr>
        <w:pStyle w:val="Beschriftung"/>
      </w:pPr>
      <w:bookmarkStart w:id="82" w:name="_Ref337644193"/>
      <w:r>
        <w:t xml:space="preserve">Listing </w:t>
      </w:r>
      <w:fldSimple w:instr=" SEQ Listing \* ARABIC ">
        <w:r w:rsidR="002A4246">
          <w:rPr>
            <w:noProof/>
          </w:rPr>
          <w:t>1</w:t>
        </w:r>
      </w:fldSimple>
      <w:bookmarkEnd w:id="82"/>
      <w:r>
        <w:t>: JSON Schema for</w:t>
      </w:r>
      <w:r>
        <w:rPr>
          <w:noProof/>
        </w:rPr>
        <w:t xml:space="preserve"> the Application Metadata File</w:t>
      </w:r>
    </w:p>
    <w:p w14:paraId="3B2F16D4" w14:textId="082FB8C0" w:rsidR="00B551C9" w:rsidRDefault="00625906" w:rsidP="00625906">
      <w:r>
        <w:lastRenderedPageBreak/>
        <w:t xml:space="preserve">While all other fields have basic types, </w:t>
      </w:r>
      <w:r w:rsidRPr="00625906">
        <w:rPr>
          <w:rStyle w:val="Hervorhebung"/>
        </w:rPr>
        <w:t>cloudlet</w:t>
      </w:r>
      <w:r>
        <w:t xml:space="preserve"> is an array of JSON objects. Each of these objects defines a possible set of requirements that need to be satisfied by a cloudlet. If and only if a cloudlet’s properties match one of these sets, it is eligible to serve the mobile device.</w:t>
      </w:r>
      <w:r w:rsidR="00FC2C51">
        <w:t xml:space="preserve"> The cloudlet properties are d</w:t>
      </w:r>
      <w:r w:rsidR="000A0DC4">
        <w:t>efined in its own JSON file, which is read and evaluated by the cloudlet server.</w:t>
      </w:r>
      <w:r w:rsidR="00B66A34">
        <w:t xml:space="preserve"> The properties are published via the </w:t>
      </w:r>
      <w:proofErr w:type="spellStart"/>
      <w:r w:rsidR="00B66A34">
        <w:t>JmDNS</w:t>
      </w:r>
      <w:proofErr w:type="spellEnd"/>
      <w:r w:rsidR="00B66A34">
        <w:t xml:space="preserve"> service registration, </w:t>
      </w:r>
      <w:r w:rsidR="003B4396">
        <w:t xml:space="preserve">thus </w:t>
      </w:r>
      <w:r w:rsidR="00B66A34">
        <w:t>enabling the cloudlet client to find a matching cloudlet server.</w:t>
      </w:r>
      <w:r w:rsidR="000A0DC4">
        <w:t xml:space="preserve"> Cloudlet properties match a set of</w:t>
      </w:r>
      <w:r w:rsidR="00B551C9">
        <w:t xml:space="preserve"> requirements if and only if </w:t>
      </w:r>
    </w:p>
    <w:p w14:paraId="188BA88C" w14:textId="77777777" w:rsidR="00625906" w:rsidRDefault="00B551C9" w:rsidP="00B551C9">
      <w:pPr>
        <w:pStyle w:val="Listenabsatz"/>
        <w:numPr>
          <w:ilvl w:val="0"/>
          <w:numId w:val="8"/>
        </w:numPr>
      </w:pPr>
      <w:r>
        <w:t>every field in the set can be found in the cloudlet properties with the same value</w:t>
      </w:r>
      <w:r w:rsidR="00777A6F">
        <w:t>, except for:</w:t>
      </w:r>
    </w:p>
    <w:p w14:paraId="40CDBB0E" w14:textId="77777777" w:rsidR="00B551C9" w:rsidRDefault="00B551C9" w:rsidP="00B551C9">
      <w:pPr>
        <w:pStyle w:val="Listenabsatz"/>
        <w:numPr>
          <w:ilvl w:val="0"/>
          <w:numId w:val="8"/>
        </w:numPr>
      </w:pPr>
      <w:r>
        <w:t xml:space="preserve">a number field </w:t>
      </w:r>
      <w:r w:rsidRPr="00B551C9">
        <w:rPr>
          <w:rFonts w:ascii="Consolas" w:hAnsi="Consolas" w:cs="Consolas"/>
        </w:rPr>
        <w:t>&lt;name&gt;_min</w:t>
      </w:r>
      <w:r w:rsidR="00777A6F">
        <w:t xml:space="preserve"> </w:t>
      </w:r>
      <w:r w:rsidR="000F6381">
        <w:t>must be</w:t>
      </w:r>
      <w:r>
        <w:t xml:space="preserve"> met by a cloudlet field </w:t>
      </w:r>
      <w:r w:rsidRPr="00B551C9">
        <w:rPr>
          <w:rFonts w:ascii="Consolas" w:hAnsi="Consolas" w:cs="Consolas"/>
        </w:rPr>
        <w:t>&lt;name&gt;</w:t>
      </w:r>
      <w:r>
        <w:t xml:space="preserve"> with a number greater or equal</w:t>
      </w:r>
    </w:p>
    <w:p w14:paraId="2F8DEAC5" w14:textId="77777777" w:rsidR="00B551C9" w:rsidRDefault="00B551C9" w:rsidP="00B551C9">
      <w:pPr>
        <w:pStyle w:val="Listenabsatz"/>
        <w:numPr>
          <w:ilvl w:val="0"/>
          <w:numId w:val="8"/>
        </w:numPr>
      </w:pPr>
      <w:r>
        <w:t xml:space="preserve">a number field </w:t>
      </w:r>
      <w:r w:rsidRPr="00B551C9">
        <w:rPr>
          <w:rFonts w:ascii="Consolas" w:hAnsi="Consolas" w:cs="Consolas"/>
        </w:rPr>
        <w:t>&lt;name&gt;</w:t>
      </w:r>
      <w:r>
        <w:rPr>
          <w:rFonts w:ascii="Consolas" w:hAnsi="Consolas" w:cs="Consolas"/>
        </w:rPr>
        <w:t>_max</w:t>
      </w:r>
      <w:r w:rsidR="000F6381">
        <w:t xml:space="preserve"> must be</w:t>
      </w:r>
      <w:r>
        <w:t xml:space="preserve"> met by a cloudlet field </w:t>
      </w:r>
      <w:r w:rsidRPr="00B551C9">
        <w:rPr>
          <w:rFonts w:ascii="Consolas" w:hAnsi="Consolas" w:cs="Consolas"/>
        </w:rPr>
        <w:t>&lt;name&gt;</w:t>
      </w:r>
      <w:r>
        <w:t xml:space="preserve"> with a number lower or equal</w:t>
      </w:r>
    </w:p>
    <w:p w14:paraId="72744382" w14:textId="416B8068" w:rsidR="00B551C9" w:rsidRDefault="000F6381" w:rsidP="00777A6F">
      <w:r>
        <w:t>This</w:t>
      </w:r>
      <w:r w:rsidR="003C773C">
        <w:t xml:space="preserve"> principle is illustrated by the example in</w:t>
      </w:r>
      <w:r w:rsidR="00046045">
        <w:t xml:space="preserve"> </w:t>
      </w:r>
      <w:r w:rsidR="003C773C">
        <w:fldChar w:fldCharType="begin"/>
      </w:r>
      <w:r w:rsidR="003C773C">
        <w:instrText xml:space="preserve"> REF _Ref333602705 \h </w:instrText>
      </w:r>
      <w:r w:rsidR="003C773C">
        <w:fldChar w:fldCharType="separate"/>
      </w:r>
      <w:r w:rsidR="002A4246" w:rsidRPr="002A4246">
        <w:rPr>
          <w:b/>
          <w:bCs/>
        </w:rPr>
        <w:t>Fehler! Verweisquelle konnte nicht gefunden werden</w:t>
      </w:r>
      <w:proofErr w:type="gramStart"/>
      <w:r w:rsidR="002A4246" w:rsidRPr="002A4246">
        <w:rPr>
          <w:b/>
          <w:bCs/>
        </w:rPr>
        <w:t>.</w:t>
      </w:r>
      <w:proofErr w:type="gramEnd"/>
      <w:r w:rsidR="003C773C">
        <w:fldChar w:fldCharType="end"/>
      </w:r>
      <w:r>
        <w:t xml:space="preserve">. The given cloudlet </w:t>
      </w:r>
      <w:r w:rsidR="00ED5520">
        <w:t xml:space="preserve">properties </w:t>
      </w:r>
      <w:r>
        <w:t>matc</w:t>
      </w:r>
      <w:r w:rsidR="00ED5520">
        <w:t>h</w:t>
      </w:r>
      <w:r>
        <w:t xml:space="preserve"> the second set of requirements, therefo</w:t>
      </w:r>
      <w:r w:rsidR="00914549">
        <w:t>re it is a legitimate offload</w:t>
      </w:r>
      <w:r>
        <w:t xml:space="preserve"> site</w:t>
      </w:r>
      <w:r w:rsidR="00376CE1">
        <w:t xml:space="preserve"> for the application server</w:t>
      </w:r>
      <w:r>
        <w:t>.</w:t>
      </w:r>
    </w:p>
    <w:p w14:paraId="714EB80D" w14:textId="77777777" w:rsidR="000C4FDB" w:rsidRDefault="000B2C1B" w:rsidP="000C4FDB">
      <w:pPr>
        <w:keepNext/>
      </w:pPr>
      <w:r>
        <w:rPr>
          <w:noProof/>
        </w:rPr>
        <mc:AlternateContent>
          <mc:Choice Requires="wps">
            <w:drawing>
              <wp:inline distT="0" distB="0" distL="0" distR="0" wp14:anchorId="451B6CA4" wp14:editId="4823ACF0">
                <wp:extent cx="5747657" cy="2339439"/>
                <wp:effectExtent l="0" t="0" r="24765" b="22860"/>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7657" cy="2339439"/>
                        </a:xfrm>
                        <a:prstGeom prst="rect">
                          <a:avLst/>
                        </a:prstGeom>
                        <a:solidFill>
                          <a:srgbClr val="FFFFFF"/>
                        </a:solidFill>
                        <a:ln w="9525">
                          <a:solidFill>
                            <a:srgbClr val="000000"/>
                          </a:solidFill>
                          <a:miter lim="800000"/>
                          <a:headEnd/>
                          <a:tailEnd/>
                        </a:ln>
                      </wps:spPr>
                      <wps:txbx>
                        <w:txbxContent>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382"/>
                            </w:tblGrid>
                            <w:tr w:rsidR="006D6C9D" w14:paraId="59BE0DE5" w14:textId="77777777" w:rsidTr="000C4FDB">
                              <w:tc>
                                <w:tcPr>
                                  <w:tcW w:w="4382" w:type="dxa"/>
                                  <w:tcBorders>
                                    <w:right w:val="dashed" w:sz="4" w:space="0" w:color="auto"/>
                                  </w:tcBorders>
                                </w:tcPr>
                                <w:p w14:paraId="22A1A940" w14:textId="77777777" w:rsidR="006D6C9D" w:rsidRPr="000B2C1B" w:rsidRDefault="006D6C9D"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"cloudlet": [</w:t>
                                  </w:r>
                                </w:p>
                                <w:p w14:paraId="2EE6B45F" w14:textId="77777777" w:rsidR="006D6C9D" w:rsidRPr="000B2C1B" w:rsidRDefault="006D6C9D"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63A27C39" w14:textId="77777777" w:rsidR="006D6C9D" w:rsidRPr="000B2C1B" w:rsidRDefault="006D6C9D"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xml:space="preserve">": "windows </w:t>
                                  </w:r>
                                  <w:proofErr w:type="spellStart"/>
                                  <w:r w:rsidRPr="000B2C1B">
                                    <w:rPr>
                                      <w:rFonts w:ascii="Courier New" w:hAnsi="Courier New" w:cs="Courier New"/>
                                      <w:color w:val="000000"/>
                                      <w:sz w:val="20"/>
                                      <w:szCs w:val="20"/>
                                    </w:rPr>
                                    <w:t>xp</w:t>
                                  </w:r>
                                  <w:proofErr w:type="spellEnd"/>
                                  <w:r w:rsidRPr="000B2C1B">
                                    <w:rPr>
                                      <w:rFonts w:ascii="Courier New" w:hAnsi="Courier New" w:cs="Courier New"/>
                                      <w:color w:val="000000"/>
                                      <w:sz w:val="20"/>
                                      <w:szCs w:val="20"/>
                                    </w:rPr>
                                    <w:t>",</w:t>
                                  </w:r>
                                </w:p>
                                <w:p w14:paraId="6B847D22" w14:textId="77777777" w:rsidR="006D6C9D" w:rsidRPr="000B2C1B" w:rsidRDefault="006D6C9D"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w:t>
                                  </w:r>
                                </w:p>
                                <w:p w14:paraId="54C166CE" w14:textId="77777777" w:rsidR="006D6C9D" w:rsidRPr="000B2C1B" w:rsidRDefault="006D6C9D"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1A91C46E" w14:textId="77777777" w:rsidR="006D6C9D" w:rsidRPr="000B2C1B" w:rsidRDefault="006D6C9D"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65297066" w14:textId="77777777" w:rsidR="006D6C9D" w:rsidRPr="000B2C1B" w:rsidRDefault="006D6C9D"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"windows 7",</w:t>
                                  </w:r>
                                </w:p>
                                <w:p w14:paraId="01C9DAFD" w14:textId="77777777" w:rsidR="006D6C9D" w:rsidRPr="000B2C1B" w:rsidRDefault="006D6C9D"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14:paraId="37E2DEE6" w14:textId="77777777" w:rsidR="006D6C9D" w:rsidRPr="000B2C1B" w:rsidRDefault="006D6C9D"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cores_min</w:t>
                                  </w:r>
                                  <w:proofErr w:type="spellEnd"/>
                                  <w:r w:rsidRPr="000B2C1B">
                                    <w:rPr>
                                      <w:rFonts w:ascii="Courier New" w:hAnsi="Courier New" w:cs="Courier New"/>
                                      <w:color w:val="000000"/>
                                      <w:sz w:val="20"/>
                                      <w:szCs w:val="20"/>
                                    </w:rPr>
                                    <w:t>": 4</w:t>
                                  </w:r>
                                </w:p>
                                <w:p w14:paraId="158DDFDF" w14:textId="77777777" w:rsidR="006D6C9D" w:rsidRPr="000B2C1B" w:rsidRDefault="006D6C9D"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rPr>
                                    <w:t xml:space="preserve">    </w:t>
                                  </w:r>
                                  <w:r w:rsidRPr="000B2C1B">
                                    <w:rPr>
                                      <w:rFonts w:ascii="Courier New" w:hAnsi="Courier New" w:cs="Courier New"/>
                                      <w:color w:val="000000"/>
                                      <w:sz w:val="20"/>
                                      <w:szCs w:val="20"/>
                                      <w:lang w:val="de-DE"/>
                                    </w:rPr>
                                    <w:t>}</w:t>
                                  </w:r>
                                </w:p>
                                <w:p w14:paraId="7ED22EF9" w14:textId="77777777" w:rsidR="006D6C9D" w:rsidRPr="000B2C1B" w:rsidRDefault="006D6C9D"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lang w:val="de-DE"/>
                                    </w:rPr>
                                    <w:t>]</w:t>
                                  </w:r>
                                </w:p>
                                <w:p w14:paraId="6060F2CD" w14:textId="77777777" w:rsidR="006D6C9D" w:rsidRDefault="006D6C9D">
                                  <w:pPr>
                                    <w:rPr>
                                      <w:lang w:val="de-DE"/>
                                    </w:rPr>
                                  </w:pPr>
                                </w:p>
                              </w:tc>
                              <w:tc>
                                <w:tcPr>
                                  <w:tcW w:w="4382" w:type="dxa"/>
                                  <w:tcBorders>
                                    <w:left w:val="dashed" w:sz="4" w:space="0" w:color="auto"/>
                                  </w:tcBorders>
                                </w:tcPr>
                                <w:p w14:paraId="024F9558" w14:textId="77777777" w:rsidR="006D6C9D" w:rsidRPr="000B2C1B" w:rsidRDefault="006D6C9D"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w:t>
                                  </w:r>
                                </w:p>
                                <w:p w14:paraId="4220EF8A" w14:textId="77777777" w:rsidR="006D6C9D" w:rsidRPr="000B2C1B" w:rsidRDefault="006D6C9D"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"windows 7",</w:t>
                                  </w:r>
                                </w:p>
                                <w:p w14:paraId="04925F2D" w14:textId="77777777" w:rsidR="006D6C9D" w:rsidRPr="000B2C1B" w:rsidRDefault="006D6C9D"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14:paraId="7E59E3E3" w14:textId="77777777" w:rsidR="006D6C9D" w:rsidRPr="000B2C1B" w:rsidRDefault="006D6C9D"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"cores": 8</w:t>
                                  </w:r>
                                </w:p>
                                <w:p w14:paraId="5988718D" w14:textId="77777777" w:rsidR="006D6C9D" w:rsidRPr="000B2C1B" w:rsidRDefault="006D6C9D"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lang w:val="de-DE"/>
                                    </w:rPr>
                                    <w:t>}</w:t>
                                  </w:r>
                                </w:p>
                                <w:p w14:paraId="62791240" w14:textId="77777777" w:rsidR="006D6C9D" w:rsidRDefault="006D6C9D">
                                  <w:pPr>
                                    <w:rPr>
                                      <w:lang w:val="de-DE"/>
                                    </w:rPr>
                                  </w:pPr>
                                </w:p>
                              </w:tc>
                            </w:tr>
                            <w:tr w:rsidR="006D6C9D" w14:paraId="46D4BDF2" w14:textId="77777777" w:rsidTr="000C4FDB">
                              <w:tc>
                                <w:tcPr>
                                  <w:tcW w:w="4382" w:type="dxa"/>
                                  <w:tcBorders>
                                    <w:right w:val="single" w:sz="4" w:space="0" w:color="auto"/>
                                  </w:tcBorders>
                                </w:tcPr>
                                <w:p w14:paraId="6B27F290" w14:textId="21D9EB47" w:rsidR="006D6C9D" w:rsidRPr="000C4FDB" w:rsidRDefault="006D6C9D">
                                  <w:pPr>
                                    <w:rPr>
                                      <w:rFonts w:ascii="Calibri" w:hAnsi="Calibri" w:cs="Calibri"/>
                                      <w:lang w:val="de-DE"/>
                                    </w:rPr>
                                  </w:pPr>
                                  <w:r w:rsidRPr="000C4FDB">
                                    <w:rPr>
                                      <w:rFonts w:ascii="Calibri" w:hAnsi="Calibri" w:cs="Calibri"/>
                                      <w:lang w:val="de-DE"/>
                                    </w:rPr>
                                    <w:t xml:space="preserve">Sets </w:t>
                                  </w:r>
                                  <w:proofErr w:type="spellStart"/>
                                  <w:r w:rsidRPr="000C4FDB">
                                    <w:rPr>
                                      <w:rFonts w:ascii="Calibri" w:hAnsi="Calibri" w:cs="Calibri"/>
                                      <w:lang w:val="de-DE"/>
                                    </w:rPr>
                                    <w:t>of</w:t>
                                  </w:r>
                                  <w:proofErr w:type="spellEnd"/>
                                  <w:r w:rsidRPr="000C4FDB">
                                    <w:rPr>
                                      <w:rFonts w:ascii="Calibri" w:hAnsi="Calibri" w:cs="Calibri"/>
                                      <w:lang w:val="de-DE"/>
                                    </w:rPr>
                                    <w:t xml:space="preserve"> </w:t>
                                  </w:r>
                                  <w:proofErr w:type="spellStart"/>
                                  <w:r w:rsidRPr="000C4FDB">
                                    <w:rPr>
                                      <w:rFonts w:ascii="Calibri" w:hAnsi="Calibri" w:cs="Calibri"/>
                                      <w:lang w:val="de-DE"/>
                                    </w:rPr>
                                    <w:t>cloudlet</w:t>
                                  </w:r>
                                  <w:proofErr w:type="spellEnd"/>
                                  <w:r w:rsidRPr="000C4FDB">
                                    <w:rPr>
                                      <w:rFonts w:ascii="Calibri" w:hAnsi="Calibri" w:cs="Calibri"/>
                                      <w:lang w:val="de-DE"/>
                                    </w:rPr>
                                    <w:t xml:space="preserve"> </w:t>
                                  </w:r>
                                  <w:proofErr w:type="spellStart"/>
                                  <w:r w:rsidRPr="000C4FDB">
                                    <w:rPr>
                                      <w:rFonts w:ascii="Calibri" w:hAnsi="Calibri" w:cs="Calibri"/>
                                      <w:lang w:val="de-DE"/>
                                    </w:rPr>
                                    <w:t>requirement</w:t>
                                  </w:r>
                                  <w:r w:rsidR="003F0DC0">
                                    <w:rPr>
                                      <w:rFonts w:ascii="Calibri" w:hAnsi="Calibri" w:cs="Calibri"/>
                                      <w:lang w:val="de-DE"/>
                                    </w:rPr>
                                    <w:t>s</w:t>
                                  </w:r>
                                  <w:proofErr w:type="spellEnd"/>
                                </w:p>
                              </w:tc>
                              <w:tc>
                                <w:tcPr>
                                  <w:tcW w:w="4382" w:type="dxa"/>
                                  <w:tcBorders>
                                    <w:left w:val="single" w:sz="4" w:space="0" w:color="auto"/>
                                  </w:tcBorders>
                                </w:tcPr>
                                <w:p w14:paraId="76917F7C" w14:textId="77777777" w:rsidR="006D6C9D" w:rsidRPr="000C4FDB" w:rsidRDefault="006D6C9D">
                                  <w:pPr>
                                    <w:rPr>
                                      <w:rFonts w:ascii="Calibri" w:hAnsi="Calibri" w:cs="Calibri"/>
                                      <w:lang w:val="de-DE"/>
                                    </w:rPr>
                                  </w:pPr>
                                  <w:proofErr w:type="spellStart"/>
                                  <w:r w:rsidRPr="000C4FDB">
                                    <w:rPr>
                                      <w:rFonts w:ascii="Calibri" w:hAnsi="Calibri" w:cs="Calibri"/>
                                      <w:lang w:val="de-DE"/>
                                    </w:rPr>
                                    <w:t>Cloudlet</w:t>
                                  </w:r>
                                  <w:proofErr w:type="spellEnd"/>
                                  <w:r w:rsidRPr="000C4FDB">
                                    <w:rPr>
                                      <w:rFonts w:ascii="Calibri" w:hAnsi="Calibri" w:cs="Calibri"/>
                                      <w:lang w:val="de-DE"/>
                                    </w:rPr>
                                    <w:t xml:space="preserve"> </w:t>
                                  </w:r>
                                  <w:proofErr w:type="spellStart"/>
                                  <w:r w:rsidRPr="000C4FDB">
                                    <w:rPr>
                                      <w:rFonts w:ascii="Calibri" w:hAnsi="Calibri" w:cs="Calibri"/>
                                      <w:lang w:val="de-DE"/>
                                    </w:rPr>
                                    <w:t>properties</w:t>
                                  </w:r>
                                  <w:proofErr w:type="spellEnd"/>
                                </w:p>
                              </w:tc>
                            </w:tr>
                          </w:tbl>
                          <w:p w14:paraId="6A87B72A" w14:textId="77777777" w:rsidR="006D6C9D" w:rsidRPr="000B2C1B" w:rsidRDefault="006D6C9D">
                            <w:pPr>
                              <w:rPr>
                                <w:lang w:val="de-DE"/>
                              </w:rPr>
                            </w:pPr>
                          </w:p>
                        </w:txbxContent>
                      </wps:txbx>
                      <wps:bodyPr rot="0" vert="horz" wrap="square" lIns="91440" tIns="45720" rIns="91440" bIns="45720" anchor="t" anchorCtr="0">
                        <a:noAutofit/>
                      </wps:bodyPr>
                    </wps:wsp>
                  </a:graphicData>
                </a:graphic>
              </wp:inline>
            </w:drawing>
          </mc:Choice>
          <mc:Fallback>
            <w:pict>
              <v:shape id="_x0000_s1032" type="#_x0000_t202" style="width:452.55pt;height:18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">
                <v:textbox>
                  <w:txbxContent>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382"/>
                      </w:tblGrid>
                      <w:tr w:rsidR="006D6C9D" w14:paraId="59BE0DE5" w14:textId="77777777" w:rsidTr="000C4FDB">
                        <w:tc>
                          <w:tcPr>
                            <w:tcW w:w="4382" w:type="dxa"/>
                            <w:tcBorders>
                              <w:right w:val="dashed" w:sz="4" w:space="0" w:color="auto"/>
                            </w:tcBorders>
                          </w:tcPr>
                          <w:p w14:paraId="22A1A940" w14:textId="77777777" w:rsidR="006D6C9D" w:rsidRPr="000B2C1B" w:rsidRDefault="006D6C9D"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"cloudlet": [</w:t>
                            </w:r>
                          </w:p>
                          <w:p w14:paraId="2EE6B45F" w14:textId="77777777" w:rsidR="006D6C9D" w:rsidRPr="000B2C1B" w:rsidRDefault="006D6C9D"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63A27C39" w14:textId="77777777" w:rsidR="006D6C9D" w:rsidRPr="000B2C1B" w:rsidRDefault="006D6C9D"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xml:space="preserve">": "windows </w:t>
                            </w:r>
                            <w:proofErr w:type="spellStart"/>
                            <w:r w:rsidRPr="000B2C1B">
                              <w:rPr>
                                <w:rFonts w:ascii="Courier New" w:hAnsi="Courier New" w:cs="Courier New"/>
                                <w:color w:val="000000"/>
                                <w:sz w:val="20"/>
                                <w:szCs w:val="20"/>
                              </w:rPr>
                              <w:t>xp</w:t>
                            </w:r>
                            <w:proofErr w:type="spellEnd"/>
                            <w:r w:rsidRPr="000B2C1B">
                              <w:rPr>
                                <w:rFonts w:ascii="Courier New" w:hAnsi="Courier New" w:cs="Courier New"/>
                                <w:color w:val="000000"/>
                                <w:sz w:val="20"/>
                                <w:szCs w:val="20"/>
                              </w:rPr>
                              <w:t>",</w:t>
                            </w:r>
                          </w:p>
                          <w:p w14:paraId="6B847D22" w14:textId="77777777" w:rsidR="006D6C9D" w:rsidRPr="000B2C1B" w:rsidRDefault="006D6C9D"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w:t>
                            </w:r>
                          </w:p>
                          <w:p w14:paraId="54C166CE" w14:textId="77777777" w:rsidR="006D6C9D" w:rsidRPr="000B2C1B" w:rsidRDefault="006D6C9D"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1A91C46E" w14:textId="77777777" w:rsidR="006D6C9D" w:rsidRPr="000B2C1B" w:rsidRDefault="006D6C9D"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65297066" w14:textId="77777777" w:rsidR="006D6C9D" w:rsidRPr="000B2C1B" w:rsidRDefault="006D6C9D"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"windows 7",</w:t>
                            </w:r>
                          </w:p>
                          <w:p w14:paraId="01C9DAFD" w14:textId="77777777" w:rsidR="006D6C9D" w:rsidRPr="000B2C1B" w:rsidRDefault="006D6C9D"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14:paraId="37E2DEE6" w14:textId="77777777" w:rsidR="006D6C9D" w:rsidRPr="000B2C1B" w:rsidRDefault="006D6C9D"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cores_min</w:t>
                            </w:r>
                            <w:proofErr w:type="spellEnd"/>
                            <w:r w:rsidRPr="000B2C1B">
                              <w:rPr>
                                <w:rFonts w:ascii="Courier New" w:hAnsi="Courier New" w:cs="Courier New"/>
                                <w:color w:val="000000"/>
                                <w:sz w:val="20"/>
                                <w:szCs w:val="20"/>
                              </w:rPr>
                              <w:t>": 4</w:t>
                            </w:r>
                          </w:p>
                          <w:p w14:paraId="158DDFDF" w14:textId="77777777" w:rsidR="006D6C9D" w:rsidRPr="000B2C1B" w:rsidRDefault="006D6C9D"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rPr>
                              <w:t xml:space="preserve">    </w:t>
                            </w:r>
                            <w:r w:rsidRPr="000B2C1B">
                              <w:rPr>
                                <w:rFonts w:ascii="Courier New" w:hAnsi="Courier New" w:cs="Courier New"/>
                                <w:color w:val="000000"/>
                                <w:sz w:val="20"/>
                                <w:szCs w:val="20"/>
                                <w:lang w:val="de-DE"/>
                              </w:rPr>
                              <w:t>}</w:t>
                            </w:r>
                          </w:p>
                          <w:p w14:paraId="7ED22EF9" w14:textId="77777777" w:rsidR="006D6C9D" w:rsidRPr="000B2C1B" w:rsidRDefault="006D6C9D"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lang w:val="de-DE"/>
                              </w:rPr>
                              <w:t>]</w:t>
                            </w:r>
                          </w:p>
                          <w:p w14:paraId="6060F2CD" w14:textId="77777777" w:rsidR="006D6C9D" w:rsidRDefault="006D6C9D">
                            <w:pPr>
                              <w:rPr>
                                <w:lang w:val="de-DE"/>
                              </w:rPr>
                            </w:pPr>
                          </w:p>
                        </w:tc>
                        <w:tc>
                          <w:tcPr>
                            <w:tcW w:w="4382" w:type="dxa"/>
                            <w:tcBorders>
                              <w:left w:val="dashed" w:sz="4" w:space="0" w:color="auto"/>
                            </w:tcBorders>
                          </w:tcPr>
                          <w:p w14:paraId="024F9558" w14:textId="77777777" w:rsidR="006D6C9D" w:rsidRPr="000B2C1B" w:rsidRDefault="006D6C9D"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w:t>
                            </w:r>
                          </w:p>
                          <w:p w14:paraId="4220EF8A" w14:textId="77777777" w:rsidR="006D6C9D" w:rsidRPr="000B2C1B" w:rsidRDefault="006D6C9D"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"windows 7",</w:t>
                            </w:r>
                          </w:p>
                          <w:p w14:paraId="04925F2D" w14:textId="77777777" w:rsidR="006D6C9D" w:rsidRPr="000B2C1B" w:rsidRDefault="006D6C9D"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14:paraId="7E59E3E3" w14:textId="77777777" w:rsidR="006D6C9D" w:rsidRPr="000B2C1B" w:rsidRDefault="006D6C9D"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"cores": 8</w:t>
                            </w:r>
                          </w:p>
                          <w:p w14:paraId="5988718D" w14:textId="77777777" w:rsidR="006D6C9D" w:rsidRPr="000B2C1B" w:rsidRDefault="006D6C9D"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lang w:val="de-DE"/>
                              </w:rPr>
                              <w:t>}</w:t>
                            </w:r>
                          </w:p>
                          <w:p w14:paraId="62791240" w14:textId="77777777" w:rsidR="006D6C9D" w:rsidRDefault="006D6C9D">
                            <w:pPr>
                              <w:rPr>
                                <w:lang w:val="de-DE"/>
                              </w:rPr>
                            </w:pPr>
                          </w:p>
                        </w:tc>
                      </w:tr>
                      <w:tr w:rsidR="006D6C9D" w14:paraId="46D4BDF2" w14:textId="77777777" w:rsidTr="000C4FDB">
                        <w:tc>
                          <w:tcPr>
                            <w:tcW w:w="4382" w:type="dxa"/>
                            <w:tcBorders>
                              <w:right w:val="single" w:sz="4" w:space="0" w:color="auto"/>
                            </w:tcBorders>
                          </w:tcPr>
                          <w:p w14:paraId="6B27F290" w14:textId="21D9EB47" w:rsidR="006D6C9D" w:rsidRPr="000C4FDB" w:rsidRDefault="006D6C9D">
                            <w:pPr>
                              <w:rPr>
                                <w:rFonts w:ascii="Calibri" w:hAnsi="Calibri" w:cs="Calibri"/>
                                <w:lang w:val="de-DE"/>
                              </w:rPr>
                            </w:pPr>
                            <w:r w:rsidRPr="000C4FDB">
                              <w:rPr>
                                <w:rFonts w:ascii="Calibri" w:hAnsi="Calibri" w:cs="Calibri"/>
                                <w:lang w:val="de-DE"/>
                              </w:rPr>
                              <w:t xml:space="preserve">Sets </w:t>
                            </w:r>
                            <w:proofErr w:type="spellStart"/>
                            <w:r w:rsidRPr="000C4FDB">
                              <w:rPr>
                                <w:rFonts w:ascii="Calibri" w:hAnsi="Calibri" w:cs="Calibri"/>
                                <w:lang w:val="de-DE"/>
                              </w:rPr>
                              <w:t>of</w:t>
                            </w:r>
                            <w:proofErr w:type="spellEnd"/>
                            <w:r w:rsidRPr="000C4FDB">
                              <w:rPr>
                                <w:rFonts w:ascii="Calibri" w:hAnsi="Calibri" w:cs="Calibri"/>
                                <w:lang w:val="de-DE"/>
                              </w:rPr>
                              <w:t xml:space="preserve"> </w:t>
                            </w:r>
                            <w:proofErr w:type="spellStart"/>
                            <w:r w:rsidRPr="000C4FDB">
                              <w:rPr>
                                <w:rFonts w:ascii="Calibri" w:hAnsi="Calibri" w:cs="Calibri"/>
                                <w:lang w:val="de-DE"/>
                              </w:rPr>
                              <w:t>cloudlet</w:t>
                            </w:r>
                            <w:proofErr w:type="spellEnd"/>
                            <w:r w:rsidRPr="000C4FDB">
                              <w:rPr>
                                <w:rFonts w:ascii="Calibri" w:hAnsi="Calibri" w:cs="Calibri"/>
                                <w:lang w:val="de-DE"/>
                              </w:rPr>
                              <w:t xml:space="preserve"> </w:t>
                            </w:r>
                            <w:proofErr w:type="spellStart"/>
                            <w:r w:rsidRPr="000C4FDB">
                              <w:rPr>
                                <w:rFonts w:ascii="Calibri" w:hAnsi="Calibri" w:cs="Calibri"/>
                                <w:lang w:val="de-DE"/>
                              </w:rPr>
                              <w:t>requirement</w:t>
                            </w:r>
                            <w:r w:rsidR="003F0DC0">
                              <w:rPr>
                                <w:rFonts w:ascii="Calibri" w:hAnsi="Calibri" w:cs="Calibri"/>
                                <w:lang w:val="de-DE"/>
                              </w:rPr>
                              <w:t>s</w:t>
                            </w:r>
                            <w:proofErr w:type="spellEnd"/>
                          </w:p>
                        </w:tc>
                        <w:tc>
                          <w:tcPr>
                            <w:tcW w:w="4382" w:type="dxa"/>
                            <w:tcBorders>
                              <w:left w:val="single" w:sz="4" w:space="0" w:color="auto"/>
                            </w:tcBorders>
                          </w:tcPr>
                          <w:p w14:paraId="76917F7C" w14:textId="77777777" w:rsidR="006D6C9D" w:rsidRPr="000C4FDB" w:rsidRDefault="006D6C9D">
                            <w:pPr>
                              <w:rPr>
                                <w:rFonts w:ascii="Calibri" w:hAnsi="Calibri" w:cs="Calibri"/>
                                <w:lang w:val="de-DE"/>
                              </w:rPr>
                            </w:pPr>
                            <w:proofErr w:type="spellStart"/>
                            <w:r w:rsidRPr="000C4FDB">
                              <w:rPr>
                                <w:rFonts w:ascii="Calibri" w:hAnsi="Calibri" w:cs="Calibri"/>
                                <w:lang w:val="de-DE"/>
                              </w:rPr>
                              <w:t>Cloudlet</w:t>
                            </w:r>
                            <w:proofErr w:type="spellEnd"/>
                            <w:r w:rsidRPr="000C4FDB">
                              <w:rPr>
                                <w:rFonts w:ascii="Calibri" w:hAnsi="Calibri" w:cs="Calibri"/>
                                <w:lang w:val="de-DE"/>
                              </w:rPr>
                              <w:t xml:space="preserve"> </w:t>
                            </w:r>
                            <w:proofErr w:type="spellStart"/>
                            <w:r w:rsidRPr="000C4FDB">
                              <w:rPr>
                                <w:rFonts w:ascii="Calibri" w:hAnsi="Calibri" w:cs="Calibri"/>
                                <w:lang w:val="de-DE"/>
                              </w:rPr>
                              <w:t>properties</w:t>
                            </w:r>
                            <w:proofErr w:type="spellEnd"/>
                          </w:p>
                        </w:tc>
                      </w:tr>
                    </w:tbl>
                    <w:p w14:paraId="6A87B72A" w14:textId="77777777" w:rsidR="006D6C9D" w:rsidRPr="000B2C1B" w:rsidRDefault="006D6C9D">
                      <w:pPr>
                        <w:rPr>
                          <w:lang w:val="de-DE"/>
                        </w:rPr>
                      </w:pPr>
                    </w:p>
                  </w:txbxContent>
                </v:textbox>
                <w10:anchorlock/>
              </v:shape>
            </w:pict>
          </mc:Fallback>
        </mc:AlternateContent>
      </w:r>
    </w:p>
    <w:p w14:paraId="73F7C53A" w14:textId="77777777" w:rsidR="00B551C9" w:rsidRPr="00625906" w:rsidRDefault="000C4FDB" w:rsidP="000C4FDB">
      <w:pPr>
        <w:pStyle w:val="Beschriftung"/>
      </w:pPr>
      <w:bookmarkStart w:id="83" w:name="_Ref337644215"/>
      <w:r>
        <w:t xml:space="preserve">Listing </w:t>
      </w:r>
      <w:fldSimple w:instr=" SEQ Listing \* ARABIC ">
        <w:r w:rsidR="002A4246">
          <w:rPr>
            <w:noProof/>
          </w:rPr>
          <w:t>2</w:t>
        </w:r>
      </w:fldSimple>
      <w:bookmarkEnd w:id="83"/>
      <w:r>
        <w:t xml:space="preserve">: </w:t>
      </w:r>
      <w:r w:rsidRPr="0006750A">
        <w:t>Cloudlet Requirements Matching</w:t>
      </w:r>
    </w:p>
    <w:p w14:paraId="035641AD" w14:textId="77777777" w:rsidR="00E03697" w:rsidRDefault="00E03697" w:rsidP="00C13196">
      <w:pPr>
        <w:pStyle w:val="berschrift3"/>
      </w:pPr>
      <w:bookmarkStart w:id="84" w:name="_Toc337667994"/>
      <w:proofErr w:type="spellStart"/>
      <w:r>
        <w:t>RESTful</w:t>
      </w:r>
      <w:proofErr w:type="spellEnd"/>
      <w:r>
        <w:t xml:space="preserve"> Architecture</w:t>
      </w:r>
      <w:bookmarkEnd w:id="84"/>
    </w:p>
    <w:p w14:paraId="1F224A37" w14:textId="442EEB0B" w:rsidR="00A378F3" w:rsidRDefault="00A378F3" w:rsidP="00A378F3">
      <w:r w:rsidRPr="00A378F3">
        <w:rPr>
          <w:rStyle w:val="Hervorhebung"/>
        </w:rPr>
        <w:t>Representational State Transfer</w:t>
      </w:r>
      <w:r>
        <w:t xml:space="preserve">, also known as </w:t>
      </w:r>
      <w:r w:rsidRPr="00A378F3">
        <w:rPr>
          <w:rStyle w:val="Hervorhebung"/>
        </w:rPr>
        <w:t>REST</w:t>
      </w:r>
      <w:r>
        <w:t xml:space="preserve">, is a web service design architecture that is centered on the concept of </w:t>
      </w:r>
      <w:r w:rsidRPr="00A378F3">
        <w:rPr>
          <w:rStyle w:val="Hervorhebung"/>
        </w:rPr>
        <w:t>resources</w:t>
      </w:r>
      <w:r>
        <w:t>. A client can access and modify these resources through a uniform interface provided by the server. This interface utilizes the HTTP methods GET, PUT, POST and DELETE.</w:t>
      </w:r>
      <w:r w:rsidR="004A0DBD">
        <w:t xml:space="preserve"> PUT and DELETE are idempotent, i.e. a second c</w:t>
      </w:r>
      <w:r w:rsidR="00FC1924">
        <w:t>all does have no further effect;</w:t>
      </w:r>
      <w:r w:rsidR="004A0DBD">
        <w:t xml:space="preserve"> GET</w:t>
      </w:r>
      <w:r w:rsidR="00C02D09">
        <w:t xml:space="preserve"> may not have any side effect.</w:t>
      </w:r>
      <w:r w:rsidR="00AD205E">
        <w:t xml:space="preserve"> How these requests on a resource are handled in detail is hidden from the client. There may be any intermediates </w:t>
      </w:r>
      <w:r w:rsidR="00AD205E">
        <w:lastRenderedPageBreak/>
        <w:t>between the client and the actual server, which are not visible for the client that addresses resources rather than servers.</w:t>
      </w:r>
    </w:p>
    <w:p w14:paraId="0185D496" w14:textId="0BF9ED6E" w:rsidR="00D26CBE" w:rsidRDefault="00AD205E" w:rsidP="00D26CBE">
      <w:r>
        <w:t xml:space="preserve">Our cloudlet implementation takes advantage of the REST principles to provide an easy understandable pattern for application management on the cloudlet. </w:t>
      </w:r>
      <w:r w:rsidR="00C63510">
        <w:t>Here</w:t>
      </w:r>
      <w:r w:rsidR="003D03CD">
        <w:t xml:space="preserve">, the resources </w:t>
      </w:r>
      <w:r>
        <w:t xml:space="preserve">are the application servers; they can be addressed via the checksum of the application package. </w:t>
      </w:r>
      <w:r w:rsidR="00BA2AD0">
        <w:t xml:space="preserve">Given the cloudlet server’s </w:t>
      </w:r>
      <w:r w:rsidR="00BA2AD0" w:rsidRPr="000837B7">
        <w:rPr>
          <w:rFonts w:ascii="Consolas" w:hAnsi="Consolas" w:cs="Consolas"/>
        </w:rPr>
        <w:t>address</w:t>
      </w:r>
      <w:r w:rsidR="00BA2AD0">
        <w:t xml:space="preserve"> and </w:t>
      </w:r>
      <w:r w:rsidR="00BA2AD0" w:rsidRPr="000837B7">
        <w:rPr>
          <w:rFonts w:ascii="Consolas" w:hAnsi="Consolas" w:cs="Consolas"/>
        </w:rPr>
        <w:t>port</w:t>
      </w:r>
      <w:r w:rsidR="00BA2AD0">
        <w:t xml:space="preserve">, the address for one resource is </w:t>
      </w:r>
      <w:proofErr w:type="gramStart"/>
      <w:r w:rsidR="00BA2AD0" w:rsidRPr="00BA2AD0">
        <w:rPr>
          <w:rFonts w:ascii="Consolas" w:hAnsi="Consolas" w:cs="Consolas"/>
        </w:rPr>
        <w:t>http:</w:t>
      </w:r>
      <w:proofErr w:type="gramEnd"/>
      <w:r w:rsidR="00BA2AD0" w:rsidRPr="00BA2AD0">
        <w:rPr>
          <w:rFonts w:ascii="Consolas" w:hAnsi="Consolas" w:cs="Consolas"/>
        </w:rPr>
        <w:t>//&lt;address&gt;:&lt;port&gt;/apps/&lt;checksum&gt;</w:t>
      </w:r>
      <w:r w:rsidR="00BA2AD0">
        <w:t xml:space="preserve">. </w:t>
      </w:r>
      <w:r>
        <w:t>This address scheme should provide each resource with a unique identifier; this goal is only almost accomplished. One</w:t>
      </w:r>
      <w:r w:rsidR="00730991">
        <w:t xml:space="preserve"> </w:t>
      </w:r>
      <w:r>
        <w:t>application</w:t>
      </w:r>
      <w:r w:rsidR="00730991">
        <w:t>’s md5 hash may theoretically collide</w:t>
      </w:r>
      <w:r>
        <w:t xml:space="preserve"> with another</w:t>
      </w:r>
      <w:r w:rsidR="008E15E5">
        <w:t>;</w:t>
      </w:r>
      <w:r w:rsidR="00B37EC3">
        <w:t xml:space="preserve"> </w:t>
      </w:r>
      <w:r w:rsidR="008E15E5">
        <w:t>furthermore</w:t>
      </w:r>
      <w:r w:rsidR="00B37EC3">
        <w:t xml:space="preserve"> md5 is no longer considered to be safe</w:t>
      </w:r>
      <w:r>
        <w:t>.</w:t>
      </w:r>
      <w:r w:rsidR="00730991">
        <w:t xml:space="preserve"> A more advanced cryptographic hash function could </w:t>
      </w:r>
      <w:r w:rsidR="000837B7">
        <w:t>minimize this risk</w:t>
      </w:r>
      <w:r w:rsidR="00730991">
        <w:t xml:space="preserve">. </w:t>
      </w:r>
      <w:r w:rsidR="00914549">
        <w:fldChar w:fldCharType="begin"/>
      </w:r>
      <w:r w:rsidR="00914549">
        <w:instrText xml:space="preserve"> REF _Ref337644248 \h </w:instrText>
      </w:r>
      <w:r w:rsidR="00914549">
        <w:fldChar w:fldCharType="separate"/>
      </w:r>
      <w:r w:rsidR="002A4246">
        <w:t xml:space="preserve">Table </w:t>
      </w:r>
      <w:r w:rsidR="002A4246">
        <w:rPr>
          <w:noProof/>
        </w:rPr>
        <w:t>1</w:t>
      </w:r>
      <w:r w:rsidR="00914549">
        <w:fldChar w:fldCharType="end"/>
      </w:r>
      <w:r w:rsidR="00914549">
        <w:t xml:space="preserve"> </w:t>
      </w:r>
      <w:r w:rsidR="00730991">
        <w:t>shows the effect of each HTTP request on a resource</w:t>
      </w:r>
      <w:r w:rsidR="0017280F">
        <w:t xml:space="preserve"> in the context of </w:t>
      </w:r>
      <w:r w:rsidR="007D619F">
        <w:t>the</w:t>
      </w:r>
      <w:r w:rsidR="0017280F">
        <w:t xml:space="preserve"> cloudlet server implementation</w:t>
      </w:r>
      <w:r w:rsidR="00730991">
        <w:t>.</w:t>
      </w:r>
    </w:p>
    <w:tbl>
      <w:tblPr>
        <w:tblStyle w:val="Tabellenraster"/>
        <w:tblW w:w="0" w:type="auto"/>
        <w:tblLook w:val="0420" w:firstRow="1" w:lastRow="0" w:firstColumn="0" w:lastColumn="0" w:noHBand="0" w:noVBand="1"/>
      </w:tblPr>
      <w:tblGrid>
        <w:gridCol w:w="2320"/>
        <w:gridCol w:w="2320"/>
        <w:gridCol w:w="2320"/>
        <w:gridCol w:w="2320"/>
      </w:tblGrid>
      <w:tr w:rsidR="00BA2AD0" w14:paraId="59487E12" w14:textId="77777777" w:rsidTr="009A3F19">
        <w:tc>
          <w:tcPr>
            <w:tcW w:w="2320" w:type="dxa"/>
          </w:tcPr>
          <w:p w14:paraId="06391F3D" w14:textId="77777777" w:rsidR="00BA2AD0" w:rsidRPr="001053ED" w:rsidRDefault="0017280F" w:rsidP="00D26CBE">
            <w:pPr>
              <w:jc w:val="left"/>
              <w:rPr>
                <w:b/>
              </w:rPr>
            </w:pPr>
            <w:r w:rsidRPr="001053ED">
              <w:rPr>
                <w:b/>
              </w:rPr>
              <w:t>GET</w:t>
            </w:r>
          </w:p>
        </w:tc>
        <w:tc>
          <w:tcPr>
            <w:tcW w:w="2320" w:type="dxa"/>
          </w:tcPr>
          <w:p w14:paraId="58702919" w14:textId="77777777" w:rsidR="00BA2AD0" w:rsidRPr="001053ED" w:rsidRDefault="0017280F" w:rsidP="00D26CBE">
            <w:pPr>
              <w:jc w:val="left"/>
              <w:rPr>
                <w:b/>
              </w:rPr>
            </w:pPr>
            <w:r w:rsidRPr="001053ED">
              <w:rPr>
                <w:b/>
              </w:rPr>
              <w:t>POST</w:t>
            </w:r>
          </w:p>
        </w:tc>
        <w:tc>
          <w:tcPr>
            <w:tcW w:w="2320" w:type="dxa"/>
          </w:tcPr>
          <w:p w14:paraId="61E5836D" w14:textId="77777777" w:rsidR="00BA2AD0" w:rsidRPr="001053ED" w:rsidRDefault="0017280F" w:rsidP="00D26CBE">
            <w:pPr>
              <w:jc w:val="left"/>
              <w:rPr>
                <w:b/>
              </w:rPr>
            </w:pPr>
            <w:r w:rsidRPr="001053ED">
              <w:rPr>
                <w:b/>
              </w:rPr>
              <w:t>PUT</w:t>
            </w:r>
          </w:p>
        </w:tc>
        <w:tc>
          <w:tcPr>
            <w:tcW w:w="2320" w:type="dxa"/>
          </w:tcPr>
          <w:p w14:paraId="3CEFDEF0" w14:textId="77777777" w:rsidR="00BA2AD0" w:rsidRPr="001053ED" w:rsidRDefault="0017280F" w:rsidP="00D26CBE">
            <w:pPr>
              <w:jc w:val="left"/>
              <w:rPr>
                <w:b/>
              </w:rPr>
            </w:pPr>
            <w:r w:rsidRPr="001053ED">
              <w:rPr>
                <w:b/>
              </w:rPr>
              <w:t>DELETE</w:t>
            </w:r>
          </w:p>
        </w:tc>
      </w:tr>
      <w:tr w:rsidR="00BA2AD0" w14:paraId="0029DBB2" w14:textId="77777777" w:rsidTr="009A3F19">
        <w:tc>
          <w:tcPr>
            <w:tcW w:w="2320" w:type="dxa"/>
          </w:tcPr>
          <w:p w14:paraId="4D194D0F" w14:textId="77777777" w:rsidR="00BA2AD0" w:rsidRDefault="00F30228" w:rsidP="00D26CBE">
            <w:pPr>
              <w:jc w:val="left"/>
            </w:pPr>
            <w:proofErr w:type="gramStart"/>
            <w:r>
              <w:t>Get a message</w:t>
            </w:r>
            <w:proofErr w:type="gramEnd"/>
            <w:r>
              <w:t xml:space="preserve"> naming the current status of the application.</w:t>
            </w:r>
          </w:p>
        </w:tc>
        <w:tc>
          <w:tcPr>
            <w:tcW w:w="2320" w:type="dxa"/>
          </w:tcPr>
          <w:p w14:paraId="5EAE0E17" w14:textId="77777777" w:rsidR="00BA2AD0" w:rsidRDefault="00F30228" w:rsidP="00D26CBE">
            <w:pPr>
              <w:jc w:val="left"/>
            </w:pPr>
            <w:r>
              <w:t>Transmit the application metadata JSON file to create an entry for the application on the cloudlet.</w:t>
            </w:r>
          </w:p>
        </w:tc>
        <w:tc>
          <w:tcPr>
            <w:tcW w:w="2320" w:type="dxa"/>
          </w:tcPr>
          <w:p w14:paraId="565F79CC" w14:textId="77777777" w:rsidR="00BA2AD0" w:rsidRDefault="00980EF8" w:rsidP="00D26CBE">
            <w:pPr>
              <w:jc w:val="left"/>
            </w:pPr>
            <w:r>
              <w:t>Replace the current representation of the application with the transmitted application package or create it, respectively.</w:t>
            </w:r>
          </w:p>
        </w:tc>
        <w:tc>
          <w:tcPr>
            <w:tcW w:w="2320" w:type="dxa"/>
          </w:tcPr>
          <w:p w14:paraId="27D0611A" w14:textId="77777777" w:rsidR="00BA2AD0" w:rsidRDefault="00980EF8" w:rsidP="00D26CBE">
            <w:pPr>
              <w:keepNext/>
              <w:jc w:val="left"/>
            </w:pPr>
            <w:r>
              <w:t>Delete the representation and entry of the application.</w:t>
            </w:r>
          </w:p>
        </w:tc>
      </w:tr>
    </w:tbl>
    <w:p w14:paraId="60DDE672" w14:textId="77777777" w:rsidR="00D26CBE" w:rsidRDefault="00D26CBE">
      <w:pPr>
        <w:pStyle w:val="Beschriftung"/>
      </w:pPr>
      <w:bookmarkStart w:id="85" w:name="_Ref337644248"/>
      <w:r>
        <w:t xml:space="preserve">Table </w:t>
      </w:r>
      <w:fldSimple w:instr=" SEQ Table \* ARABIC ">
        <w:r w:rsidR="002A4246">
          <w:rPr>
            <w:noProof/>
          </w:rPr>
          <w:t>1</w:t>
        </w:r>
      </w:fldSimple>
      <w:bookmarkEnd w:id="85"/>
      <w:r w:rsidRPr="00BA6FCF">
        <w:t xml:space="preserve">: </w:t>
      </w:r>
      <w:proofErr w:type="spellStart"/>
      <w:r w:rsidRPr="00BA6FCF">
        <w:t>RESTful</w:t>
      </w:r>
      <w:proofErr w:type="spellEnd"/>
      <w:r w:rsidRPr="00BA6FCF">
        <w:t xml:space="preserve"> Service Interface for </w:t>
      </w:r>
      <w:r w:rsidR="00465802">
        <w:t>Application Management on the Cloudlet</w:t>
      </w:r>
    </w:p>
    <w:p w14:paraId="3BDE98C1" w14:textId="77777777" w:rsidR="00364888" w:rsidRDefault="0042094C" w:rsidP="005B1075">
      <w:pPr>
        <w:pStyle w:val="berschrift3"/>
      </w:pPr>
      <w:bookmarkStart w:id="86" w:name="_Toc337667995"/>
      <w:r>
        <w:t>Long Polling</w:t>
      </w:r>
      <w:bookmarkEnd w:id="86"/>
    </w:p>
    <w:p w14:paraId="6596F735" w14:textId="73C484D7" w:rsidR="001F76E9" w:rsidRDefault="001F76E9" w:rsidP="001F76E9">
      <w:r>
        <w:t>Using HTTP between a client and a server enforces a strict response-request scheme where all communication is initiated by the client only. There is no persistent connection between client and server; once the request has been answered, the HTTP connection terminates. As a consequence, the server has no other means to message the client than in the context of responding to a client request.</w:t>
      </w:r>
      <w:r w:rsidR="00D13CDB">
        <w:t xml:space="preserve"> However, in some cases it is useful to let the server push messages immediately to the client instead of waiting for the client to pull information through HTTP requests. In our cloudlet implementation,</w:t>
      </w:r>
      <w:r w:rsidR="00B14860">
        <w:t xml:space="preserve"> </w:t>
      </w:r>
      <w:r w:rsidR="00D13CDB">
        <w:t>the server inform</w:t>
      </w:r>
      <w:r w:rsidR="00B14860">
        <w:t>s</w:t>
      </w:r>
      <w:r w:rsidR="00D13CDB">
        <w:t xml:space="preserve"> the client about the application deployment progress. </w:t>
      </w:r>
      <w:r w:rsidR="00606572">
        <w:t>Because</w:t>
      </w:r>
      <w:r w:rsidR="00D13CDB">
        <w:t xml:space="preserve"> the </w:t>
      </w:r>
      <w:r w:rsidR="00B14860">
        <w:t xml:space="preserve">status on the </w:t>
      </w:r>
      <w:r w:rsidR="00D13CDB">
        <w:t xml:space="preserve">server side determines the actual deployment status, the server should be able to </w:t>
      </w:r>
      <w:r w:rsidR="002A0C82">
        <w:t>notify the</w:t>
      </w:r>
      <w:r w:rsidR="00D13CDB">
        <w:t xml:space="preserve"> client</w:t>
      </w:r>
      <w:r w:rsidR="002A0C82">
        <w:t xml:space="preserve"> as soon as the status changes</w:t>
      </w:r>
      <w:r w:rsidR="00D13CDB">
        <w:t>.</w:t>
      </w:r>
    </w:p>
    <w:p w14:paraId="6B9696F3" w14:textId="352E0044" w:rsidR="00D13CDB" w:rsidRDefault="00D13CDB" w:rsidP="001F76E9">
      <w:r>
        <w:t>One techn</w:t>
      </w:r>
      <w:r w:rsidR="002376D4">
        <w:t>ique to allow the server initiating</w:t>
      </w:r>
      <w:r>
        <w:t xml:space="preserve"> messages to the client is </w:t>
      </w:r>
      <w:r w:rsidRPr="002376D4">
        <w:rPr>
          <w:rStyle w:val="Hervorhebung"/>
        </w:rPr>
        <w:t>long</w:t>
      </w:r>
      <w:r>
        <w:t xml:space="preserve"> </w:t>
      </w:r>
      <w:r w:rsidRPr="002376D4">
        <w:rPr>
          <w:rStyle w:val="Hervorhebung"/>
        </w:rPr>
        <w:t>polling</w:t>
      </w:r>
      <w:r>
        <w:t xml:space="preserve">. </w:t>
      </w:r>
      <w:r w:rsidR="002376D4">
        <w:t xml:space="preserve">Long polling emulates a server push mechanism: a HTTP request is not served immediately but “conserved” by the server. When the server needs to send a message to the client, it responds to this conserved request. Therefore it autonomously determines the time to contact the </w:t>
      </w:r>
      <w:r w:rsidR="002376D4">
        <w:lastRenderedPageBreak/>
        <w:t xml:space="preserve">client. As soon as the client receives the response it immediately initiates a new request that is </w:t>
      </w:r>
      <w:r w:rsidR="00C548A7">
        <w:t xml:space="preserve">then </w:t>
      </w:r>
      <w:r w:rsidR="002376D4">
        <w:t xml:space="preserve">held </w:t>
      </w:r>
      <w:r w:rsidR="00C548A7">
        <w:t xml:space="preserve">again </w:t>
      </w:r>
      <w:r w:rsidR="002376D4">
        <w:t xml:space="preserve">by the server until it decides to respond. </w:t>
      </w:r>
    </w:p>
    <w:p w14:paraId="0B29DB4C" w14:textId="327778C0" w:rsidR="002376D4" w:rsidRDefault="00816679" w:rsidP="001F76E9">
      <w:r>
        <w:t>T</w:t>
      </w:r>
      <w:r w:rsidR="002376D4">
        <w:t xml:space="preserve">he cloudlet client starts to activate long polling directly after transmitting the application package to the cloudlet server. The cloudlet server then </w:t>
      </w:r>
      <w:r w:rsidR="002A5A9F">
        <w:t>sends progress status notifications to the cloudlet, indicating what server action, such as decompression, is to be performed next. The user of the mobile device can therefore track the application deployment. He knows that the server is processing, while no information could otherwise confuse the user into thinking that the application transmission did not succeed.</w:t>
      </w:r>
    </w:p>
    <w:p w14:paraId="5FCE9F31" w14:textId="5EA04F38" w:rsidR="00270F3A" w:rsidRDefault="00270F3A" w:rsidP="001F76E9">
      <w:r>
        <w:t>The Jetty</w:t>
      </w:r>
      <w:r w:rsidR="006E7D3F">
        <w:t xml:space="preserve"> HTTP</w:t>
      </w:r>
      <w:r>
        <w:t xml:space="preserve"> framework supports long p</w:t>
      </w:r>
      <w:r w:rsidR="006E7D3F">
        <w:t>olling through the concept</w:t>
      </w:r>
      <w:r>
        <w:t xml:space="preserve"> of so-called </w:t>
      </w:r>
      <w:r w:rsidRPr="006E7D3F">
        <w:rPr>
          <w:rStyle w:val="Hervorhebung"/>
        </w:rPr>
        <w:t>Continuations</w:t>
      </w:r>
      <w:r>
        <w:t xml:space="preserve">. A continuation encapsulates a HTTP request and suspends it. When a response is to be sent, the continuation is </w:t>
      </w:r>
      <w:r w:rsidR="006E7D3F">
        <w:t>completed</w:t>
      </w:r>
      <w:r w:rsidR="00943F28">
        <w:t>;</w:t>
      </w:r>
      <w:r>
        <w:t xml:space="preserve"> ergo the client request </w:t>
      </w:r>
      <w:r w:rsidR="003C5ACF">
        <w:t>is</w:t>
      </w:r>
      <w:r w:rsidR="00B26A4B">
        <w:t xml:space="preserve"> answered</w:t>
      </w:r>
      <w:r>
        <w:t>.</w:t>
      </w:r>
    </w:p>
    <w:p w14:paraId="14BDF791" w14:textId="2EF3F2B7" w:rsidR="001E743D" w:rsidRPr="00914549" w:rsidRDefault="001E743D" w:rsidP="001F76E9">
      <w:pPr>
        <w:rPr>
          <w:lang w:val="de-DE"/>
        </w:rPr>
      </w:pPr>
      <w:r>
        <w:t xml:space="preserve">In our implementation the long polling client is the </w:t>
      </w:r>
      <w:proofErr w:type="spellStart"/>
      <w:r w:rsidRPr="001E743D">
        <w:rPr>
          <w:rStyle w:val="Hervorhebung"/>
        </w:rPr>
        <w:t>EventListener</w:t>
      </w:r>
      <w:proofErr w:type="spellEnd"/>
      <w:r>
        <w:t xml:space="preserve"> class, which is a subclass to </w:t>
      </w:r>
      <w:r w:rsidRPr="001E743D">
        <w:rPr>
          <w:rStyle w:val="Hervorhebung"/>
        </w:rPr>
        <w:t>Thread</w:t>
      </w:r>
      <w:r>
        <w:t xml:space="preserve">. </w:t>
      </w:r>
      <w:r w:rsidR="002136C5">
        <w:t>A</w:t>
      </w:r>
      <w:r>
        <w:t xml:space="preserve"> response</w:t>
      </w:r>
      <w:r w:rsidR="002136C5">
        <w:t xml:space="preserve">’s HTTP status code determines how the response is handled; a status </w:t>
      </w:r>
      <w:r w:rsidR="00B64735">
        <w:t>unequal to 400 and 410</w:t>
      </w:r>
      <w:r w:rsidR="002136C5">
        <w:t xml:space="preserve"> </w:t>
      </w:r>
      <w:r w:rsidR="00B64735">
        <w:t xml:space="preserve">causes the </w:t>
      </w:r>
      <w:proofErr w:type="spellStart"/>
      <w:r w:rsidR="00B64735">
        <w:t>EventListener</w:t>
      </w:r>
      <w:proofErr w:type="spellEnd"/>
      <w:r w:rsidR="00B64735">
        <w:t xml:space="preserve"> to issue a new GET request.</w:t>
      </w:r>
      <w:r w:rsidR="00914549">
        <w:t xml:space="preserve"> </w:t>
      </w:r>
      <w:r w:rsidR="00914549">
        <w:fldChar w:fldCharType="begin"/>
      </w:r>
      <w:r w:rsidR="00914549">
        <w:instrText xml:space="preserve"> REF _Ref337644297 \h </w:instrText>
      </w:r>
      <w:r w:rsidR="00914549">
        <w:fldChar w:fldCharType="separate"/>
      </w:r>
      <w:r w:rsidR="002A4246">
        <w:t xml:space="preserve">Listing </w:t>
      </w:r>
      <w:r w:rsidR="002A4246">
        <w:rPr>
          <w:noProof/>
        </w:rPr>
        <w:t>3</w:t>
      </w:r>
      <w:r w:rsidR="00914549">
        <w:fldChar w:fldCharType="end"/>
      </w:r>
      <w:r w:rsidR="00914549">
        <w:t xml:space="preserve"> </w:t>
      </w:r>
      <w:proofErr w:type="spellStart"/>
      <w:r w:rsidR="00914549">
        <w:rPr>
          <w:lang w:val="de-DE"/>
        </w:rPr>
        <w:t>present</w:t>
      </w:r>
      <w:r w:rsidR="00914549" w:rsidRPr="00914549">
        <w:rPr>
          <w:lang w:val="de-DE"/>
        </w:rPr>
        <w:t>s</w:t>
      </w:r>
      <w:proofErr w:type="spellEnd"/>
      <w:r w:rsidR="00914549" w:rsidRPr="00914549">
        <w:rPr>
          <w:lang w:val="de-DE"/>
        </w:rPr>
        <w:t xml:space="preserve"> an </w:t>
      </w:r>
      <w:proofErr w:type="spellStart"/>
      <w:r w:rsidR="00914549" w:rsidRPr="00914549">
        <w:rPr>
          <w:lang w:val="de-DE"/>
        </w:rPr>
        <w:t>excerpt</w:t>
      </w:r>
      <w:proofErr w:type="spellEnd"/>
      <w:r w:rsidR="00914549" w:rsidRPr="00914549">
        <w:rPr>
          <w:lang w:val="de-DE"/>
        </w:rPr>
        <w:t xml:space="preserve"> </w:t>
      </w:r>
      <w:proofErr w:type="spellStart"/>
      <w:r w:rsidR="00914549" w:rsidRPr="00914549">
        <w:rPr>
          <w:lang w:val="de-DE"/>
        </w:rPr>
        <w:t>of</w:t>
      </w:r>
      <w:proofErr w:type="spellEnd"/>
      <w:r w:rsidR="00914549" w:rsidRPr="00914549">
        <w:rPr>
          <w:lang w:val="de-DE"/>
        </w:rPr>
        <w:t xml:space="preserve"> </w:t>
      </w:r>
      <w:proofErr w:type="spellStart"/>
      <w:r w:rsidR="00914549" w:rsidRPr="00914549">
        <w:rPr>
          <w:lang w:val="de-DE"/>
        </w:rPr>
        <w:t>the</w:t>
      </w:r>
      <w:proofErr w:type="spellEnd"/>
      <w:r w:rsidR="00914549" w:rsidRPr="00914549">
        <w:rPr>
          <w:lang w:val="de-DE"/>
        </w:rPr>
        <w:t xml:space="preserve"> </w:t>
      </w:r>
      <w:proofErr w:type="spellStart"/>
      <w:r w:rsidR="00914549" w:rsidRPr="00914549">
        <w:rPr>
          <w:lang w:val="de-DE"/>
        </w:rPr>
        <w:t>EventListener</w:t>
      </w:r>
      <w:proofErr w:type="spellEnd"/>
      <w:r w:rsidR="00914549" w:rsidRPr="00914549">
        <w:rPr>
          <w:lang w:val="de-DE"/>
        </w:rPr>
        <w:t xml:space="preserve"> </w:t>
      </w:r>
      <w:proofErr w:type="spellStart"/>
      <w:r w:rsidR="00914549" w:rsidRPr="00914549">
        <w:rPr>
          <w:lang w:val="de-DE"/>
        </w:rPr>
        <w:t>source</w:t>
      </w:r>
      <w:proofErr w:type="spellEnd"/>
      <w:r w:rsidR="00914549" w:rsidRPr="00914549">
        <w:rPr>
          <w:lang w:val="de-DE"/>
        </w:rPr>
        <w:t xml:space="preserve"> </w:t>
      </w:r>
      <w:proofErr w:type="spellStart"/>
      <w:r w:rsidR="00914549" w:rsidRPr="00914549">
        <w:rPr>
          <w:lang w:val="de-DE"/>
        </w:rPr>
        <w:t>code</w:t>
      </w:r>
      <w:proofErr w:type="spellEnd"/>
      <w:r w:rsidR="00914549" w:rsidRPr="00914549">
        <w:rPr>
          <w:lang w:val="de-DE"/>
        </w:rPr>
        <w:t>.</w:t>
      </w:r>
    </w:p>
    <w:p w14:paraId="56CF2435" w14:textId="77777777" w:rsidR="00B078CA" w:rsidRDefault="00592A6E" w:rsidP="00B05A96">
      <w:pPr>
        <w:keepNext/>
      </w:pPr>
      <w:r>
        <w:rPr>
          <w:noProof/>
        </w:rPr>
        <mc:AlternateContent>
          <mc:Choice Requires="wps">
            <w:drawing>
              <wp:inline distT="0" distB="0" distL="0" distR="0" wp14:anchorId="1BAE5978" wp14:editId="0AAB01C0">
                <wp:extent cx="5943600" cy="1403985"/>
                <wp:effectExtent l="0" t="0" r="19050" b="27940"/>
                <wp:docPr id="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3985"/>
                        </a:xfrm>
                        <a:prstGeom prst="rect">
                          <a:avLst/>
                        </a:prstGeom>
                        <a:ln w="9525">
                          <a:headEnd/>
                          <a:tailEnd/>
                        </a:ln>
                      </wps:spPr>
                      <wps:style>
                        <a:lnRef idx="2">
                          <a:schemeClr val="dk1"/>
                        </a:lnRef>
                        <a:fillRef idx="1">
                          <a:schemeClr val="lt1"/>
                        </a:fillRef>
                        <a:effectRef idx="0">
                          <a:schemeClr val="dk1"/>
                        </a:effectRef>
                        <a:fontRef idx="minor">
                          <a:schemeClr val="dk1"/>
                        </a:fontRef>
                      </wps:style>
                      <wps:txbx>
                        <w:txbxContent>
                          <w:p w14:paraId="2DF50E27"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14:paraId="2D2CBB45"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run() {</w:t>
                            </w:r>
                          </w:p>
                          <w:p w14:paraId="28191C63"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while</w:t>
                            </w:r>
                            <w:proofErr w:type="gramEnd"/>
                            <w:r>
                              <w:rPr>
                                <w:rFonts w:ascii="Courier New" w:hAnsi="Courier New" w:cs="Courier New"/>
                                <w:color w:val="000000"/>
                                <w:sz w:val="20"/>
                                <w:szCs w:val="20"/>
                              </w:rPr>
                              <w:t xml:space="preserve"> (</w:t>
                            </w:r>
                            <w:r>
                              <w:rPr>
                                <w:rFonts w:ascii="Courier New" w:hAnsi="Courier New" w:cs="Courier New"/>
                                <w:color w:val="0000C0"/>
                                <w:sz w:val="20"/>
                                <w:szCs w:val="20"/>
                              </w:rPr>
                              <w:t>running</w:t>
                            </w:r>
                            <w:r>
                              <w:rPr>
                                <w:rFonts w:ascii="Courier New" w:hAnsi="Courier New" w:cs="Courier New"/>
                                <w:color w:val="000000"/>
                                <w:sz w:val="20"/>
                                <w:szCs w:val="20"/>
                              </w:rPr>
                              <w:t xml:space="preserve">) {        </w:t>
                            </w:r>
                          </w:p>
                          <w:p w14:paraId="6662BF08"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try</w:t>
                            </w:r>
                            <w:proofErr w:type="gramEnd"/>
                            <w:r>
                              <w:rPr>
                                <w:rFonts w:ascii="Courier New" w:hAnsi="Courier New" w:cs="Courier New"/>
                                <w:color w:val="000000"/>
                                <w:sz w:val="20"/>
                                <w:szCs w:val="20"/>
                              </w:rPr>
                              <w:t xml:space="preserve"> {</w:t>
                            </w:r>
                          </w:p>
                          <w:p w14:paraId="7547712A"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00"/>
                                <w:sz w:val="20"/>
                                <w:szCs w:val="20"/>
                              </w:rPr>
                              <w:t>HttpGet</w:t>
                            </w:r>
                            <w:proofErr w:type="spellEnd"/>
                            <w:r>
                              <w:rPr>
                                <w:rFonts w:ascii="Courier New" w:hAnsi="Courier New" w:cs="Courier New"/>
                                <w:color w:val="000000"/>
                                <w:sz w:val="20"/>
                                <w:szCs w:val="20"/>
                              </w:rPr>
                              <w:t xml:space="preserve"> get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HttpGet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C0"/>
                                <w:sz w:val="20"/>
                                <w:szCs w:val="20"/>
                              </w:rPr>
                              <w:t>url</w:t>
                            </w:r>
                            <w:proofErr w:type="spellEnd"/>
                            <w:r>
                              <w:rPr>
                                <w:rFonts w:ascii="Courier New" w:hAnsi="Courier New" w:cs="Courier New"/>
                                <w:color w:val="000000"/>
                                <w:sz w:val="20"/>
                                <w:szCs w:val="20"/>
                              </w:rPr>
                              <w:t>);</w:t>
                            </w:r>
                          </w:p>
                          <w:p w14:paraId="50CD619A"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HttpResponse</w:t>
                            </w:r>
                            <w:proofErr w:type="spellEnd"/>
                            <w:r>
                              <w:rPr>
                                <w:rFonts w:ascii="Courier New" w:hAnsi="Courier New" w:cs="Courier New"/>
                                <w:color w:val="000000"/>
                                <w:sz w:val="20"/>
                                <w:szCs w:val="20"/>
                              </w:rPr>
                              <w:t xml:space="preserve"> response = </w:t>
                            </w:r>
                            <w:proofErr w:type="spellStart"/>
                            <w:proofErr w:type="gramStart"/>
                            <w:r>
                              <w:rPr>
                                <w:rFonts w:ascii="Courier New" w:hAnsi="Courier New" w:cs="Courier New"/>
                                <w:color w:val="0000C0"/>
                                <w:sz w:val="20"/>
                                <w:szCs w:val="20"/>
                                <w:highlight w:val="lightGray"/>
                              </w:rPr>
                              <w:t>client</w:t>
                            </w:r>
                            <w:r>
                              <w:rPr>
                                <w:rFonts w:ascii="Courier New" w:hAnsi="Courier New" w:cs="Courier New"/>
                                <w:color w:val="000000"/>
                                <w:sz w:val="20"/>
                                <w:szCs w:val="20"/>
                              </w:rPr>
                              <w:t>.execute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get);</w:t>
                            </w:r>
                          </w:p>
                          <w:p w14:paraId="722628D5"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content = </w:t>
                            </w:r>
                            <w:proofErr w:type="spellStart"/>
                            <w:proofErr w:type="gramStart"/>
                            <w:r>
                              <w:rPr>
                                <w:rFonts w:ascii="Courier New" w:hAnsi="Courier New" w:cs="Courier New"/>
                                <w:color w:val="000000"/>
                                <w:sz w:val="20"/>
                                <w:szCs w:val="20"/>
                              </w:rPr>
                              <w:t>HttpUtil.</w:t>
                            </w:r>
                            <w:r>
                              <w:rPr>
                                <w:rFonts w:ascii="Courier New" w:hAnsi="Courier New" w:cs="Courier New"/>
                                <w:i/>
                                <w:iCs/>
                                <w:color w:val="000000"/>
                                <w:sz w:val="20"/>
                                <w:szCs w:val="20"/>
                              </w:rPr>
                              <w:t>getContent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response);</w:t>
                            </w:r>
                          </w:p>
                          <w:p w14:paraId="3CF9760E"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((response != </w:t>
                            </w:r>
                            <w:r>
                              <w:rPr>
                                <w:rFonts w:ascii="Courier New" w:hAnsi="Courier New" w:cs="Courier New"/>
                                <w:b/>
                                <w:bCs/>
                                <w:color w:val="7F0055"/>
                                <w:sz w:val="20"/>
                                <w:szCs w:val="20"/>
                              </w:rPr>
                              <w:t>null</w:t>
                            </w:r>
                            <w:r>
                              <w:rPr>
                                <w:rFonts w:ascii="Courier New" w:hAnsi="Courier New" w:cs="Courier New"/>
                                <w:color w:val="000000"/>
                                <w:sz w:val="20"/>
                                <w:szCs w:val="20"/>
                              </w:rPr>
                              <w:t>) &amp;&amp; (</w:t>
                            </w:r>
                            <w:proofErr w:type="spellStart"/>
                            <w:r>
                              <w:rPr>
                                <w:rFonts w:ascii="Courier New" w:hAnsi="Courier New" w:cs="Courier New"/>
                                <w:color w:val="000000"/>
                                <w:sz w:val="20"/>
                                <w:szCs w:val="20"/>
                              </w:rPr>
                              <w:t>response.getEntity</w:t>
                            </w:r>
                            <w:proofErr w:type="spellEnd"/>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932C888"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showResponse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content);</w:t>
                            </w:r>
                          </w:p>
                          <w:p w14:paraId="3C43F441"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p>
                          <w:p w14:paraId="15FE3C34"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response.getStatusLine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getStatusCode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ERROR</w:t>
                            </w:r>
                            <w:r>
                              <w:rPr>
                                <w:rFonts w:ascii="Courier New" w:hAnsi="Courier New" w:cs="Courier New"/>
                                <w:color w:val="000000"/>
                                <w:sz w:val="20"/>
                                <w:szCs w:val="20"/>
                              </w:rPr>
                              <w:t>) {</w:t>
                            </w:r>
                          </w:p>
                          <w:p w14:paraId="55586185" w14:textId="77777777" w:rsidR="006D6C9D" w:rsidRDefault="006D6C9D" w:rsidP="00592A6E">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stopListening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3AA201DC" w14:textId="77777777" w:rsidR="006D6C9D" w:rsidRDefault="006D6C9D" w:rsidP="00B078CA">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error handling</w:t>
                            </w:r>
                          </w:p>
                          <w:p w14:paraId="742E26E4"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14:paraId="2996EE18"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1E38CC89" w14:textId="77777777" w:rsidR="006D6C9D" w:rsidRDefault="006D6C9D" w:rsidP="00B078CA">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no follow up - server finished 'connection'</w:t>
                            </w:r>
                          </w:p>
                          <w:p w14:paraId="040B77FE"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else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response.getStatusLine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getStatusCode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FINISH</w:t>
                            </w:r>
                            <w:r>
                              <w:rPr>
                                <w:rFonts w:ascii="Courier New" w:hAnsi="Courier New" w:cs="Courier New"/>
                                <w:color w:val="000000"/>
                                <w:sz w:val="20"/>
                                <w:szCs w:val="20"/>
                              </w:rPr>
                              <w:t>) {</w:t>
                            </w:r>
                          </w:p>
                          <w:p w14:paraId="4707050B"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stopListening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7359528E" w14:textId="77777777" w:rsidR="006D6C9D" w:rsidRDefault="006D6C9D" w:rsidP="00592A6E">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retrieve port and start application client</w:t>
                            </w:r>
                          </w:p>
                          <w:p w14:paraId="44C11071"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14:paraId="3DA08675"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52531450"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ClientProtocolException</w:t>
                            </w:r>
                            <w:proofErr w:type="spellEnd"/>
                            <w:r>
                              <w:rPr>
                                <w:rFonts w:ascii="Courier New" w:hAnsi="Courier New" w:cs="Courier New"/>
                                <w:color w:val="000000"/>
                                <w:sz w:val="20"/>
                                <w:szCs w:val="20"/>
                              </w:rPr>
                              <w:t xml:space="preserve"> e) {</w:t>
                            </w:r>
                          </w:p>
                          <w:p w14:paraId="583F2AC9"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e.printStackTrace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0A59462D"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e) {</w:t>
                            </w:r>
                          </w:p>
                          <w:p w14:paraId="1DE5E811"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C0"/>
                                <w:sz w:val="20"/>
                                <w:szCs w:val="20"/>
                              </w:rPr>
                              <w:t>cloudletClient</w:t>
                            </w:r>
                            <w:r>
                              <w:rPr>
                                <w:rFonts w:ascii="Courier New" w:hAnsi="Courier New" w:cs="Courier New"/>
                                <w:color w:val="000000"/>
                                <w:sz w:val="20"/>
                                <w:szCs w:val="20"/>
                              </w:rPr>
                              <w:t>.error</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"Could not reach "</w:t>
                            </w:r>
                            <w:r>
                              <w:rPr>
                                <w:rFonts w:ascii="Courier New" w:hAnsi="Courier New" w:cs="Courier New"/>
                                <w:color w:val="000000"/>
                                <w:sz w:val="20"/>
                                <w:szCs w:val="20"/>
                              </w:rPr>
                              <w:t xml:space="preserve"> + </w:t>
                            </w:r>
                            <w:proofErr w:type="spellStart"/>
                            <w:r>
                              <w:rPr>
                                <w:rFonts w:ascii="Courier New" w:hAnsi="Courier New" w:cs="Courier New"/>
                                <w:color w:val="0000C0"/>
                                <w:sz w:val="20"/>
                                <w:szCs w:val="20"/>
                              </w:rPr>
                              <w:t>url</w:t>
                            </w:r>
                            <w:proofErr w:type="spellEnd"/>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1804A51A"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053E9085"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4C3AE906" w14:textId="77777777" w:rsidR="006D6C9D" w:rsidRPr="00592A6E" w:rsidRDefault="006D6C9D" w:rsidP="00592A6E">
                            <w:pPr>
                              <w:rPr>
                                <w:lang w:val="de-DE"/>
                              </w:rPr>
                            </w:pP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3" type="#_x0000_t202" style="width:468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" fillcolor="white [3201]" strokecolor="black [3200]">
                <v:textbox style="mso-fit-shape-to-text:t">
                  <w:txbxContent>
                    <w:p w14:paraId="2DF50E27"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14:paraId="2D2CBB45"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run() {</w:t>
                      </w:r>
                    </w:p>
                    <w:p w14:paraId="28191C63"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while</w:t>
                      </w:r>
                      <w:proofErr w:type="gramEnd"/>
                      <w:r>
                        <w:rPr>
                          <w:rFonts w:ascii="Courier New" w:hAnsi="Courier New" w:cs="Courier New"/>
                          <w:color w:val="000000"/>
                          <w:sz w:val="20"/>
                          <w:szCs w:val="20"/>
                        </w:rPr>
                        <w:t xml:space="preserve"> (</w:t>
                      </w:r>
                      <w:r>
                        <w:rPr>
                          <w:rFonts w:ascii="Courier New" w:hAnsi="Courier New" w:cs="Courier New"/>
                          <w:color w:val="0000C0"/>
                          <w:sz w:val="20"/>
                          <w:szCs w:val="20"/>
                        </w:rPr>
                        <w:t>running</w:t>
                      </w:r>
                      <w:r>
                        <w:rPr>
                          <w:rFonts w:ascii="Courier New" w:hAnsi="Courier New" w:cs="Courier New"/>
                          <w:color w:val="000000"/>
                          <w:sz w:val="20"/>
                          <w:szCs w:val="20"/>
                        </w:rPr>
                        <w:t xml:space="preserve">) {        </w:t>
                      </w:r>
                    </w:p>
                    <w:p w14:paraId="6662BF08"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try</w:t>
                      </w:r>
                      <w:proofErr w:type="gramEnd"/>
                      <w:r>
                        <w:rPr>
                          <w:rFonts w:ascii="Courier New" w:hAnsi="Courier New" w:cs="Courier New"/>
                          <w:color w:val="000000"/>
                          <w:sz w:val="20"/>
                          <w:szCs w:val="20"/>
                        </w:rPr>
                        <w:t xml:space="preserve"> {</w:t>
                      </w:r>
                    </w:p>
                    <w:p w14:paraId="7547712A"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00"/>
                          <w:sz w:val="20"/>
                          <w:szCs w:val="20"/>
                        </w:rPr>
                        <w:t>HttpGet</w:t>
                      </w:r>
                      <w:proofErr w:type="spellEnd"/>
                      <w:r>
                        <w:rPr>
                          <w:rFonts w:ascii="Courier New" w:hAnsi="Courier New" w:cs="Courier New"/>
                          <w:color w:val="000000"/>
                          <w:sz w:val="20"/>
                          <w:szCs w:val="20"/>
                        </w:rPr>
                        <w:t xml:space="preserve"> get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HttpGet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C0"/>
                          <w:sz w:val="20"/>
                          <w:szCs w:val="20"/>
                        </w:rPr>
                        <w:t>url</w:t>
                      </w:r>
                      <w:proofErr w:type="spellEnd"/>
                      <w:r>
                        <w:rPr>
                          <w:rFonts w:ascii="Courier New" w:hAnsi="Courier New" w:cs="Courier New"/>
                          <w:color w:val="000000"/>
                          <w:sz w:val="20"/>
                          <w:szCs w:val="20"/>
                        </w:rPr>
                        <w:t>);</w:t>
                      </w:r>
                    </w:p>
                    <w:p w14:paraId="50CD619A"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HttpResponse</w:t>
                      </w:r>
                      <w:proofErr w:type="spellEnd"/>
                      <w:r>
                        <w:rPr>
                          <w:rFonts w:ascii="Courier New" w:hAnsi="Courier New" w:cs="Courier New"/>
                          <w:color w:val="000000"/>
                          <w:sz w:val="20"/>
                          <w:szCs w:val="20"/>
                        </w:rPr>
                        <w:t xml:space="preserve"> response = </w:t>
                      </w:r>
                      <w:proofErr w:type="spellStart"/>
                      <w:proofErr w:type="gramStart"/>
                      <w:r>
                        <w:rPr>
                          <w:rFonts w:ascii="Courier New" w:hAnsi="Courier New" w:cs="Courier New"/>
                          <w:color w:val="0000C0"/>
                          <w:sz w:val="20"/>
                          <w:szCs w:val="20"/>
                          <w:highlight w:val="lightGray"/>
                        </w:rPr>
                        <w:t>client</w:t>
                      </w:r>
                      <w:r>
                        <w:rPr>
                          <w:rFonts w:ascii="Courier New" w:hAnsi="Courier New" w:cs="Courier New"/>
                          <w:color w:val="000000"/>
                          <w:sz w:val="20"/>
                          <w:szCs w:val="20"/>
                        </w:rPr>
                        <w:t>.execute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get);</w:t>
                      </w:r>
                    </w:p>
                    <w:p w14:paraId="722628D5"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content = </w:t>
                      </w:r>
                      <w:proofErr w:type="spellStart"/>
                      <w:proofErr w:type="gramStart"/>
                      <w:r>
                        <w:rPr>
                          <w:rFonts w:ascii="Courier New" w:hAnsi="Courier New" w:cs="Courier New"/>
                          <w:color w:val="000000"/>
                          <w:sz w:val="20"/>
                          <w:szCs w:val="20"/>
                        </w:rPr>
                        <w:t>HttpUtil.</w:t>
                      </w:r>
                      <w:r>
                        <w:rPr>
                          <w:rFonts w:ascii="Courier New" w:hAnsi="Courier New" w:cs="Courier New"/>
                          <w:i/>
                          <w:iCs/>
                          <w:color w:val="000000"/>
                          <w:sz w:val="20"/>
                          <w:szCs w:val="20"/>
                        </w:rPr>
                        <w:t>getContent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response);</w:t>
                      </w:r>
                    </w:p>
                    <w:p w14:paraId="3CF9760E"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((response != </w:t>
                      </w:r>
                      <w:r>
                        <w:rPr>
                          <w:rFonts w:ascii="Courier New" w:hAnsi="Courier New" w:cs="Courier New"/>
                          <w:b/>
                          <w:bCs/>
                          <w:color w:val="7F0055"/>
                          <w:sz w:val="20"/>
                          <w:szCs w:val="20"/>
                        </w:rPr>
                        <w:t>null</w:t>
                      </w:r>
                      <w:r>
                        <w:rPr>
                          <w:rFonts w:ascii="Courier New" w:hAnsi="Courier New" w:cs="Courier New"/>
                          <w:color w:val="000000"/>
                          <w:sz w:val="20"/>
                          <w:szCs w:val="20"/>
                        </w:rPr>
                        <w:t>) &amp;&amp; (</w:t>
                      </w:r>
                      <w:proofErr w:type="spellStart"/>
                      <w:r>
                        <w:rPr>
                          <w:rFonts w:ascii="Courier New" w:hAnsi="Courier New" w:cs="Courier New"/>
                          <w:color w:val="000000"/>
                          <w:sz w:val="20"/>
                          <w:szCs w:val="20"/>
                        </w:rPr>
                        <w:t>response.getEntity</w:t>
                      </w:r>
                      <w:proofErr w:type="spellEnd"/>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932C888"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showResponse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content);</w:t>
                      </w:r>
                    </w:p>
                    <w:p w14:paraId="3C43F441"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p>
                    <w:p w14:paraId="15FE3C34"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response.getStatusLine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getStatusCode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ERROR</w:t>
                      </w:r>
                      <w:r>
                        <w:rPr>
                          <w:rFonts w:ascii="Courier New" w:hAnsi="Courier New" w:cs="Courier New"/>
                          <w:color w:val="000000"/>
                          <w:sz w:val="20"/>
                          <w:szCs w:val="20"/>
                        </w:rPr>
                        <w:t>) {</w:t>
                      </w:r>
                    </w:p>
                    <w:p w14:paraId="55586185" w14:textId="77777777" w:rsidR="006D6C9D" w:rsidRDefault="006D6C9D" w:rsidP="00592A6E">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stopListening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3AA201DC" w14:textId="77777777" w:rsidR="006D6C9D" w:rsidRDefault="006D6C9D" w:rsidP="00B078CA">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error handling</w:t>
                      </w:r>
                    </w:p>
                    <w:p w14:paraId="742E26E4"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14:paraId="2996EE18"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1E38CC89" w14:textId="77777777" w:rsidR="006D6C9D" w:rsidRDefault="006D6C9D" w:rsidP="00B078CA">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no follow up - server finished 'connection'</w:t>
                      </w:r>
                    </w:p>
                    <w:p w14:paraId="040B77FE"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else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response.getStatusLine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getStatusCode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FINISH</w:t>
                      </w:r>
                      <w:r>
                        <w:rPr>
                          <w:rFonts w:ascii="Courier New" w:hAnsi="Courier New" w:cs="Courier New"/>
                          <w:color w:val="000000"/>
                          <w:sz w:val="20"/>
                          <w:szCs w:val="20"/>
                        </w:rPr>
                        <w:t>) {</w:t>
                      </w:r>
                    </w:p>
                    <w:p w14:paraId="4707050B"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stopListening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7359528E" w14:textId="77777777" w:rsidR="006D6C9D" w:rsidRDefault="006D6C9D" w:rsidP="00592A6E">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retrieve port and start application client</w:t>
                      </w:r>
                    </w:p>
                    <w:p w14:paraId="44C11071"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14:paraId="3DA08675"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52531450"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ClientProtocolException</w:t>
                      </w:r>
                      <w:proofErr w:type="spellEnd"/>
                      <w:r>
                        <w:rPr>
                          <w:rFonts w:ascii="Courier New" w:hAnsi="Courier New" w:cs="Courier New"/>
                          <w:color w:val="000000"/>
                          <w:sz w:val="20"/>
                          <w:szCs w:val="20"/>
                        </w:rPr>
                        <w:t xml:space="preserve"> e) {</w:t>
                      </w:r>
                    </w:p>
                    <w:p w14:paraId="583F2AC9"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e.printStackTrace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0A59462D"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e) {</w:t>
                      </w:r>
                    </w:p>
                    <w:p w14:paraId="1DE5E811"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C0"/>
                          <w:sz w:val="20"/>
                          <w:szCs w:val="20"/>
                        </w:rPr>
                        <w:t>cloudletClient</w:t>
                      </w:r>
                      <w:r>
                        <w:rPr>
                          <w:rFonts w:ascii="Courier New" w:hAnsi="Courier New" w:cs="Courier New"/>
                          <w:color w:val="000000"/>
                          <w:sz w:val="20"/>
                          <w:szCs w:val="20"/>
                        </w:rPr>
                        <w:t>.error</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"Could not reach "</w:t>
                      </w:r>
                      <w:r>
                        <w:rPr>
                          <w:rFonts w:ascii="Courier New" w:hAnsi="Courier New" w:cs="Courier New"/>
                          <w:color w:val="000000"/>
                          <w:sz w:val="20"/>
                          <w:szCs w:val="20"/>
                        </w:rPr>
                        <w:t xml:space="preserve"> + </w:t>
                      </w:r>
                      <w:proofErr w:type="spellStart"/>
                      <w:r>
                        <w:rPr>
                          <w:rFonts w:ascii="Courier New" w:hAnsi="Courier New" w:cs="Courier New"/>
                          <w:color w:val="0000C0"/>
                          <w:sz w:val="20"/>
                          <w:szCs w:val="20"/>
                        </w:rPr>
                        <w:t>url</w:t>
                      </w:r>
                      <w:proofErr w:type="spellEnd"/>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1804A51A"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053E9085" w14:textId="77777777" w:rsidR="006D6C9D" w:rsidRDefault="006D6C9D"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4C3AE906" w14:textId="77777777" w:rsidR="006D6C9D" w:rsidRPr="00592A6E" w:rsidRDefault="006D6C9D" w:rsidP="00592A6E">
                      <w:pPr>
                        <w:rPr>
                          <w:lang w:val="de-DE"/>
                        </w:rPr>
                      </w:pPr>
                      <w:r>
                        <w:rPr>
                          <w:rFonts w:ascii="Courier New" w:hAnsi="Courier New" w:cs="Courier New"/>
                          <w:color w:val="000000"/>
                          <w:sz w:val="20"/>
                          <w:szCs w:val="20"/>
                        </w:rPr>
                        <w:t>}</w:t>
                      </w:r>
                    </w:p>
                  </w:txbxContent>
                </v:textbox>
                <w10:anchorlock/>
              </v:shape>
            </w:pict>
          </mc:Fallback>
        </mc:AlternateContent>
      </w:r>
    </w:p>
    <w:p w14:paraId="63ACD760" w14:textId="77777777" w:rsidR="001E743D" w:rsidRDefault="00B078CA" w:rsidP="00B05A96">
      <w:pPr>
        <w:pStyle w:val="Beschriftung"/>
      </w:pPr>
      <w:bookmarkStart w:id="87" w:name="_Ref337644297"/>
      <w:r>
        <w:t xml:space="preserve">Listing </w:t>
      </w:r>
      <w:fldSimple w:instr=" SEQ Listing \* ARABIC ">
        <w:r w:rsidR="002A4246">
          <w:rPr>
            <w:noProof/>
          </w:rPr>
          <w:t>3</w:t>
        </w:r>
      </w:fldSimple>
      <w:bookmarkEnd w:id="87"/>
      <w:r>
        <w:t>: Client Long Polling - EventListener.java</w:t>
      </w:r>
    </w:p>
    <w:p w14:paraId="78CF5AB5" w14:textId="77777777" w:rsidR="00592A6E" w:rsidRDefault="00592A6E" w:rsidP="00793B54">
      <w:pPr>
        <w:autoSpaceDE w:val="0"/>
        <w:autoSpaceDN w:val="0"/>
        <w:adjustRightInd w:val="0"/>
        <w:spacing w:after="0" w:line="240" w:lineRule="auto"/>
        <w:jc w:val="left"/>
        <w:rPr>
          <w:rFonts w:ascii="Courier New" w:hAnsi="Courier New" w:cs="Courier New"/>
          <w:color w:val="646464"/>
          <w:sz w:val="20"/>
          <w:szCs w:val="20"/>
        </w:rPr>
      </w:pPr>
    </w:p>
    <w:p w14:paraId="45D7D3FB" w14:textId="05E72F1B" w:rsidR="00592A6E" w:rsidRDefault="0029102D" w:rsidP="00B078CA">
      <w:r>
        <w:t xml:space="preserve">The server </w:t>
      </w:r>
      <w:proofErr w:type="gramStart"/>
      <w:r>
        <w:t>counterpart are</w:t>
      </w:r>
      <w:proofErr w:type="gramEnd"/>
      <w:r w:rsidR="00B078CA">
        <w:t xml:space="preserve"> the </w:t>
      </w:r>
      <w:proofErr w:type="spellStart"/>
      <w:r w:rsidR="00B078CA" w:rsidRPr="00B078CA">
        <w:rPr>
          <w:rStyle w:val="Hervorhebung"/>
        </w:rPr>
        <w:t>RESTservlet</w:t>
      </w:r>
      <w:proofErr w:type="spellEnd"/>
      <w:r w:rsidR="00B078CA">
        <w:t xml:space="preserve"> and </w:t>
      </w:r>
      <w:proofErr w:type="spellStart"/>
      <w:r w:rsidR="00B078CA" w:rsidRPr="00B078CA">
        <w:rPr>
          <w:rStyle w:val="Hervorhebung"/>
        </w:rPr>
        <w:t>PushHandler</w:t>
      </w:r>
      <w:proofErr w:type="spellEnd"/>
      <w:r w:rsidR="00B078CA">
        <w:t xml:space="preserve"> classes, which encapsulate the request and suspend or continue it, respectively.</w:t>
      </w:r>
      <w:r w:rsidR="008B376C">
        <w:t xml:space="preserve"> The main functionality is presented in </w:t>
      </w:r>
      <w:r w:rsidR="008B376C">
        <w:fldChar w:fldCharType="begin"/>
      </w:r>
      <w:r w:rsidR="008B376C">
        <w:instrText xml:space="preserve"> REF _Ref337644399 \h </w:instrText>
      </w:r>
      <w:r w:rsidR="008B376C">
        <w:fldChar w:fldCharType="separate"/>
      </w:r>
      <w:r w:rsidR="002A4246">
        <w:t xml:space="preserve">Listing </w:t>
      </w:r>
      <w:r w:rsidR="002A4246">
        <w:rPr>
          <w:noProof/>
        </w:rPr>
        <w:t>4</w:t>
      </w:r>
      <w:r w:rsidR="008B376C">
        <w:fldChar w:fldCharType="end"/>
      </w:r>
      <w:r w:rsidR="008B376C">
        <w:t xml:space="preserve"> and </w:t>
      </w:r>
      <w:r w:rsidR="008B376C">
        <w:fldChar w:fldCharType="begin"/>
      </w:r>
      <w:r w:rsidR="008B376C">
        <w:instrText xml:space="preserve"> REF _Ref337644410 \h </w:instrText>
      </w:r>
      <w:r w:rsidR="008B376C">
        <w:fldChar w:fldCharType="separate"/>
      </w:r>
      <w:r w:rsidR="002A4246">
        <w:t xml:space="preserve">Listing </w:t>
      </w:r>
      <w:r w:rsidR="002A4246">
        <w:rPr>
          <w:noProof/>
        </w:rPr>
        <w:t>5</w:t>
      </w:r>
      <w:r w:rsidR="008B376C">
        <w:fldChar w:fldCharType="end"/>
      </w:r>
      <w:r w:rsidR="008B376C">
        <w:t>.</w:t>
      </w:r>
    </w:p>
    <w:p w14:paraId="03EC1230" w14:textId="77777777" w:rsidR="00592A6E" w:rsidRDefault="00592A6E" w:rsidP="00B05A96">
      <w:pPr>
        <w:keepNext/>
      </w:pPr>
      <w:r w:rsidRPr="00592A6E">
        <w:rPr>
          <w:rFonts w:ascii="Courier New" w:hAnsi="Courier New" w:cs="Courier New"/>
          <w:noProof/>
          <w:color w:val="000000"/>
          <w:sz w:val="20"/>
          <w:szCs w:val="20"/>
        </w:rPr>
        <mc:AlternateContent>
          <mc:Choice Requires="wps">
            <w:drawing>
              <wp:inline distT="0" distB="0" distL="0" distR="0" wp14:anchorId="5D6EDC38" wp14:editId="01033666">
                <wp:extent cx="5652654" cy="1403985"/>
                <wp:effectExtent l="0" t="0" r="24765" b="16510"/>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2654" cy="1403985"/>
                        </a:xfrm>
                        <a:prstGeom prst="rect">
                          <a:avLst/>
                        </a:prstGeom>
                        <a:solidFill>
                          <a:srgbClr val="FFFFFF"/>
                        </a:solidFill>
                        <a:ln w="9525">
                          <a:solidFill>
                            <a:schemeClr val="tx1"/>
                          </a:solidFill>
                          <a:miter lim="800000"/>
                          <a:headEnd/>
                          <a:tailEnd/>
                        </a:ln>
                      </wps:spPr>
                      <wps:txbx>
                        <w:txbxContent>
                          <w:p w14:paraId="2BE5DF0E"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14:paraId="2CAAE4D8"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proofErr w:type="gramStart"/>
                            <w:r>
                              <w:rPr>
                                <w:rFonts w:ascii="Courier New" w:hAnsi="Courier New" w:cs="Courier New"/>
                                <w:b/>
                                <w:bCs/>
                                <w:color w:val="7F0055"/>
                                <w:sz w:val="20"/>
                                <w:szCs w:val="20"/>
                              </w:rPr>
                              <w:t>protected</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doGet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HttpServletRequest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req</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w:t>
                            </w:r>
                            <w:proofErr w:type="spellEnd"/>
                            <w:r>
                              <w:rPr>
                                <w:rFonts w:ascii="Courier New" w:hAnsi="Courier New" w:cs="Courier New"/>
                                <w:color w:val="000000"/>
                                <w:sz w:val="20"/>
                                <w:szCs w:val="20"/>
                              </w:rPr>
                              <w:t>)</w:t>
                            </w:r>
                          </w:p>
                          <w:p w14:paraId="3319F442"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throws</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ServletException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w:t>
                            </w:r>
                          </w:p>
                          <w:p w14:paraId="05BC4DE3"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get application ID, strip first character, i.e. slash</w:t>
                            </w:r>
                          </w:p>
                          <w:p w14:paraId="2404C300"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appId</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req.getPathInfo</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).substring(1);</w:t>
                            </w:r>
                          </w:p>
                          <w:p w14:paraId="65B9A00E"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w:t>
                            </w:r>
                            <w:proofErr w:type="spellStart"/>
                            <w:r>
                              <w:rPr>
                                <w:rFonts w:ascii="Courier New" w:hAnsi="Courier New" w:cs="Courier New"/>
                                <w:color w:val="000000"/>
                                <w:sz w:val="20"/>
                                <w:szCs w:val="20"/>
                              </w:rPr>
                              <w:t>continuation</w:t>
                            </w:r>
                            <w:proofErr w:type="spellEnd"/>
                            <w:r>
                              <w:rPr>
                                <w:rFonts w:ascii="Courier New" w:hAnsi="Courier New" w:cs="Courier New"/>
                                <w:color w:val="000000"/>
                                <w:sz w:val="20"/>
                                <w:szCs w:val="20"/>
                              </w:rPr>
                              <w:t xml:space="preserve"> = (Continuation) </w:t>
                            </w:r>
                            <w:proofErr w:type="spellStart"/>
                            <w:r>
                              <w:rPr>
                                <w:rFonts w:ascii="Courier New" w:hAnsi="Courier New" w:cs="Courier New"/>
                                <w:color w:val="000000"/>
                                <w:sz w:val="20"/>
                                <w:szCs w:val="20"/>
                              </w:rPr>
                              <w:t>ContinuationSupport</w:t>
                            </w:r>
                            <w:proofErr w:type="spellEnd"/>
                          </w:p>
                          <w:p w14:paraId="1D3E16C0"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i/>
                                <w:iCs/>
                                <w:color w:val="000000"/>
                                <w:sz w:val="20"/>
                                <w:szCs w:val="20"/>
                              </w:rPr>
                              <w:t>getContinuation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req</w:t>
                            </w:r>
                            <w:proofErr w:type="spellEnd"/>
                            <w:r>
                              <w:rPr>
                                <w:rFonts w:ascii="Courier New" w:hAnsi="Courier New" w:cs="Courier New"/>
                                <w:color w:val="000000"/>
                                <w:sz w:val="20"/>
                                <w:szCs w:val="20"/>
                              </w:rPr>
                              <w:t>);</w:t>
                            </w:r>
                          </w:p>
                          <w:p w14:paraId="71FB792C"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continuation.suspend</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resp</w:t>
                            </w:r>
                            <w:proofErr w:type="spellEnd"/>
                            <w:r>
                              <w:rPr>
                                <w:rFonts w:ascii="Courier New" w:hAnsi="Courier New" w:cs="Courier New"/>
                                <w:color w:val="000000"/>
                                <w:sz w:val="20"/>
                                <w:szCs w:val="20"/>
                              </w:rPr>
                              <w:t>);</w:t>
                            </w:r>
                          </w:p>
                          <w:p w14:paraId="57647A61"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PushHandler</w:t>
                            </w:r>
                            <w:proofErr w:type="spellEnd"/>
                            <w:r>
                              <w:rPr>
                                <w:rFonts w:ascii="Courier New" w:hAnsi="Courier New" w:cs="Courier New"/>
                                <w:color w:val="000000"/>
                                <w:sz w:val="20"/>
                                <w:szCs w:val="20"/>
                              </w:rPr>
                              <w:t xml:space="preserve"> push = </w:t>
                            </w:r>
                            <w:proofErr w:type="spellStart"/>
                            <w:proofErr w:type="gramStart"/>
                            <w:r>
                              <w:rPr>
                                <w:rFonts w:ascii="Courier New" w:hAnsi="Courier New" w:cs="Courier New"/>
                                <w:color w:val="000000"/>
                                <w:sz w:val="20"/>
                                <w:szCs w:val="20"/>
                              </w:rPr>
                              <w:t>PushHandlerStore.</w:t>
                            </w:r>
                            <w:r>
                              <w:rPr>
                                <w:rFonts w:ascii="Courier New" w:hAnsi="Courier New" w:cs="Courier New"/>
                                <w:i/>
                                <w:iCs/>
                                <w:color w:val="000000"/>
                                <w:sz w:val="20"/>
                                <w:szCs w:val="20"/>
                              </w:rPr>
                              <w:t>getPushHandler</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appId</w:t>
                            </w:r>
                            <w:proofErr w:type="spellEnd"/>
                            <w:r>
                              <w:rPr>
                                <w:rFonts w:ascii="Courier New" w:hAnsi="Courier New" w:cs="Courier New"/>
                                <w:color w:val="000000"/>
                                <w:sz w:val="20"/>
                                <w:szCs w:val="20"/>
                              </w:rPr>
                              <w:t>);</w:t>
                            </w:r>
                          </w:p>
                          <w:p w14:paraId="44B7BC92"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push.addRequest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continuation);</w:t>
                            </w:r>
                          </w:p>
                          <w:p w14:paraId="57CA0501" w14:textId="77777777" w:rsidR="006D6C9D" w:rsidRPr="00592A6E" w:rsidRDefault="006D6C9D" w:rsidP="00A45298">
                            <w:pPr>
                              <w:rPr>
                                <w:lang w:val="de-DE"/>
                              </w:rPr>
                            </w:pP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4" type="#_x0000_t202" style="width:445.1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" strokecolor="black [3213]">
                <v:textbox style="mso-fit-shape-to-text:t">
                  <w:txbxContent>
                    <w:p w14:paraId="2BE5DF0E"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14:paraId="2CAAE4D8"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proofErr w:type="gramStart"/>
                      <w:r>
                        <w:rPr>
                          <w:rFonts w:ascii="Courier New" w:hAnsi="Courier New" w:cs="Courier New"/>
                          <w:b/>
                          <w:bCs/>
                          <w:color w:val="7F0055"/>
                          <w:sz w:val="20"/>
                          <w:szCs w:val="20"/>
                        </w:rPr>
                        <w:t>protected</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doGet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HttpServletRequest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req</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w:t>
                      </w:r>
                      <w:proofErr w:type="spellEnd"/>
                      <w:r>
                        <w:rPr>
                          <w:rFonts w:ascii="Courier New" w:hAnsi="Courier New" w:cs="Courier New"/>
                          <w:color w:val="000000"/>
                          <w:sz w:val="20"/>
                          <w:szCs w:val="20"/>
                        </w:rPr>
                        <w:t>)</w:t>
                      </w:r>
                    </w:p>
                    <w:p w14:paraId="3319F442"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throws</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ServletException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w:t>
                      </w:r>
                    </w:p>
                    <w:p w14:paraId="05BC4DE3"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get application ID, strip first character, i.e. slash</w:t>
                      </w:r>
                    </w:p>
                    <w:p w14:paraId="2404C300"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appId</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req.getPathInfo</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).substring(1);</w:t>
                      </w:r>
                    </w:p>
                    <w:p w14:paraId="65B9A00E"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w:t>
                      </w:r>
                      <w:proofErr w:type="spellStart"/>
                      <w:r>
                        <w:rPr>
                          <w:rFonts w:ascii="Courier New" w:hAnsi="Courier New" w:cs="Courier New"/>
                          <w:color w:val="000000"/>
                          <w:sz w:val="20"/>
                          <w:szCs w:val="20"/>
                        </w:rPr>
                        <w:t>continuation</w:t>
                      </w:r>
                      <w:proofErr w:type="spellEnd"/>
                      <w:r>
                        <w:rPr>
                          <w:rFonts w:ascii="Courier New" w:hAnsi="Courier New" w:cs="Courier New"/>
                          <w:color w:val="000000"/>
                          <w:sz w:val="20"/>
                          <w:szCs w:val="20"/>
                        </w:rPr>
                        <w:t xml:space="preserve"> = (Continuation) </w:t>
                      </w:r>
                      <w:proofErr w:type="spellStart"/>
                      <w:r>
                        <w:rPr>
                          <w:rFonts w:ascii="Courier New" w:hAnsi="Courier New" w:cs="Courier New"/>
                          <w:color w:val="000000"/>
                          <w:sz w:val="20"/>
                          <w:szCs w:val="20"/>
                        </w:rPr>
                        <w:t>ContinuationSupport</w:t>
                      </w:r>
                      <w:proofErr w:type="spellEnd"/>
                    </w:p>
                    <w:p w14:paraId="1D3E16C0"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i/>
                          <w:iCs/>
                          <w:color w:val="000000"/>
                          <w:sz w:val="20"/>
                          <w:szCs w:val="20"/>
                        </w:rPr>
                        <w:t>getContinuation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req</w:t>
                      </w:r>
                      <w:proofErr w:type="spellEnd"/>
                      <w:r>
                        <w:rPr>
                          <w:rFonts w:ascii="Courier New" w:hAnsi="Courier New" w:cs="Courier New"/>
                          <w:color w:val="000000"/>
                          <w:sz w:val="20"/>
                          <w:szCs w:val="20"/>
                        </w:rPr>
                        <w:t>);</w:t>
                      </w:r>
                    </w:p>
                    <w:p w14:paraId="71FB792C"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continuation.suspend</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resp</w:t>
                      </w:r>
                      <w:proofErr w:type="spellEnd"/>
                      <w:r>
                        <w:rPr>
                          <w:rFonts w:ascii="Courier New" w:hAnsi="Courier New" w:cs="Courier New"/>
                          <w:color w:val="000000"/>
                          <w:sz w:val="20"/>
                          <w:szCs w:val="20"/>
                        </w:rPr>
                        <w:t>);</w:t>
                      </w:r>
                    </w:p>
                    <w:p w14:paraId="57647A61"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PushHandler</w:t>
                      </w:r>
                      <w:proofErr w:type="spellEnd"/>
                      <w:r>
                        <w:rPr>
                          <w:rFonts w:ascii="Courier New" w:hAnsi="Courier New" w:cs="Courier New"/>
                          <w:color w:val="000000"/>
                          <w:sz w:val="20"/>
                          <w:szCs w:val="20"/>
                        </w:rPr>
                        <w:t xml:space="preserve"> push = </w:t>
                      </w:r>
                      <w:proofErr w:type="spellStart"/>
                      <w:proofErr w:type="gramStart"/>
                      <w:r>
                        <w:rPr>
                          <w:rFonts w:ascii="Courier New" w:hAnsi="Courier New" w:cs="Courier New"/>
                          <w:color w:val="000000"/>
                          <w:sz w:val="20"/>
                          <w:szCs w:val="20"/>
                        </w:rPr>
                        <w:t>PushHandlerStore.</w:t>
                      </w:r>
                      <w:r>
                        <w:rPr>
                          <w:rFonts w:ascii="Courier New" w:hAnsi="Courier New" w:cs="Courier New"/>
                          <w:i/>
                          <w:iCs/>
                          <w:color w:val="000000"/>
                          <w:sz w:val="20"/>
                          <w:szCs w:val="20"/>
                        </w:rPr>
                        <w:t>getPushHandler</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appId</w:t>
                      </w:r>
                      <w:proofErr w:type="spellEnd"/>
                      <w:r>
                        <w:rPr>
                          <w:rFonts w:ascii="Courier New" w:hAnsi="Courier New" w:cs="Courier New"/>
                          <w:color w:val="000000"/>
                          <w:sz w:val="20"/>
                          <w:szCs w:val="20"/>
                        </w:rPr>
                        <w:t>);</w:t>
                      </w:r>
                    </w:p>
                    <w:p w14:paraId="44B7BC92"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push.addRequest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continuation);</w:t>
                      </w:r>
                    </w:p>
                    <w:p w14:paraId="57CA0501" w14:textId="77777777" w:rsidR="006D6C9D" w:rsidRPr="00592A6E" w:rsidRDefault="006D6C9D" w:rsidP="00A45298">
                      <w:pPr>
                        <w:rPr>
                          <w:lang w:val="de-DE"/>
                        </w:rPr>
                      </w:pPr>
                      <w:r>
                        <w:rPr>
                          <w:rFonts w:ascii="Courier New" w:hAnsi="Courier New" w:cs="Courier New"/>
                          <w:color w:val="000000"/>
                          <w:sz w:val="20"/>
                          <w:szCs w:val="20"/>
                        </w:rPr>
                        <w:t>}</w:t>
                      </w:r>
                    </w:p>
                  </w:txbxContent>
                </v:textbox>
                <w10:anchorlock/>
              </v:shape>
            </w:pict>
          </mc:Fallback>
        </mc:AlternateContent>
      </w:r>
    </w:p>
    <w:p w14:paraId="1282724A" w14:textId="77777777" w:rsidR="00026196" w:rsidRDefault="00592A6E" w:rsidP="00B05A96">
      <w:pPr>
        <w:pStyle w:val="Beschriftung"/>
      </w:pPr>
      <w:bookmarkStart w:id="88" w:name="_Ref337644399"/>
      <w:r>
        <w:t xml:space="preserve">Listing </w:t>
      </w:r>
      <w:fldSimple w:instr=" SEQ Listing \* ARABIC ">
        <w:r w:rsidR="002A4246">
          <w:rPr>
            <w:noProof/>
          </w:rPr>
          <w:t>4</w:t>
        </w:r>
      </w:fldSimple>
      <w:bookmarkEnd w:id="88"/>
      <w:r>
        <w:t>: Server Long Polling: RESTservlet.java</w:t>
      </w:r>
    </w:p>
    <w:p w14:paraId="316732DC" w14:textId="77777777" w:rsidR="00B078CA" w:rsidRDefault="00B078CA" w:rsidP="00B05A96">
      <w:pPr>
        <w:keepNext/>
      </w:pPr>
      <w:r w:rsidRPr="00592A6E">
        <w:rPr>
          <w:rFonts w:ascii="Courier New" w:hAnsi="Courier New" w:cs="Courier New"/>
          <w:noProof/>
          <w:color w:val="000000"/>
          <w:sz w:val="20"/>
          <w:szCs w:val="20"/>
        </w:rPr>
        <mc:AlternateContent>
          <mc:Choice Requires="wps">
            <w:drawing>
              <wp:inline distT="0" distB="0" distL="0" distR="0" wp14:anchorId="734AA9AA" wp14:editId="125BCAF5">
                <wp:extent cx="5652135" cy="1403985"/>
                <wp:effectExtent l="0" t="0" r="24765" b="20955"/>
                <wp:docPr id="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2135" cy="1403985"/>
                        </a:xfrm>
                        <a:prstGeom prst="rect">
                          <a:avLst/>
                        </a:prstGeom>
                        <a:solidFill>
                          <a:srgbClr val="FFFFFF"/>
                        </a:solidFill>
                        <a:ln w="9525">
                          <a:solidFill>
                            <a:schemeClr val="tx1"/>
                          </a:solidFill>
                          <a:miter lim="800000"/>
                          <a:headEnd/>
                          <a:tailEnd/>
                        </a:ln>
                      </wps:spPr>
                      <wps:txbx>
                        <w:txbxContent>
                          <w:p w14:paraId="2C86B945" w14:textId="77777777" w:rsidR="006D6C9D" w:rsidRDefault="006D6C9D" w:rsidP="00A45298">
                            <w:pPr>
                              <w:autoSpaceDE w:val="0"/>
                              <w:autoSpaceDN w:val="0"/>
                              <w:adjustRightInd w:val="0"/>
                              <w:spacing w:after="0" w:line="240" w:lineRule="auto"/>
                              <w:jc w:val="left"/>
                              <w:rPr>
                                <w:rFonts w:ascii="Courier New" w:hAnsi="Courier New" w:cs="Courier New"/>
                                <w:color w:val="000000"/>
                                <w:sz w:val="20"/>
                                <w:szCs w:val="20"/>
                              </w:rPr>
                            </w:pP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pushToClient</w:t>
                            </w:r>
                            <w:proofErr w:type="spellEnd"/>
                            <w:r>
                              <w:rPr>
                                <w:rFonts w:ascii="Courier New" w:hAnsi="Courier New" w:cs="Courier New"/>
                                <w:color w:val="000000"/>
                                <w:sz w:val="20"/>
                                <w:szCs w:val="20"/>
                              </w:rPr>
                              <w:t xml:space="preserve">(String message, </w:t>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status) </w:t>
                            </w:r>
                            <w:r>
                              <w:rPr>
                                <w:rFonts w:ascii="Courier New" w:hAnsi="Courier New" w:cs="Courier New"/>
                                <w:b/>
                                <w:bCs/>
                                <w:color w:val="7F0055"/>
                                <w:sz w:val="20"/>
                                <w:szCs w:val="20"/>
                              </w:rPr>
                              <w:t>throws</w:t>
                            </w:r>
                            <w:r>
                              <w:rPr>
                                <w:rFonts w:ascii="Courier New" w:hAnsi="Courier New" w:cs="Courier New"/>
                                <w:color w:val="000000"/>
                                <w:sz w:val="20"/>
                                <w:szCs w:val="20"/>
                              </w:rPr>
                              <w:t xml:space="preserve">                 </w:t>
                            </w:r>
                          </w:p>
                          <w:p w14:paraId="477E50ED"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w:t>
                            </w:r>
                          </w:p>
                          <w:p w14:paraId="53F36B2A"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(message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message.equals</w:t>
                            </w:r>
                            <w:proofErr w:type="spellEnd"/>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000000"/>
                                <w:sz w:val="20"/>
                                <w:szCs w:val="20"/>
                              </w:rPr>
                              <w:t>))</w:t>
                            </w:r>
                          </w:p>
                          <w:p w14:paraId="3C6306A5"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w:t>
                            </w:r>
                          </w:p>
                          <w:p w14:paraId="3E02C05B"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w:t>
                            </w:r>
                            <w:proofErr w:type="spellStart"/>
                            <w:r>
                              <w:rPr>
                                <w:rFonts w:ascii="Courier New" w:hAnsi="Courier New" w:cs="Courier New"/>
                                <w:color w:val="000000"/>
                                <w:sz w:val="20"/>
                                <w:szCs w:val="20"/>
                              </w:rPr>
                              <w:t>continuation</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waitForClientRequest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0A9A49CA"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(continuation == </w:t>
                            </w:r>
                            <w:r>
                              <w:rPr>
                                <w:rFonts w:ascii="Courier New" w:hAnsi="Courier New" w:cs="Courier New"/>
                                <w:b/>
                                <w:bCs/>
                                <w:color w:val="7F0055"/>
                                <w:sz w:val="20"/>
                                <w:szCs w:val="20"/>
                              </w:rPr>
                              <w:t>null</w:t>
                            </w:r>
                            <w:r>
                              <w:rPr>
                                <w:rFonts w:ascii="Courier New" w:hAnsi="Courier New" w:cs="Courier New"/>
                                <w:color w:val="000000"/>
                                <w:sz w:val="20"/>
                                <w:szCs w:val="20"/>
                              </w:rPr>
                              <w:t>)</w:t>
                            </w:r>
                          </w:p>
                          <w:p w14:paraId="5C0D7EFB"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w:t>
                            </w:r>
                          </w:p>
                          <w:p w14:paraId="0CCD50A8"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p>
                          <w:p w14:paraId="3B9BFEF8"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Log.</w:t>
                            </w:r>
                            <w:r>
                              <w:rPr>
                                <w:rFonts w:ascii="Courier New" w:hAnsi="Courier New" w:cs="Courier New"/>
                                <w:i/>
                                <w:iCs/>
                                <w:color w:val="000000"/>
                                <w:sz w:val="20"/>
                                <w:szCs w:val="20"/>
                              </w:rPr>
                              <w:t>println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C0"/>
                                <w:sz w:val="20"/>
                                <w:szCs w:val="20"/>
                              </w:rPr>
                              <w:t>appId</w:t>
                            </w:r>
                            <w:proofErr w:type="spellEnd"/>
                            <w:r>
                              <w:rPr>
                                <w:rFonts w:ascii="Courier New" w:hAnsi="Courier New" w:cs="Courier New"/>
                                <w:color w:val="000000"/>
                                <w:sz w:val="20"/>
                                <w:szCs w:val="20"/>
                              </w:rPr>
                              <w:t xml:space="preserve">, </w:t>
                            </w:r>
                            <w:r>
                              <w:rPr>
                                <w:rFonts w:ascii="Courier New" w:hAnsi="Courier New" w:cs="Courier New"/>
                                <w:color w:val="2A00FF"/>
                                <w:sz w:val="20"/>
                                <w:szCs w:val="20"/>
                              </w:rPr>
                              <w:t>"Respond: "</w:t>
                            </w:r>
                            <w:r>
                              <w:rPr>
                                <w:rFonts w:ascii="Courier New" w:hAnsi="Courier New" w:cs="Courier New"/>
                                <w:color w:val="000000"/>
                                <w:sz w:val="20"/>
                                <w:szCs w:val="20"/>
                              </w:rPr>
                              <w:t xml:space="preserve"> + message);</w:t>
                            </w:r>
                          </w:p>
                          <w:p w14:paraId="6A9143F0"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continuation</w:t>
                            </w:r>
                          </w:p>
                          <w:p w14:paraId="61E831D7"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getServletResponse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23CCF546"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resp.setContentType</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"text/html"</w:t>
                            </w:r>
                            <w:r>
                              <w:rPr>
                                <w:rFonts w:ascii="Courier New" w:hAnsi="Courier New" w:cs="Courier New"/>
                                <w:color w:val="000000"/>
                                <w:sz w:val="20"/>
                                <w:szCs w:val="20"/>
                              </w:rPr>
                              <w:t>);</w:t>
                            </w:r>
                          </w:p>
                          <w:p w14:paraId="08EA550D"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resp.setStatus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status);</w:t>
                            </w:r>
                          </w:p>
                          <w:p w14:paraId="20CD864D"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resp.getWriter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).write(message);</w:t>
                            </w:r>
                          </w:p>
                          <w:p w14:paraId="07A602C1"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continuation.complete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06C4643C" w14:textId="77777777" w:rsidR="006D6C9D" w:rsidRPr="00B078CA" w:rsidRDefault="006D6C9D" w:rsidP="00A45298">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5" type="#_x0000_t202" style="width:445.0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" strokecolor="black [3213]">
                <v:textbox style="mso-fit-shape-to-text:t">
                  <w:txbxContent>
                    <w:p w14:paraId="2C86B945" w14:textId="77777777" w:rsidR="006D6C9D" w:rsidRDefault="006D6C9D" w:rsidP="00A45298">
                      <w:pPr>
                        <w:autoSpaceDE w:val="0"/>
                        <w:autoSpaceDN w:val="0"/>
                        <w:adjustRightInd w:val="0"/>
                        <w:spacing w:after="0" w:line="240" w:lineRule="auto"/>
                        <w:jc w:val="left"/>
                        <w:rPr>
                          <w:rFonts w:ascii="Courier New" w:hAnsi="Courier New" w:cs="Courier New"/>
                          <w:color w:val="000000"/>
                          <w:sz w:val="20"/>
                          <w:szCs w:val="20"/>
                        </w:rPr>
                      </w:pP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pushToClient</w:t>
                      </w:r>
                      <w:proofErr w:type="spellEnd"/>
                      <w:r>
                        <w:rPr>
                          <w:rFonts w:ascii="Courier New" w:hAnsi="Courier New" w:cs="Courier New"/>
                          <w:color w:val="000000"/>
                          <w:sz w:val="20"/>
                          <w:szCs w:val="20"/>
                        </w:rPr>
                        <w:t xml:space="preserve">(String message, </w:t>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status) </w:t>
                      </w:r>
                      <w:r>
                        <w:rPr>
                          <w:rFonts w:ascii="Courier New" w:hAnsi="Courier New" w:cs="Courier New"/>
                          <w:b/>
                          <w:bCs/>
                          <w:color w:val="7F0055"/>
                          <w:sz w:val="20"/>
                          <w:szCs w:val="20"/>
                        </w:rPr>
                        <w:t>throws</w:t>
                      </w:r>
                      <w:r>
                        <w:rPr>
                          <w:rFonts w:ascii="Courier New" w:hAnsi="Courier New" w:cs="Courier New"/>
                          <w:color w:val="000000"/>
                          <w:sz w:val="20"/>
                          <w:szCs w:val="20"/>
                        </w:rPr>
                        <w:t xml:space="preserve">                 </w:t>
                      </w:r>
                    </w:p>
                    <w:p w14:paraId="477E50ED"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w:t>
                      </w:r>
                    </w:p>
                    <w:p w14:paraId="53F36B2A"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(message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message.equals</w:t>
                      </w:r>
                      <w:proofErr w:type="spellEnd"/>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000000"/>
                          <w:sz w:val="20"/>
                          <w:szCs w:val="20"/>
                        </w:rPr>
                        <w:t>))</w:t>
                      </w:r>
                    </w:p>
                    <w:p w14:paraId="3C6306A5"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w:t>
                      </w:r>
                    </w:p>
                    <w:p w14:paraId="3E02C05B"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w:t>
                      </w:r>
                      <w:proofErr w:type="spellStart"/>
                      <w:r>
                        <w:rPr>
                          <w:rFonts w:ascii="Courier New" w:hAnsi="Courier New" w:cs="Courier New"/>
                          <w:color w:val="000000"/>
                          <w:sz w:val="20"/>
                          <w:szCs w:val="20"/>
                        </w:rPr>
                        <w:t>continuation</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waitForClientRequest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0A9A49CA"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(continuation == </w:t>
                      </w:r>
                      <w:r>
                        <w:rPr>
                          <w:rFonts w:ascii="Courier New" w:hAnsi="Courier New" w:cs="Courier New"/>
                          <w:b/>
                          <w:bCs/>
                          <w:color w:val="7F0055"/>
                          <w:sz w:val="20"/>
                          <w:szCs w:val="20"/>
                        </w:rPr>
                        <w:t>null</w:t>
                      </w:r>
                      <w:r>
                        <w:rPr>
                          <w:rFonts w:ascii="Courier New" w:hAnsi="Courier New" w:cs="Courier New"/>
                          <w:color w:val="000000"/>
                          <w:sz w:val="20"/>
                          <w:szCs w:val="20"/>
                        </w:rPr>
                        <w:t>)</w:t>
                      </w:r>
                    </w:p>
                    <w:p w14:paraId="5C0D7EFB"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w:t>
                      </w:r>
                    </w:p>
                    <w:p w14:paraId="0CCD50A8"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p>
                    <w:p w14:paraId="3B9BFEF8"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Log.</w:t>
                      </w:r>
                      <w:r>
                        <w:rPr>
                          <w:rFonts w:ascii="Courier New" w:hAnsi="Courier New" w:cs="Courier New"/>
                          <w:i/>
                          <w:iCs/>
                          <w:color w:val="000000"/>
                          <w:sz w:val="20"/>
                          <w:szCs w:val="20"/>
                        </w:rPr>
                        <w:t>println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C0"/>
                          <w:sz w:val="20"/>
                          <w:szCs w:val="20"/>
                        </w:rPr>
                        <w:t>appId</w:t>
                      </w:r>
                      <w:proofErr w:type="spellEnd"/>
                      <w:r>
                        <w:rPr>
                          <w:rFonts w:ascii="Courier New" w:hAnsi="Courier New" w:cs="Courier New"/>
                          <w:color w:val="000000"/>
                          <w:sz w:val="20"/>
                          <w:szCs w:val="20"/>
                        </w:rPr>
                        <w:t xml:space="preserve">, </w:t>
                      </w:r>
                      <w:r>
                        <w:rPr>
                          <w:rFonts w:ascii="Courier New" w:hAnsi="Courier New" w:cs="Courier New"/>
                          <w:color w:val="2A00FF"/>
                          <w:sz w:val="20"/>
                          <w:szCs w:val="20"/>
                        </w:rPr>
                        <w:t>"Respond: "</w:t>
                      </w:r>
                      <w:r>
                        <w:rPr>
                          <w:rFonts w:ascii="Courier New" w:hAnsi="Courier New" w:cs="Courier New"/>
                          <w:color w:val="000000"/>
                          <w:sz w:val="20"/>
                          <w:szCs w:val="20"/>
                        </w:rPr>
                        <w:t xml:space="preserve"> + message);</w:t>
                      </w:r>
                    </w:p>
                    <w:p w14:paraId="6A9143F0"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continuation</w:t>
                      </w:r>
                    </w:p>
                    <w:p w14:paraId="61E831D7"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getServletResponse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23CCF546"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resp.setContentType</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"text/html"</w:t>
                      </w:r>
                      <w:r>
                        <w:rPr>
                          <w:rFonts w:ascii="Courier New" w:hAnsi="Courier New" w:cs="Courier New"/>
                          <w:color w:val="000000"/>
                          <w:sz w:val="20"/>
                          <w:szCs w:val="20"/>
                        </w:rPr>
                        <w:t>);</w:t>
                      </w:r>
                    </w:p>
                    <w:p w14:paraId="08EA550D"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resp.setStatus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status);</w:t>
                      </w:r>
                    </w:p>
                    <w:p w14:paraId="20CD864D"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resp.getWriter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).write(message);</w:t>
                      </w:r>
                    </w:p>
                    <w:p w14:paraId="07A602C1" w14:textId="77777777" w:rsidR="006D6C9D" w:rsidRDefault="006D6C9D"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continuation.complete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06C4643C" w14:textId="77777777" w:rsidR="006D6C9D" w:rsidRPr="00B078CA" w:rsidRDefault="006D6C9D" w:rsidP="00A45298">
                      <w:r>
                        <w:rPr>
                          <w:rFonts w:ascii="Courier New" w:hAnsi="Courier New" w:cs="Courier New"/>
                          <w:color w:val="000000"/>
                          <w:sz w:val="20"/>
                          <w:szCs w:val="20"/>
                        </w:rPr>
                        <w:t>}</w:t>
                      </w:r>
                    </w:p>
                  </w:txbxContent>
                </v:textbox>
                <w10:anchorlock/>
              </v:shape>
            </w:pict>
          </mc:Fallback>
        </mc:AlternateContent>
      </w:r>
    </w:p>
    <w:p w14:paraId="5F1701AE" w14:textId="77777777" w:rsidR="00793B54" w:rsidRDefault="00B078CA" w:rsidP="00B05A96">
      <w:pPr>
        <w:pStyle w:val="Beschriftung"/>
      </w:pPr>
      <w:bookmarkStart w:id="89" w:name="_Ref337644410"/>
      <w:r>
        <w:t xml:space="preserve">Listing </w:t>
      </w:r>
      <w:fldSimple w:instr=" SEQ Listing \* ARABIC ">
        <w:r w:rsidR="002A4246">
          <w:rPr>
            <w:noProof/>
          </w:rPr>
          <w:t>5</w:t>
        </w:r>
      </w:fldSimple>
      <w:bookmarkEnd w:id="89"/>
      <w:r>
        <w:t>: Server Long Polling - PushHandler.java</w:t>
      </w:r>
    </w:p>
    <w:p w14:paraId="10A84F4C" w14:textId="77777777" w:rsidR="00793B54" w:rsidRPr="001F76E9" w:rsidRDefault="00793B54" w:rsidP="001F76E9"/>
    <w:p w14:paraId="23F6DD58" w14:textId="77777777" w:rsidR="005B1075" w:rsidRDefault="005B1075" w:rsidP="005B1075">
      <w:pPr>
        <w:pStyle w:val="berschrift3"/>
      </w:pPr>
      <w:bookmarkStart w:id="90" w:name="_Toc337667996"/>
      <w:r>
        <w:t>Bridge Pattern</w:t>
      </w:r>
      <w:r w:rsidR="00EB3878">
        <w:t xml:space="preserve"> for OS </w:t>
      </w:r>
      <w:r w:rsidR="00FC7C66">
        <w:t>Decoupling</w:t>
      </w:r>
      <w:bookmarkEnd w:id="90"/>
    </w:p>
    <w:p w14:paraId="50963E6D" w14:textId="77777777" w:rsidR="005206CA" w:rsidRDefault="005206CA" w:rsidP="005206CA">
      <w:r>
        <w:t xml:space="preserve">The cloudlet server design aims to be portable across a variety of operating systems. While its HTTP server and </w:t>
      </w:r>
      <w:proofErr w:type="spellStart"/>
      <w:r>
        <w:t>JmDNS</w:t>
      </w:r>
      <w:proofErr w:type="spellEnd"/>
      <w:r>
        <w:t xml:space="preserve"> service functionality is OS and application independent, the handling of application packages relies on OS and application type specific</w:t>
      </w:r>
      <w:r w:rsidR="00CF596D">
        <w:t xml:space="preserve"> behavior.</w:t>
      </w:r>
      <w:r w:rsidR="001B0D5B">
        <w:t xml:space="preserve"> In order to support extensibility to more cloudlet environments, it is good practice to separate the OS and application specific code from the portable part of the program.</w:t>
      </w:r>
    </w:p>
    <w:p w14:paraId="2EE5C40D" w14:textId="77777777" w:rsidR="009B3ABF" w:rsidRDefault="001B0D5B" w:rsidP="005206CA">
      <w:r>
        <w:lastRenderedPageBreak/>
        <w:t>In our implementation this is accomplished through the Bridge</w:t>
      </w:r>
      <w:r w:rsidR="009B3ABF">
        <w:t xml:space="preserve"> </w:t>
      </w:r>
      <w:sdt>
        <w:sdtPr>
          <w:id w:val="1746536253"/>
          <w:citation/>
        </w:sdtPr>
        <w:sdtEndPr/>
        <w:sdtContent>
          <w:r w:rsidR="009B3ABF">
            <w:fldChar w:fldCharType="begin"/>
          </w:r>
          <w:r w:rsidR="009B3ABF" w:rsidRPr="009B3ABF">
            <w:instrText xml:space="preserve"> CITATION Gam95 \l 1031 </w:instrText>
          </w:r>
          <w:r w:rsidR="009B3ABF">
            <w:fldChar w:fldCharType="separate"/>
          </w:r>
          <w:r w:rsidR="002A4246" w:rsidRPr="002A4246">
            <w:rPr>
              <w:noProof/>
            </w:rPr>
            <w:t>[32]</w:t>
          </w:r>
          <w:r w:rsidR="009B3ABF">
            <w:fldChar w:fldCharType="end"/>
          </w:r>
        </w:sdtContent>
      </w:sdt>
      <w:r>
        <w:t xml:space="preserve"> design pattern. The Bridge pattern </w:t>
      </w:r>
      <w:r w:rsidR="00E2407A">
        <w:t>decouples</w:t>
      </w:r>
      <w:r>
        <w:t xml:space="preserve"> abstraction from implementation; it thus facilitates </w:t>
      </w:r>
      <w:r w:rsidR="00E2407A">
        <w:t>changing</w:t>
      </w:r>
      <w:r>
        <w:t xml:space="preserve"> the implementation without having to change the code that binds to the abstraction.</w:t>
      </w:r>
    </w:p>
    <w:p w14:paraId="3F9EE224" w14:textId="31152D98" w:rsidR="006A0012" w:rsidRDefault="001B0D5B" w:rsidP="005206CA">
      <w:r>
        <w:t xml:space="preserve">The </w:t>
      </w:r>
      <w:proofErr w:type="spellStart"/>
      <w:r w:rsidRPr="001B0D5B">
        <w:rPr>
          <w:rStyle w:val="Hervorhebung"/>
        </w:rPr>
        <w:t>PackageHandler</w:t>
      </w:r>
      <w:proofErr w:type="spellEnd"/>
      <w:r>
        <w:t xml:space="preserve"> class serves as the abstraction</w:t>
      </w:r>
      <w:r w:rsidR="00EF48BA">
        <w:t xml:space="preserve"> part</w:t>
      </w:r>
      <w:r>
        <w:t xml:space="preserve"> in the pattern. It has an instance of </w:t>
      </w:r>
      <w:r w:rsidR="00477C19">
        <w:t>a</w:t>
      </w:r>
      <w:r w:rsidR="00C25629">
        <w:t xml:space="preserve">n </w:t>
      </w:r>
      <w:r>
        <w:t xml:space="preserve">implementation of the </w:t>
      </w:r>
      <w:proofErr w:type="spellStart"/>
      <w:r w:rsidRPr="001B0D5B">
        <w:rPr>
          <w:rStyle w:val="Hervorhebung"/>
        </w:rPr>
        <w:t>PackageHandlerImpl</w:t>
      </w:r>
      <w:proofErr w:type="spellEnd"/>
      <w:r w:rsidR="00E2407A">
        <w:t xml:space="preserve"> </w:t>
      </w:r>
      <w:r w:rsidR="00C502C3">
        <w:t>interface</w:t>
      </w:r>
      <w:r w:rsidR="00C25629">
        <w:t>, which</w:t>
      </w:r>
      <w:r w:rsidR="00477C19">
        <w:t xml:space="preserve"> encapsulates all OS and application specific code. C</w:t>
      </w:r>
      <w:r w:rsidR="00C502C3">
        <w:t xml:space="preserve">alls to the </w:t>
      </w:r>
      <w:proofErr w:type="spellStart"/>
      <w:r w:rsidR="00C25629" w:rsidRPr="001E18A8">
        <w:rPr>
          <w:rStyle w:val="Hervorhebung"/>
        </w:rPr>
        <w:t>PackageHandler</w:t>
      </w:r>
      <w:r w:rsidR="00C25629" w:rsidRPr="001E18A8">
        <w:t>’s</w:t>
      </w:r>
      <w:proofErr w:type="spellEnd"/>
      <w:r w:rsidR="00C25629">
        <w:t xml:space="preserve"> </w:t>
      </w:r>
      <w:r w:rsidR="00C502C3" w:rsidRPr="00C502C3">
        <w:rPr>
          <w:rStyle w:val="Hervorhebung"/>
        </w:rPr>
        <w:t>decompress</w:t>
      </w:r>
      <w:r w:rsidR="00C502C3">
        <w:t xml:space="preserve"> and </w:t>
      </w:r>
      <w:r w:rsidR="00C502C3" w:rsidRPr="00C502C3">
        <w:rPr>
          <w:rStyle w:val="Hervorhebung"/>
        </w:rPr>
        <w:t>execute</w:t>
      </w:r>
      <w:r w:rsidR="00C25629">
        <w:t xml:space="preserve"> methods get</w:t>
      </w:r>
      <w:r w:rsidR="00C502C3">
        <w:t xml:space="preserve"> delegated to th</w:t>
      </w:r>
      <w:r w:rsidR="00C25629">
        <w:t xml:space="preserve">e concrete </w:t>
      </w:r>
      <w:proofErr w:type="spellStart"/>
      <w:r w:rsidR="00C25629" w:rsidRPr="001E18A8">
        <w:rPr>
          <w:rStyle w:val="Hervorhebung"/>
        </w:rPr>
        <w:t>PackageHandlerImpl</w:t>
      </w:r>
      <w:proofErr w:type="spellEnd"/>
      <w:r w:rsidR="00C502C3">
        <w:t>.</w:t>
      </w:r>
      <w:r w:rsidR="00AB2C56">
        <w:t xml:space="preserve"> Although not implemented, the Bridge pattern </w:t>
      </w:r>
      <w:r w:rsidR="00606572">
        <w:t>allows</w:t>
      </w:r>
      <w:r w:rsidR="00AB2C56">
        <w:t xml:space="preserve"> </w:t>
      </w:r>
      <w:r w:rsidR="00606572">
        <w:t>for</w:t>
      </w:r>
      <w:r w:rsidR="00AB2C56">
        <w:t xml:space="preserve"> an abstraction hierarchy </w:t>
      </w:r>
      <w:r w:rsidR="00606572">
        <w:t xml:space="preserve">that is </w:t>
      </w:r>
      <w:r w:rsidR="00AB2C56">
        <w:t>independent from the hierarchy on the implementation side.</w:t>
      </w:r>
      <w:r w:rsidR="00DA15F4">
        <w:t xml:space="preserve"> For example, a </w:t>
      </w:r>
      <w:proofErr w:type="spellStart"/>
      <w:r w:rsidR="001E18A8" w:rsidRPr="001E18A8">
        <w:rPr>
          <w:rStyle w:val="Hervorhebung"/>
        </w:rPr>
        <w:t>PackageHandler</w:t>
      </w:r>
      <w:proofErr w:type="spellEnd"/>
      <w:r w:rsidR="001E18A8">
        <w:t xml:space="preserve"> </w:t>
      </w:r>
      <w:r w:rsidR="0074219D">
        <w:t>sub</w:t>
      </w:r>
      <w:r w:rsidR="00DA15F4">
        <w:t>class could examine if the application package complies with security demands</w:t>
      </w:r>
      <w:r w:rsidR="0074219D">
        <w:t xml:space="preserve"> before calling the </w:t>
      </w:r>
      <w:r w:rsidR="0074219D" w:rsidRPr="0074219D">
        <w:rPr>
          <w:rStyle w:val="Hervorhebung"/>
        </w:rPr>
        <w:t>execute</w:t>
      </w:r>
      <w:r w:rsidR="0074219D">
        <w:t xml:space="preserve"> function</w:t>
      </w:r>
      <w:r w:rsidR="00DA15F4">
        <w:t>.</w:t>
      </w:r>
    </w:p>
    <w:p w14:paraId="4D565A7D" w14:textId="77777777" w:rsidR="001B0D5B" w:rsidRPr="005206CA" w:rsidRDefault="00C801A6" w:rsidP="005206CA">
      <w:r>
        <w:t xml:space="preserve">Each operating system family that is </w:t>
      </w:r>
      <w:r w:rsidR="006A0012">
        <w:t xml:space="preserve">to be </w:t>
      </w:r>
      <w:r>
        <w:t xml:space="preserve">supported by the cloudlet server needs to implement the </w:t>
      </w:r>
      <w:proofErr w:type="spellStart"/>
      <w:r w:rsidRPr="00C801A6">
        <w:rPr>
          <w:rStyle w:val="Hervorhebung"/>
        </w:rPr>
        <w:t>PackageHandlerImpl</w:t>
      </w:r>
      <w:proofErr w:type="spellEnd"/>
      <w:r>
        <w:t xml:space="preserve"> interface and </w:t>
      </w:r>
      <w:r w:rsidR="006A0012">
        <w:t>provide</w:t>
      </w:r>
      <w:r>
        <w:t xml:space="preserve"> the OS </w:t>
      </w:r>
      <w:r w:rsidR="006A0012">
        <w:t xml:space="preserve">and application </w:t>
      </w:r>
      <w:r>
        <w:t>specific code.</w:t>
      </w:r>
      <w:r w:rsidR="00926753">
        <w:t xml:space="preserve"> The cloudlet server for this thesis includes the </w:t>
      </w:r>
      <w:proofErr w:type="spellStart"/>
      <w:r w:rsidR="00926753" w:rsidRPr="00926753">
        <w:rPr>
          <w:rStyle w:val="Hervorhebung"/>
        </w:rPr>
        <w:t>LinuxPackageHandler</w:t>
      </w:r>
      <w:proofErr w:type="spellEnd"/>
      <w:r w:rsidR="00926753">
        <w:t xml:space="preserve"> and </w:t>
      </w:r>
      <w:proofErr w:type="spellStart"/>
      <w:r w:rsidR="00926753" w:rsidRPr="00926753">
        <w:rPr>
          <w:rStyle w:val="Hervorhebung"/>
        </w:rPr>
        <w:t>WindowsPackageHandler</w:t>
      </w:r>
      <w:proofErr w:type="spellEnd"/>
      <w:r w:rsidR="006A0012">
        <w:t>, both</w:t>
      </w:r>
      <w:r w:rsidR="00926753">
        <w:t xml:space="preserve"> spanning separate class hierarchies which </w:t>
      </w:r>
      <w:r w:rsidR="006A0012">
        <w:t>contain</w:t>
      </w:r>
      <w:r w:rsidR="00926753">
        <w:t xml:space="preserve"> application specific classes. These application specific classes transitively inherit from the abstract </w:t>
      </w:r>
      <w:r w:rsidR="00926753" w:rsidRPr="00926753">
        <w:rPr>
          <w:rStyle w:val="Hervorhebung"/>
        </w:rPr>
        <w:t>Executor</w:t>
      </w:r>
      <w:r w:rsidR="00926753">
        <w:t xml:space="preserve"> class that is responsible for starting an application with submitted arguments. For example, the </w:t>
      </w:r>
      <w:proofErr w:type="spellStart"/>
      <w:r w:rsidR="00926753" w:rsidRPr="00926753">
        <w:rPr>
          <w:rStyle w:val="Hervorhebung"/>
        </w:rPr>
        <w:t>LinuxPackageHandler</w:t>
      </w:r>
      <w:proofErr w:type="spellEnd"/>
      <w:r w:rsidR="00926753">
        <w:t xml:space="preserve"> uses the </w:t>
      </w:r>
      <w:proofErr w:type="spellStart"/>
      <w:r w:rsidR="00926753" w:rsidRPr="00926753">
        <w:rPr>
          <w:rStyle w:val="Hervorhebung"/>
        </w:rPr>
        <w:t>CDEExecutor</w:t>
      </w:r>
      <w:proofErr w:type="spellEnd"/>
      <w:r w:rsidR="00926753">
        <w:t xml:space="preserve"> and </w:t>
      </w:r>
      <w:proofErr w:type="spellStart"/>
      <w:r w:rsidR="00926753" w:rsidRPr="00926753">
        <w:rPr>
          <w:rStyle w:val="Hervorhebung"/>
        </w:rPr>
        <w:t>JARExecutor</w:t>
      </w:r>
      <w:proofErr w:type="spellEnd"/>
      <w:r w:rsidR="00926753">
        <w:t xml:space="preserve"> classes, which encapsulate the knowledge how to handle CDE or JAR packages, respectively. Additional</w:t>
      </w:r>
      <w:r w:rsidR="006A0012">
        <w:t>l</w:t>
      </w:r>
      <w:r w:rsidR="00926753">
        <w:t xml:space="preserve">y, </w:t>
      </w:r>
      <w:r w:rsidR="006A0012">
        <w:t xml:space="preserve">their direct superclass, </w:t>
      </w:r>
      <w:r w:rsidR="00926753">
        <w:t xml:space="preserve">the </w:t>
      </w:r>
      <w:proofErr w:type="spellStart"/>
      <w:r w:rsidR="00926753" w:rsidRPr="00926753">
        <w:rPr>
          <w:rStyle w:val="Hervorhebung"/>
        </w:rPr>
        <w:t>LinuxTerminalExecutor</w:t>
      </w:r>
      <w:proofErr w:type="spellEnd"/>
      <w:r w:rsidR="006A0012">
        <w:rPr>
          <w:rStyle w:val="Hervorhebung"/>
        </w:rPr>
        <w:t>,</w:t>
      </w:r>
      <w:r w:rsidR="00926753">
        <w:t xml:space="preserve"> embeds the application execution into a system terminal. </w:t>
      </w:r>
      <w:r w:rsidR="009B3ABF">
        <w:fldChar w:fldCharType="begin"/>
      </w:r>
      <w:r w:rsidR="009B3ABF">
        <w:instrText xml:space="preserve"> REF _Ref333864961 \h </w:instrText>
      </w:r>
      <w:r w:rsidR="009B3ABF">
        <w:fldChar w:fldCharType="separate"/>
      </w:r>
      <w:r w:rsidR="002A4246">
        <w:t xml:space="preserve">Figure </w:t>
      </w:r>
      <w:r w:rsidR="002A4246">
        <w:rPr>
          <w:noProof/>
        </w:rPr>
        <w:t>10</w:t>
      </w:r>
      <w:r w:rsidR="009B3ABF">
        <w:fldChar w:fldCharType="end"/>
      </w:r>
      <w:r w:rsidR="009B3ABF">
        <w:t xml:space="preserve"> visualizes the </w:t>
      </w:r>
      <w:r w:rsidR="00926753">
        <w:t xml:space="preserve">entire </w:t>
      </w:r>
      <w:proofErr w:type="spellStart"/>
      <w:r w:rsidR="00926753" w:rsidRPr="00926753">
        <w:rPr>
          <w:rStyle w:val="Hervorhebung"/>
        </w:rPr>
        <w:t>PackageHandler</w:t>
      </w:r>
      <w:proofErr w:type="spellEnd"/>
      <w:r w:rsidR="00926753">
        <w:t xml:space="preserve"> Bridge </w:t>
      </w:r>
      <w:r w:rsidR="009B3ABF">
        <w:t>as a UML class diagram.</w:t>
      </w:r>
    </w:p>
    <w:p w14:paraId="04DA5E55" w14:textId="77777777" w:rsidR="00926753" w:rsidRDefault="00CF606D" w:rsidP="00926753">
      <w:pPr>
        <w:keepNext/>
      </w:pPr>
      <w:r>
        <w:rPr>
          <w:noProof/>
        </w:rPr>
        <w:lastRenderedPageBreak/>
        <w:drawing>
          <wp:inline distT="0" distB="0" distL="0" distR="0" wp14:anchorId="6685E31B" wp14:editId="3966754D">
            <wp:extent cx="6072996" cy="5344451"/>
            <wp:effectExtent l="0" t="0" r="4445" b="8890"/>
            <wp:docPr id="25" name="Grafik 25" descr="C:\Users\Dome\Studium\2012SS\SEI\BAThesisDocs\Thesis\Figure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e\Studium\2012SS\SEI\BAThesisDocs\Thesis\Figures\ClassDiagra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72908" cy="5344374"/>
                    </a:xfrm>
                    <a:prstGeom prst="rect">
                      <a:avLst/>
                    </a:prstGeom>
                    <a:noFill/>
                    <a:ln>
                      <a:noFill/>
                    </a:ln>
                  </pic:spPr>
                </pic:pic>
              </a:graphicData>
            </a:graphic>
          </wp:inline>
        </w:drawing>
      </w:r>
    </w:p>
    <w:p w14:paraId="48618C17" w14:textId="332767B9" w:rsidR="00E30D92" w:rsidRPr="00E30D92" w:rsidRDefault="00926753" w:rsidP="00926753">
      <w:pPr>
        <w:pStyle w:val="Beschriftung"/>
      </w:pPr>
      <w:bookmarkStart w:id="91" w:name="_Ref333864961"/>
      <w:r>
        <w:t xml:space="preserve">Figure </w:t>
      </w:r>
      <w:fldSimple w:instr=" SEQ Figure \* ARABIC ">
        <w:r w:rsidR="002A4246">
          <w:rPr>
            <w:noProof/>
          </w:rPr>
          <w:t>10</w:t>
        </w:r>
      </w:fldSimple>
      <w:bookmarkEnd w:id="91"/>
      <w:r>
        <w:t xml:space="preserve">: </w:t>
      </w:r>
      <w:r w:rsidR="00B9726D">
        <w:t>The Bridge Pattern decouples</w:t>
      </w:r>
      <w:r>
        <w:t xml:space="preserve"> </w:t>
      </w:r>
      <w:proofErr w:type="spellStart"/>
      <w:r>
        <w:t>PackageHandler</w:t>
      </w:r>
      <w:proofErr w:type="spellEnd"/>
      <w:r>
        <w:rPr>
          <w:noProof/>
        </w:rPr>
        <w:t xml:space="preserve"> Abstraction from OS specific Implementation</w:t>
      </w:r>
    </w:p>
    <w:p w14:paraId="61482472" w14:textId="77777777" w:rsidR="00D95A5F" w:rsidRPr="00D95A5F" w:rsidRDefault="00136148" w:rsidP="00470BF1">
      <w:pPr>
        <w:pStyle w:val="berschrift1"/>
      </w:pPr>
      <w:bookmarkStart w:id="92" w:name="_Toc337667997"/>
      <w:r>
        <w:lastRenderedPageBreak/>
        <w:t>Evaluation</w:t>
      </w:r>
      <w:r w:rsidR="00FC70B3">
        <w:t xml:space="preserve"> and Comparison with VM Synthesis</w:t>
      </w:r>
      <w:bookmarkEnd w:id="92"/>
    </w:p>
    <w:p w14:paraId="27AB1E4E" w14:textId="77777777" w:rsidR="00136148" w:rsidRDefault="00814B70" w:rsidP="00136148">
      <w:pPr>
        <w:pStyle w:val="berschrift2"/>
      </w:pPr>
      <w:bookmarkStart w:id="93" w:name="_Toc337667998"/>
      <w:r>
        <w:t>Functional Requirements</w:t>
      </w:r>
      <w:bookmarkEnd w:id="93"/>
    </w:p>
    <w:p w14:paraId="6AB65799" w14:textId="30F9890F" w:rsidR="00FC70B3" w:rsidRPr="00FC70B3" w:rsidRDefault="00FC70B3" w:rsidP="00FC70B3">
      <w:r>
        <w:t xml:space="preserve">Referring to the functional requirements listed in </w:t>
      </w:r>
      <w:r>
        <w:fldChar w:fldCharType="begin"/>
      </w:r>
      <w:r>
        <w:instrText xml:space="preserve"> REF _Ref334288216 \r \h </w:instrText>
      </w:r>
      <w:r>
        <w:fldChar w:fldCharType="separate"/>
      </w:r>
      <w:r w:rsidR="002A4246">
        <w:t>3.5.1</w:t>
      </w:r>
      <w:r>
        <w:fldChar w:fldCharType="end"/>
      </w:r>
      <w:r>
        <w:t xml:space="preserve">, Application Virtualization and VM Synthesis are both legitimate strategies for cyber foraging which meet the </w:t>
      </w:r>
      <w:r w:rsidR="003F7CFD">
        <w:t xml:space="preserve">listed </w:t>
      </w:r>
      <w:r>
        <w:t>requirements.</w:t>
      </w:r>
      <w:r w:rsidR="00066D69">
        <w:t xml:space="preserve"> They both </w:t>
      </w:r>
      <w:r w:rsidR="00DB33FE">
        <w:t>serve the purpose of</w:t>
      </w:r>
      <w:r w:rsidR="003150D5">
        <w:t xml:space="preserve"> cloudlet use in hostile environments. This includes the principles of stateless servers that cannot rely on Internet access, thus </w:t>
      </w:r>
      <w:r w:rsidR="00C0427D">
        <w:t>both cloudlet</w:t>
      </w:r>
      <w:r w:rsidR="003150D5">
        <w:t xml:space="preserve"> implementation</w:t>
      </w:r>
      <w:r w:rsidR="00C0427D">
        <w:t xml:space="preserve">s </w:t>
      </w:r>
      <w:r w:rsidR="003150D5">
        <w:t>receive the actual application from the mobile client.</w:t>
      </w:r>
      <w:r w:rsidR="00C0427D">
        <w:t xml:space="preserve"> In both cases, the deployment phase is preceded by a cloudlet discovery phase in which the mobile device finds suitable cloudlets by parsing the service information published by the cloudlets.</w:t>
      </w:r>
      <w:r w:rsidR="00F74950">
        <w:t xml:space="preserve"> Application Virtualization as well as VM Synthesis can guarantee the correct execution of a transmitted application if the transfer package or overlay has been created correctly.</w:t>
      </w:r>
      <w:r w:rsidR="00E41F2C">
        <w:t xml:space="preserve"> This creation process differs though in terms of simplicity and feasibility depending on the application </w:t>
      </w:r>
      <w:r w:rsidR="00163F5C">
        <w:t xml:space="preserve">that is </w:t>
      </w:r>
      <w:r w:rsidR="00E41F2C">
        <w:t xml:space="preserve">to be made portable. Both strategies are able to return to a state with no traces of an offloaded application, i.e. a complete removal. Finally, they are capable of serving multiple clients </w:t>
      </w:r>
      <w:r w:rsidR="00853563">
        <w:t>simultaneously</w:t>
      </w:r>
      <w:r w:rsidR="00E41F2C">
        <w:t>.</w:t>
      </w:r>
    </w:p>
    <w:p w14:paraId="704B6A70" w14:textId="77777777" w:rsidR="00814B70" w:rsidRDefault="00FC70B3" w:rsidP="00814B70">
      <w:pPr>
        <w:pStyle w:val="berschrift2"/>
      </w:pPr>
      <w:bookmarkStart w:id="94" w:name="_Ref335044816"/>
      <w:bookmarkStart w:id="95" w:name="_Toc337667999"/>
      <w:r>
        <w:t>Quantitative Analysis</w:t>
      </w:r>
      <w:bookmarkEnd w:id="94"/>
      <w:bookmarkEnd w:id="95"/>
    </w:p>
    <w:p w14:paraId="183F2D12" w14:textId="4FA5F504" w:rsidR="00E23C61" w:rsidRDefault="00E23C61" w:rsidP="00E23C61">
      <w:r>
        <w:t>To identify the battery efficiency and spe</w:t>
      </w:r>
      <w:r w:rsidR="00AF045E">
        <w:t>ed of the application v</w:t>
      </w:r>
      <w:r>
        <w:t>irtualization based clo</w:t>
      </w:r>
      <w:r w:rsidR="00EE330D">
        <w:t>udlet implementation it was evaluated using the following applications.</w:t>
      </w:r>
    </w:p>
    <w:p w14:paraId="4AB0D20C" w14:textId="77777777" w:rsidR="00EE330D" w:rsidRPr="00C46BAE" w:rsidRDefault="00EE330D" w:rsidP="00C46BAE">
      <w:pPr>
        <w:ind w:left="720"/>
        <w:rPr>
          <w:rStyle w:val="IntensiveHervorhebung"/>
        </w:rPr>
      </w:pPr>
      <w:r w:rsidRPr="00C46BAE">
        <w:rPr>
          <w:rStyle w:val="IntensiveHervorhebung"/>
        </w:rPr>
        <w:t>Object Recognition</w:t>
      </w:r>
    </w:p>
    <w:p w14:paraId="7C76ED46" w14:textId="231C663D" w:rsidR="00EE330D" w:rsidRDefault="00EE330D" w:rsidP="00C46BAE">
      <w:pPr>
        <w:ind w:left="720"/>
      </w:pPr>
      <w:r>
        <w:t xml:space="preserve">The application server is </w:t>
      </w:r>
      <w:proofErr w:type="gramStart"/>
      <w:r>
        <w:t>a Linux</w:t>
      </w:r>
      <w:proofErr w:type="gramEnd"/>
      <w:r>
        <w:t xml:space="preserve"> C++ software that receives a camera input image from the Android application client and returns a list of objects that could </w:t>
      </w:r>
      <w:r w:rsidR="00E5337D">
        <w:t>be recognized</w:t>
      </w:r>
      <w:r>
        <w:t xml:space="preserve"> in the image. The object recognition is based on MOPED. CDE was used to virtualize the application server.</w:t>
      </w:r>
    </w:p>
    <w:p w14:paraId="79798B3D" w14:textId="77777777" w:rsidR="00EE330D" w:rsidRPr="00C46BAE" w:rsidRDefault="00EE330D" w:rsidP="00C46BAE">
      <w:pPr>
        <w:ind w:left="720"/>
        <w:rPr>
          <w:rStyle w:val="IntensiveHervorhebung"/>
        </w:rPr>
      </w:pPr>
      <w:r w:rsidRPr="00C46BAE">
        <w:rPr>
          <w:rStyle w:val="IntensiveHervorhebung"/>
        </w:rPr>
        <w:t>Speech Recognition</w:t>
      </w:r>
    </w:p>
    <w:p w14:paraId="46DFAA41" w14:textId="77777777" w:rsidR="00EE330D" w:rsidRDefault="00EE330D" w:rsidP="00C46BAE">
      <w:pPr>
        <w:ind w:left="720"/>
      </w:pPr>
      <w:r>
        <w:t>Based on SPHINX, the speech recognition server is a Java program that was virtualized for Linux environments with CDE</w:t>
      </w:r>
      <w:r w:rsidR="004D1737">
        <w:t xml:space="preserve"> and for Windows with </w:t>
      </w:r>
      <w:proofErr w:type="spellStart"/>
      <w:r w:rsidR="004D1737">
        <w:t>Cameyo</w:t>
      </w:r>
      <w:proofErr w:type="spellEnd"/>
      <w:r>
        <w:t>. It receives a wav file from the Android application client and returns the recognized input as text.</w:t>
      </w:r>
    </w:p>
    <w:p w14:paraId="0D936CA3" w14:textId="77777777" w:rsidR="00EE330D" w:rsidRPr="00C46BAE" w:rsidRDefault="00EE330D" w:rsidP="00C46BAE">
      <w:pPr>
        <w:ind w:left="720"/>
        <w:rPr>
          <w:rStyle w:val="IntensiveHervorhebung"/>
        </w:rPr>
      </w:pPr>
      <w:r w:rsidRPr="00C46BAE">
        <w:rPr>
          <w:rStyle w:val="IntensiveHervorhebung"/>
        </w:rPr>
        <w:lastRenderedPageBreak/>
        <w:t>Face Recognition</w:t>
      </w:r>
    </w:p>
    <w:p w14:paraId="6BBB67B4" w14:textId="77777777" w:rsidR="00EE330D" w:rsidRDefault="00EE330D" w:rsidP="00C46BAE">
      <w:pPr>
        <w:ind w:left="720"/>
      </w:pPr>
      <w:r>
        <w:t xml:space="preserve">Based on </w:t>
      </w:r>
      <w:proofErr w:type="spellStart"/>
      <w:r>
        <w:t>OpenCV</w:t>
      </w:r>
      <w:proofErr w:type="spellEnd"/>
      <w:r>
        <w:t xml:space="preserve">, the Face Recognition application server is a C++ program for Windows and was virtualized with </w:t>
      </w:r>
      <w:proofErr w:type="spellStart"/>
      <w:r>
        <w:t>Cameyo</w:t>
      </w:r>
      <w:proofErr w:type="spellEnd"/>
      <w:r>
        <w:t>. It continuously receives camera input from the Android application client and returns the areas in which it could</w:t>
      </w:r>
      <w:r w:rsidR="00C31B11">
        <w:t xml:space="preserve"> find a</w:t>
      </w:r>
      <w:r>
        <w:t xml:space="preserve"> face</w:t>
      </w:r>
      <w:r w:rsidR="00C31B11">
        <w:t xml:space="preserve"> that matches its internal database</w:t>
      </w:r>
      <w:r>
        <w:t>.</w:t>
      </w:r>
    </w:p>
    <w:p w14:paraId="0F8650F7" w14:textId="77777777" w:rsidR="00EC5502" w:rsidRPr="00BE52E5" w:rsidRDefault="00EC5502" w:rsidP="00C46BAE">
      <w:pPr>
        <w:ind w:left="720"/>
        <w:rPr>
          <w:rStyle w:val="IntensiveHervorhebung"/>
        </w:rPr>
      </w:pPr>
      <w:r w:rsidRPr="00BE52E5">
        <w:rPr>
          <w:rStyle w:val="IntensiveHervorhebung"/>
        </w:rPr>
        <w:t>NULL</w:t>
      </w:r>
    </w:p>
    <w:p w14:paraId="2EDCCEDA" w14:textId="5E07E22E" w:rsidR="00EC5502" w:rsidRDefault="00EC5502" w:rsidP="00C46BAE">
      <w:pPr>
        <w:ind w:left="720"/>
      </w:pPr>
      <w:r>
        <w:t>Virtualized with CDE for Linux</w:t>
      </w:r>
      <w:r w:rsidR="004D1737">
        <w:t xml:space="preserve"> and with </w:t>
      </w:r>
      <w:proofErr w:type="spellStart"/>
      <w:r w:rsidR="004D1737">
        <w:t>Cameyo</w:t>
      </w:r>
      <w:proofErr w:type="spellEnd"/>
      <w:r w:rsidR="004D1737">
        <w:t xml:space="preserve"> for Windows respectively</w:t>
      </w:r>
      <w:r>
        <w:t>, the NULL application server is a C program which returns immediately after start. There is no Android application client.</w:t>
      </w:r>
      <w:r w:rsidR="00BE52E5">
        <w:t xml:space="preserve"> </w:t>
      </w:r>
      <w:r w:rsidR="00283DB9">
        <w:t>T</w:t>
      </w:r>
      <w:r w:rsidR="00BE52E5">
        <w:t xml:space="preserve">he NULL application </w:t>
      </w:r>
      <w:r w:rsidR="00283DB9">
        <w:t xml:space="preserve">is used </w:t>
      </w:r>
      <w:r w:rsidR="00BE52E5">
        <w:t xml:space="preserve">to determine the baseline for transmission overhead </w:t>
      </w:r>
      <w:r w:rsidR="001F6965">
        <w:t>and battery con</w:t>
      </w:r>
      <w:r w:rsidR="00BE52E5">
        <w:t>sumption.</w:t>
      </w:r>
    </w:p>
    <w:p w14:paraId="0BF54C22" w14:textId="4A121820" w:rsidR="00547BE1" w:rsidRDefault="00547BE1" w:rsidP="00547BE1">
      <w:r>
        <w:fldChar w:fldCharType="begin"/>
      </w:r>
      <w:r>
        <w:instrText xml:space="preserve"> REF _Ref335309236 \h </w:instrText>
      </w:r>
      <w:r>
        <w:fldChar w:fldCharType="separate"/>
      </w:r>
      <w:r w:rsidR="002A4246">
        <w:t xml:space="preserve">Table </w:t>
      </w:r>
      <w:r w:rsidR="002A4246">
        <w:rPr>
          <w:noProof/>
        </w:rPr>
        <w:t>2</w:t>
      </w:r>
      <w:r>
        <w:fldChar w:fldCharType="end"/>
      </w:r>
      <w:r>
        <w:t xml:space="preserve"> shows both the original application size and the size of the compressed virtualized application.</w:t>
      </w:r>
    </w:p>
    <w:p w14:paraId="67F840BB" w14:textId="77777777" w:rsidR="00287F20" w:rsidRDefault="00287F20" w:rsidP="00287F20">
      <w:pPr>
        <w:pStyle w:val="Beschriftung"/>
        <w:keepNext/>
      </w:pPr>
      <w:bookmarkStart w:id="96" w:name="_Ref335309236"/>
      <w:bookmarkStart w:id="97" w:name="_Ref335309224"/>
      <w:r>
        <w:t xml:space="preserve">Table </w:t>
      </w:r>
      <w:fldSimple w:instr=" SEQ Table \* ARABIC ">
        <w:r w:rsidR="002A4246">
          <w:rPr>
            <w:noProof/>
          </w:rPr>
          <w:t>2</w:t>
        </w:r>
      </w:fldSimple>
      <w:bookmarkEnd w:id="96"/>
      <w:r>
        <w:t>: File Sizes of Applications and Compressed Application Packages</w:t>
      </w:r>
      <w:bookmarkEnd w:id="97"/>
    </w:p>
    <w:tbl>
      <w:tblPr>
        <w:tblStyle w:val="Tabellenraster"/>
        <w:tblW w:w="9752" w:type="dxa"/>
        <w:tblLook w:val="04A0" w:firstRow="1" w:lastRow="0" w:firstColumn="1" w:lastColumn="0" w:noHBand="0" w:noVBand="1"/>
      </w:tblPr>
      <w:tblGrid>
        <w:gridCol w:w="2376"/>
        <w:gridCol w:w="904"/>
        <w:gridCol w:w="904"/>
        <w:gridCol w:w="928"/>
        <w:gridCol w:w="928"/>
        <w:gridCol w:w="928"/>
        <w:gridCol w:w="928"/>
        <w:gridCol w:w="928"/>
        <w:gridCol w:w="928"/>
      </w:tblGrid>
      <w:tr w:rsidR="00287F20" w14:paraId="5344C5E9" w14:textId="77777777" w:rsidTr="00FB2316">
        <w:tc>
          <w:tcPr>
            <w:tcW w:w="2376" w:type="dxa"/>
            <w:vAlign w:val="center"/>
          </w:tcPr>
          <w:p w14:paraId="39D84756" w14:textId="77777777" w:rsidR="00287F20" w:rsidRDefault="00287F20" w:rsidP="00FB2316">
            <w:pPr>
              <w:jc w:val="left"/>
            </w:pPr>
          </w:p>
        </w:tc>
        <w:tc>
          <w:tcPr>
            <w:tcW w:w="1808" w:type="dxa"/>
            <w:gridSpan w:val="2"/>
            <w:vAlign w:val="center"/>
          </w:tcPr>
          <w:p w14:paraId="39357C51" w14:textId="77777777" w:rsidR="00287F20" w:rsidRPr="004F6CC0" w:rsidRDefault="00287F20" w:rsidP="00FB2316">
            <w:pPr>
              <w:jc w:val="left"/>
              <w:rPr>
                <w:b/>
              </w:rPr>
            </w:pPr>
            <w:r w:rsidRPr="004F6CC0">
              <w:rPr>
                <w:b/>
              </w:rPr>
              <w:t>Object Recognition</w:t>
            </w:r>
          </w:p>
        </w:tc>
        <w:tc>
          <w:tcPr>
            <w:tcW w:w="1856" w:type="dxa"/>
            <w:gridSpan w:val="2"/>
            <w:vAlign w:val="center"/>
          </w:tcPr>
          <w:p w14:paraId="53EF139B" w14:textId="77777777" w:rsidR="00287F20" w:rsidRPr="004F6CC0" w:rsidRDefault="00287F20" w:rsidP="00FB2316">
            <w:pPr>
              <w:jc w:val="left"/>
              <w:rPr>
                <w:b/>
              </w:rPr>
            </w:pPr>
            <w:r w:rsidRPr="004F6CC0">
              <w:rPr>
                <w:b/>
              </w:rPr>
              <w:t>Speech Recognition</w:t>
            </w:r>
          </w:p>
        </w:tc>
        <w:tc>
          <w:tcPr>
            <w:tcW w:w="1856" w:type="dxa"/>
            <w:gridSpan w:val="2"/>
            <w:vAlign w:val="center"/>
          </w:tcPr>
          <w:p w14:paraId="15CFF588" w14:textId="77777777" w:rsidR="00287F20" w:rsidRPr="004F6CC0" w:rsidRDefault="00287F20" w:rsidP="00FB2316">
            <w:pPr>
              <w:jc w:val="left"/>
              <w:rPr>
                <w:b/>
              </w:rPr>
            </w:pPr>
            <w:r w:rsidRPr="004F6CC0">
              <w:rPr>
                <w:b/>
              </w:rPr>
              <w:t>Face Recognition</w:t>
            </w:r>
          </w:p>
        </w:tc>
        <w:tc>
          <w:tcPr>
            <w:tcW w:w="1856" w:type="dxa"/>
            <w:gridSpan w:val="2"/>
            <w:vAlign w:val="center"/>
          </w:tcPr>
          <w:p w14:paraId="660B1C2D" w14:textId="77777777" w:rsidR="00287F20" w:rsidRPr="004F6CC0" w:rsidRDefault="00287F20" w:rsidP="00FB2316">
            <w:pPr>
              <w:jc w:val="left"/>
              <w:rPr>
                <w:b/>
              </w:rPr>
            </w:pPr>
            <w:r w:rsidRPr="004F6CC0">
              <w:rPr>
                <w:b/>
              </w:rPr>
              <w:t>NULL</w:t>
            </w:r>
          </w:p>
        </w:tc>
      </w:tr>
      <w:tr w:rsidR="00287F20" w14:paraId="68BE748F" w14:textId="77777777" w:rsidTr="00A7481B">
        <w:tc>
          <w:tcPr>
            <w:tcW w:w="2376" w:type="dxa"/>
          </w:tcPr>
          <w:p w14:paraId="10695423" w14:textId="77777777" w:rsidR="00287F20" w:rsidRDefault="00287F20" w:rsidP="00B360AF">
            <w:r>
              <w:t>Application size (MB)</w:t>
            </w:r>
          </w:p>
        </w:tc>
        <w:tc>
          <w:tcPr>
            <w:tcW w:w="1808" w:type="dxa"/>
            <w:gridSpan w:val="2"/>
            <w:vAlign w:val="center"/>
          </w:tcPr>
          <w:p w14:paraId="33CD8A0C" w14:textId="77777777" w:rsidR="00287F20" w:rsidRDefault="000A1ADD" w:rsidP="00A7481B">
            <w:pPr>
              <w:jc w:val="center"/>
            </w:pPr>
            <w:r>
              <w:t>25.340</w:t>
            </w:r>
          </w:p>
        </w:tc>
        <w:tc>
          <w:tcPr>
            <w:tcW w:w="1856" w:type="dxa"/>
            <w:gridSpan w:val="2"/>
            <w:vAlign w:val="center"/>
          </w:tcPr>
          <w:p w14:paraId="6F35C533" w14:textId="77777777" w:rsidR="00287F20" w:rsidRDefault="000A1ADD" w:rsidP="00A7481B">
            <w:pPr>
              <w:jc w:val="center"/>
            </w:pPr>
            <w:r>
              <w:t>100.140</w:t>
            </w:r>
          </w:p>
        </w:tc>
        <w:tc>
          <w:tcPr>
            <w:tcW w:w="1856" w:type="dxa"/>
            <w:gridSpan w:val="2"/>
            <w:vAlign w:val="center"/>
          </w:tcPr>
          <w:p w14:paraId="7CDB235E" w14:textId="77777777" w:rsidR="00287F20" w:rsidRDefault="00287F20" w:rsidP="00A7481B">
            <w:pPr>
              <w:jc w:val="center"/>
            </w:pPr>
            <w:r>
              <w:t>34,449</w:t>
            </w:r>
          </w:p>
        </w:tc>
        <w:tc>
          <w:tcPr>
            <w:tcW w:w="1856" w:type="dxa"/>
            <w:gridSpan w:val="2"/>
            <w:vAlign w:val="center"/>
          </w:tcPr>
          <w:p w14:paraId="7DE8D849" w14:textId="77777777" w:rsidR="00287F20" w:rsidRDefault="00287F20" w:rsidP="00A7481B">
            <w:pPr>
              <w:jc w:val="center"/>
            </w:pPr>
            <w:r>
              <w:t>0.009</w:t>
            </w:r>
          </w:p>
        </w:tc>
      </w:tr>
      <w:tr w:rsidR="00A7481B" w14:paraId="27DED726" w14:textId="77777777" w:rsidTr="00A7481B">
        <w:tc>
          <w:tcPr>
            <w:tcW w:w="2376" w:type="dxa"/>
          </w:tcPr>
          <w:p w14:paraId="6D8A7E85" w14:textId="77777777" w:rsidR="00A7481B" w:rsidRDefault="00A7481B" w:rsidP="00B360AF">
            <w:r>
              <w:t>Compressed Package size (MB)</w:t>
            </w:r>
          </w:p>
          <w:p w14:paraId="752495B8" w14:textId="77777777" w:rsidR="00A7481B" w:rsidRDefault="00A7481B" w:rsidP="00B360AF">
            <w:r>
              <w:t>(</w:t>
            </w:r>
            <w:proofErr w:type="spellStart"/>
            <w:r>
              <w:t>cde</w:t>
            </w:r>
            <w:proofErr w:type="spellEnd"/>
            <w:r>
              <w:t xml:space="preserve"> | </w:t>
            </w:r>
            <w:proofErr w:type="spellStart"/>
            <w:r>
              <w:t>cameyo</w:t>
            </w:r>
            <w:proofErr w:type="spellEnd"/>
            <w:r>
              <w:t>)</w:t>
            </w:r>
          </w:p>
        </w:tc>
        <w:tc>
          <w:tcPr>
            <w:tcW w:w="904" w:type="dxa"/>
            <w:vAlign w:val="center"/>
          </w:tcPr>
          <w:p w14:paraId="1790B925" w14:textId="77777777" w:rsidR="00A7481B" w:rsidRDefault="00A7481B" w:rsidP="00A7481B">
            <w:pPr>
              <w:jc w:val="center"/>
            </w:pPr>
            <w:r>
              <w:t>28.492</w:t>
            </w:r>
          </w:p>
        </w:tc>
        <w:tc>
          <w:tcPr>
            <w:tcW w:w="904" w:type="dxa"/>
            <w:vAlign w:val="center"/>
          </w:tcPr>
          <w:p w14:paraId="261B7950" w14:textId="77777777" w:rsidR="00A7481B" w:rsidRDefault="00A7481B" w:rsidP="00A7481B">
            <w:pPr>
              <w:jc w:val="center"/>
            </w:pPr>
            <w:r>
              <w:t>-</w:t>
            </w:r>
          </w:p>
        </w:tc>
        <w:tc>
          <w:tcPr>
            <w:tcW w:w="928" w:type="dxa"/>
            <w:vAlign w:val="center"/>
          </w:tcPr>
          <w:p w14:paraId="0709C6BC" w14:textId="77777777" w:rsidR="00A7481B" w:rsidRDefault="00A7481B" w:rsidP="00A7481B">
            <w:pPr>
              <w:jc w:val="center"/>
            </w:pPr>
            <w:r>
              <w:t>67.748</w:t>
            </w:r>
          </w:p>
        </w:tc>
        <w:tc>
          <w:tcPr>
            <w:tcW w:w="928" w:type="dxa"/>
            <w:vAlign w:val="center"/>
          </w:tcPr>
          <w:p w14:paraId="1D19D784" w14:textId="77777777" w:rsidR="00A7481B" w:rsidRDefault="00A7481B" w:rsidP="00A7481B">
            <w:pPr>
              <w:jc w:val="center"/>
            </w:pPr>
            <w:r w:rsidRPr="00A7481B">
              <w:t>65,37</w:t>
            </w:r>
            <w:r>
              <w:t>0</w:t>
            </w:r>
          </w:p>
        </w:tc>
        <w:tc>
          <w:tcPr>
            <w:tcW w:w="928" w:type="dxa"/>
            <w:vAlign w:val="center"/>
          </w:tcPr>
          <w:p w14:paraId="036DA5CB" w14:textId="77777777" w:rsidR="00A7481B" w:rsidRDefault="00A7481B" w:rsidP="00A7481B">
            <w:pPr>
              <w:jc w:val="center"/>
            </w:pPr>
            <w:r>
              <w:t>-</w:t>
            </w:r>
          </w:p>
        </w:tc>
        <w:tc>
          <w:tcPr>
            <w:tcW w:w="928" w:type="dxa"/>
            <w:vAlign w:val="center"/>
          </w:tcPr>
          <w:p w14:paraId="207E1120" w14:textId="77777777" w:rsidR="00A7481B" w:rsidRDefault="00A7481B" w:rsidP="00A7481B">
            <w:pPr>
              <w:jc w:val="center"/>
            </w:pPr>
            <w:r>
              <w:t>13.090</w:t>
            </w:r>
          </w:p>
        </w:tc>
        <w:tc>
          <w:tcPr>
            <w:tcW w:w="928" w:type="dxa"/>
            <w:vAlign w:val="center"/>
          </w:tcPr>
          <w:p w14:paraId="1F63AAD4" w14:textId="77777777" w:rsidR="00A7481B" w:rsidRDefault="00A7481B" w:rsidP="00A7481B">
            <w:pPr>
              <w:jc w:val="center"/>
            </w:pPr>
            <w:r>
              <w:t>1.133</w:t>
            </w:r>
          </w:p>
        </w:tc>
        <w:tc>
          <w:tcPr>
            <w:tcW w:w="928" w:type="dxa"/>
            <w:vAlign w:val="center"/>
          </w:tcPr>
          <w:p w14:paraId="4D9D5551" w14:textId="77777777" w:rsidR="00A7481B" w:rsidRDefault="00A7481B" w:rsidP="00A7481B">
            <w:pPr>
              <w:jc w:val="center"/>
            </w:pPr>
            <w:r>
              <w:t>0.940</w:t>
            </w:r>
          </w:p>
        </w:tc>
      </w:tr>
    </w:tbl>
    <w:p w14:paraId="2AF094AA" w14:textId="77777777" w:rsidR="00287F20" w:rsidRDefault="00287F20" w:rsidP="00511D9E"/>
    <w:p w14:paraId="6A83F8A6" w14:textId="77777777" w:rsidR="00892F43" w:rsidRDefault="00892F43" w:rsidP="00892F43">
      <w:pPr>
        <w:pStyle w:val="berschrift3"/>
      </w:pPr>
      <w:bookmarkStart w:id="98" w:name="_Toc337668000"/>
      <w:r>
        <w:t>Experiments</w:t>
      </w:r>
      <w:bookmarkEnd w:id="98"/>
    </w:p>
    <w:p w14:paraId="63E6EFAA" w14:textId="4436E49A" w:rsidR="00511D9E" w:rsidRDefault="0076244C" w:rsidP="00511D9E">
      <w:r>
        <w:t>T</w:t>
      </w:r>
      <w:r w:rsidR="006473B2">
        <w:t xml:space="preserve">he experiments </w:t>
      </w:r>
      <w:r>
        <w:t>were conducted using</w:t>
      </w:r>
      <w:r w:rsidR="006473B2">
        <w:t xml:space="preserve"> a</w:t>
      </w:r>
      <w:r w:rsidR="00511D9E">
        <w:t xml:space="preserve"> Galaxy Nexus mobile device running Android 4.1.1 and a</w:t>
      </w:r>
      <w:r w:rsidR="006473B2">
        <w:t>n</w:t>
      </w:r>
      <w:r w:rsidR="00511D9E">
        <w:t xml:space="preserve"> 8 core</w:t>
      </w:r>
      <w:r w:rsidR="00892F43">
        <w:t>, 2.00</w:t>
      </w:r>
      <w:r w:rsidR="00D7795F">
        <w:t xml:space="preserve"> GHz</w:t>
      </w:r>
      <w:r w:rsidR="00511D9E">
        <w:t xml:space="preserve"> Intel Xeon, 32 GB RAM machine that served as a cloudlet host</w:t>
      </w:r>
      <w:r w:rsidR="00CD4CCA">
        <w:t xml:space="preserve"> (cf. </w:t>
      </w:r>
      <w:r w:rsidR="00CD4CCA">
        <w:fldChar w:fldCharType="begin"/>
      </w:r>
      <w:r w:rsidR="00CD4CCA">
        <w:instrText xml:space="preserve"> REF _Ref337644549 \h </w:instrText>
      </w:r>
      <w:r w:rsidR="00CD4CCA">
        <w:fldChar w:fldCharType="separate"/>
      </w:r>
      <w:r w:rsidR="002A4246">
        <w:t xml:space="preserve">Figure </w:t>
      </w:r>
      <w:r w:rsidR="002A4246">
        <w:rPr>
          <w:noProof/>
        </w:rPr>
        <w:t>11</w:t>
      </w:r>
      <w:r w:rsidR="00CD4CCA">
        <w:fldChar w:fldCharType="end"/>
      </w:r>
      <w:r w:rsidR="00CD4CCA">
        <w:t>)</w:t>
      </w:r>
      <w:r w:rsidR="00511D9E">
        <w:t>.</w:t>
      </w:r>
      <w:r w:rsidR="006473B2">
        <w:t xml:space="preserve"> The wireless network was an 802.11n Wi</w:t>
      </w:r>
      <w:r w:rsidR="001359E4">
        <w:t>-</w:t>
      </w:r>
      <w:r w:rsidR="006473B2">
        <w:t>Fi network at the frequency of 5 GHz.</w:t>
      </w:r>
      <w:r w:rsidR="00742FE9">
        <w:t xml:space="preserve"> The cloudlet machine hosted two VMs: Ubuntu 10.04 and Windows XP.</w:t>
      </w:r>
    </w:p>
    <w:p w14:paraId="2D853429" w14:textId="77777777" w:rsidR="00845B87" w:rsidRDefault="00845B87" w:rsidP="00511D9E">
      <w:r>
        <w:t xml:space="preserve">For identifying the mobile device’s energy consumption we used the Power Tool device and corresponding software from Monsoon Solutions </w:t>
      </w:r>
      <w:sdt>
        <w:sdtPr>
          <w:id w:val="447905093"/>
          <w:citation/>
        </w:sdtPr>
        <w:sdtEndPr/>
        <w:sdtContent>
          <w:r>
            <w:fldChar w:fldCharType="begin"/>
          </w:r>
          <w:r w:rsidRPr="00845B87">
            <w:instrText xml:space="preserve"> CITATION Mon08 \l 1031 </w:instrText>
          </w:r>
          <w:r>
            <w:fldChar w:fldCharType="separate"/>
          </w:r>
          <w:r w:rsidR="002A4246" w:rsidRPr="002A4246">
            <w:rPr>
              <w:noProof/>
            </w:rPr>
            <w:t>[33]</w:t>
          </w:r>
          <w:r>
            <w:fldChar w:fldCharType="end"/>
          </w:r>
        </w:sdtContent>
      </w:sdt>
      <w:r>
        <w:t>.</w:t>
      </w:r>
    </w:p>
    <w:p w14:paraId="6A2ED5D8" w14:textId="77777777" w:rsidR="003D49E3" w:rsidRDefault="003D49E3" w:rsidP="003D49E3">
      <w:pPr>
        <w:keepNext/>
      </w:pPr>
      <w:r>
        <w:rPr>
          <w:noProof/>
        </w:rPr>
        <w:lastRenderedPageBreak/>
        <w:drawing>
          <wp:inline distT="0" distB="0" distL="0" distR="0" wp14:anchorId="2AAED36E" wp14:editId="0FF1EF3E">
            <wp:extent cx="4838065" cy="1584325"/>
            <wp:effectExtent l="0" t="0" r="635" b="0"/>
            <wp:docPr id="5" name="Grafik 5" descr="C:\Users\Dome\Studium\2012SS\SEI\BAThesisDocs\Thesis\Figures\experiment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experiment_confi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8065" cy="1584325"/>
                    </a:xfrm>
                    <a:prstGeom prst="rect">
                      <a:avLst/>
                    </a:prstGeom>
                    <a:noFill/>
                    <a:ln>
                      <a:noFill/>
                    </a:ln>
                  </pic:spPr>
                </pic:pic>
              </a:graphicData>
            </a:graphic>
          </wp:inline>
        </w:drawing>
      </w:r>
    </w:p>
    <w:p w14:paraId="21CEAE37" w14:textId="0BB36339" w:rsidR="003D49E3" w:rsidRDefault="003D49E3" w:rsidP="003D49E3">
      <w:pPr>
        <w:pStyle w:val="Beschriftung"/>
      </w:pPr>
      <w:bookmarkStart w:id="99" w:name="_Ref337644549"/>
      <w:r>
        <w:t xml:space="preserve">Figure </w:t>
      </w:r>
      <w:fldSimple w:instr=" SEQ Figure \* ARABIC ">
        <w:r w:rsidR="002A4246">
          <w:rPr>
            <w:noProof/>
          </w:rPr>
          <w:t>11</w:t>
        </w:r>
      </w:fldSimple>
      <w:bookmarkEnd w:id="99"/>
      <w:r w:rsidR="00CD4CCA">
        <w:t>: Evaluation Experimental Setup</w:t>
      </w:r>
    </w:p>
    <w:p w14:paraId="10FE394B" w14:textId="77777777" w:rsidR="0087302C" w:rsidRDefault="004F6CC0" w:rsidP="0087302C">
      <w:r>
        <w:fldChar w:fldCharType="begin"/>
      </w:r>
      <w:r>
        <w:instrText xml:space="preserve"> REF _Ref334459280 \h </w:instrText>
      </w:r>
      <w:r>
        <w:fldChar w:fldCharType="separate"/>
      </w:r>
      <w:r w:rsidR="002A4246">
        <w:t xml:space="preserve">Table </w:t>
      </w:r>
      <w:r w:rsidR="002A4246">
        <w:rPr>
          <w:noProof/>
        </w:rPr>
        <w:t>3</w:t>
      </w:r>
      <w:r>
        <w:fldChar w:fldCharType="end"/>
      </w:r>
      <w:r>
        <w:t xml:space="preserve"> and </w:t>
      </w:r>
      <w:r w:rsidR="000A1ADD">
        <w:fldChar w:fldCharType="begin"/>
      </w:r>
      <w:r w:rsidR="000A1ADD">
        <w:instrText xml:space="preserve"> REF _Ref334459056 \h </w:instrText>
      </w:r>
      <w:r w:rsidR="000A1ADD">
        <w:fldChar w:fldCharType="separate"/>
      </w:r>
      <w:r w:rsidR="002A4246">
        <w:t xml:space="preserve">Figure </w:t>
      </w:r>
      <w:r w:rsidR="002A4246">
        <w:rPr>
          <w:noProof/>
        </w:rPr>
        <w:t>12</w:t>
      </w:r>
      <w:r w:rsidR="000A1ADD">
        <w:fldChar w:fldCharType="end"/>
      </w:r>
      <w:r w:rsidR="000A1ADD">
        <w:t xml:space="preserve"> show the average time measurements for each deployment process step</w:t>
      </w:r>
      <w:r w:rsidR="00C9022E">
        <w:t xml:space="preserve"> and the total </w:t>
      </w:r>
      <w:r w:rsidR="00322487">
        <w:t>energy</w:t>
      </w:r>
      <w:r w:rsidR="00C9022E">
        <w:t xml:space="preserve"> consumption</w:t>
      </w:r>
      <w:r w:rsidR="000A1ADD">
        <w:t xml:space="preserve"> per application.</w:t>
      </w:r>
    </w:p>
    <w:p w14:paraId="03E8A666" w14:textId="77777777" w:rsidR="004F6CC0" w:rsidRDefault="004F6CC0" w:rsidP="004F6CC0">
      <w:pPr>
        <w:pStyle w:val="Beschriftung"/>
        <w:keepNext/>
      </w:pPr>
      <w:bookmarkStart w:id="100" w:name="_Ref334459280"/>
      <w:bookmarkStart w:id="101" w:name="_Ref334459276"/>
      <w:r>
        <w:t xml:space="preserve">Table </w:t>
      </w:r>
      <w:fldSimple w:instr=" SEQ Table \* ARABIC ">
        <w:r w:rsidR="002A4246">
          <w:rPr>
            <w:noProof/>
          </w:rPr>
          <w:t>3</w:t>
        </w:r>
      </w:fldSimple>
      <w:bookmarkEnd w:id="100"/>
      <w:r>
        <w:t xml:space="preserve">: Time Measurements </w:t>
      </w:r>
      <w:bookmarkEnd w:id="101"/>
      <w:r w:rsidR="008A2C19">
        <w:t>(s) and Energy Consumption (J) per Virtual Application</w:t>
      </w:r>
    </w:p>
    <w:tbl>
      <w:tblPr>
        <w:tblStyle w:val="Tabellenraster"/>
        <w:tblW w:w="5000" w:type="pct"/>
        <w:tblLook w:val="04A0" w:firstRow="1" w:lastRow="0" w:firstColumn="1" w:lastColumn="0" w:noHBand="0" w:noVBand="1"/>
      </w:tblPr>
      <w:tblGrid>
        <w:gridCol w:w="2364"/>
        <w:gridCol w:w="907"/>
        <w:gridCol w:w="1048"/>
        <w:gridCol w:w="908"/>
        <w:gridCol w:w="1049"/>
        <w:gridCol w:w="908"/>
        <w:gridCol w:w="1049"/>
        <w:gridCol w:w="1047"/>
      </w:tblGrid>
      <w:tr w:rsidR="00322487" w:rsidRPr="00742FE9" w14:paraId="168D2829" w14:textId="77777777" w:rsidTr="002E31C1">
        <w:trPr>
          <w:cantSplit/>
          <w:trHeight w:val="1599"/>
        </w:trPr>
        <w:tc>
          <w:tcPr>
            <w:tcW w:w="1274" w:type="pct"/>
            <w:noWrap/>
            <w:textDirection w:val="btLr"/>
            <w:vAlign w:val="bottom"/>
            <w:hideMark/>
          </w:tcPr>
          <w:p w14:paraId="0F445AB8" w14:textId="77777777" w:rsidR="00322487" w:rsidRPr="00742FE9" w:rsidRDefault="00322487" w:rsidP="00322487">
            <w:pPr>
              <w:ind w:left="113" w:right="113"/>
              <w:jc w:val="left"/>
              <w:rPr>
                <w:b/>
              </w:rPr>
            </w:pPr>
          </w:p>
        </w:tc>
        <w:tc>
          <w:tcPr>
            <w:tcW w:w="489" w:type="pct"/>
            <w:noWrap/>
            <w:textDirection w:val="btLr"/>
            <w:hideMark/>
          </w:tcPr>
          <w:p w14:paraId="4C58F925" w14:textId="77777777" w:rsidR="00322487" w:rsidRPr="00742FE9" w:rsidRDefault="00322487" w:rsidP="00322487">
            <w:pPr>
              <w:ind w:left="113" w:right="113"/>
              <w:jc w:val="left"/>
              <w:rPr>
                <w:b/>
              </w:rPr>
            </w:pPr>
            <w:r w:rsidRPr="00742FE9">
              <w:rPr>
                <w:b/>
              </w:rPr>
              <w:t>Metadata Transmission</w:t>
            </w:r>
            <w:r>
              <w:rPr>
                <w:b/>
              </w:rPr>
              <w:t xml:space="preserve"> (s)</w:t>
            </w:r>
          </w:p>
        </w:tc>
        <w:tc>
          <w:tcPr>
            <w:tcW w:w="565" w:type="pct"/>
            <w:noWrap/>
            <w:textDirection w:val="btLr"/>
            <w:hideMark/>
          </w:tcPr>
          <w:p w14:paraId="0C5AD20B" w14:textId="77777777" w:rsidR="00322487" w:rsidRPr="00742FE9" w:rsidRDefault="00322487" w:rsidP="00322487">
            <w:pPr>
              <w:ind w:left="113" w:right="113"/>
              <w:jc w:val="left"/>
              <w:rPr>
                <w:b/>
              </w:rPr>
            </w:pPr>
            <w:r w:rsidRPr="00742FE9">
              <w:rPr>
                <w:b/>
              </w:rPr>
              <w:t>Application Transmission</w:t>
            </w:r>
            <w:r>
              <w:rPr>
                <w:b/>
              </w:rPr>
              <w:t xml:space="preserve"> (s)</w:t>
            </w:r>
          </w:p>
        </w:tc>
        <w:tc>
          <w:tcPr>
            <w:tcW w:w="489" w:type="pct"/>
            <w:noWrap/>
            <w:textDirection w:val="btLr"/>
            <w:hideMark/>
          </w:tcPr>
          <w:p w14:paraId="13389C0F" w14:textId="77777777" w:rsidR="00322487" w:rsidRPr="00742FE9" w:rsidRDefault="00322487" w:rsidP="00322487">
            <w:pPr>
              <w:ind w:left="113" w:right="113"/>
              <w:jc w:val="left"/>
              <w:rPr>
                <w:b/>
              </w:rPr>
            </w:pPr>
            <w:r w:rsidRPr="00742FE9">
              <w:rPr>
                <w:b/>
              </w:rPr>
              <w:t>Save to Disk</w:t>
            </w:r>
            <w:r>
              <w:rPr>
                <w:b/>
              </w:rPr>
              <w:t xml:space="preserve"> (s)</w:t>
            </w:r>
          </w:p>
        </w:tc>
        <w:tc>
          <w:tcPr>
            <w:tcW w:w="565" w:type="pct"/>
            <w:noWrap/>
            <w:textDirection w:val="btLr"/>
            <w:hideMark/>
          </w:tcPr>
          <w:p w14:paraId="7DC7976E" w14:textId="77777777" w:rsidR="00322487" w:rsidRPr="00742FE9" w:rsidRDefault="00322487" w:rsidP="00322487">
            <w:pPr>
              <w:ind w:left="113" w:right="113"/>
              <w:jc w:val="left"/>
              <w:rPr>
                <w:b/>
              </w:rPr>
            </w:pPr>
            <w:r w:rsidRPr="00742FE9">
              <w:rPr>
                <w:b/>
              </w:rPr>
              <w:t>Validation</w:t>
            </w:r>
            <w:r>
              <w:rPr>
                <w:b/>
              </w:rPr>
              <w:t xml:space="preserve"> (s)</w:t>
            </w:r>
          </w:p>
        </w:tc>
        <w:tc>
          <w:tcPr>
            <w:tcW w:w="489" w:type="pct"/>
            <w:noWrap/>
            <w:textDirection w:val="btLr"/>
            <w:hideMark/>
          </w:tcPr>
          <w:p w14:paraId="6D0948B3" w14:textId="77777777" w:rsidR="00322487" w:rsidRPr="00742FE9" w:rsidRDefault="00322487" w:rsidP="00322487">
            <w:pPr>
              <w:ind w:left="113" w:right="113"/>
              <w:jc w:val="left"/>
              <w:rPr>
                <w:b/>
              </w:rPr>
            </w:pPr>
            <w:r w:rsidRPr="00742FE9">
              <w:rPr>
                <w:b/>
              </w:rPr>
              <w:t>Decompression</w:t>
            </w:r>
            <w:r>
              <w:rPr>
                <w:b/>
              </w:rPr>
              <w:t xml:space="preserve"> (s)</w:t>
            </w:r>
          </w:p>
        </w:tc>
        <w:tc>
          <w:tcPr>
            <w:tcW w:w="565" w:type="pct"/>
            <w:tcBorders>
              <w:right w:val="single" w:sz="18" w:space="0" w:color="auto"/>
            </w:tcBorders>
            <w:noWrap/>
            <w:textDirection w:val="btLr"/>
            <w:hideMark/>
          </w:tcPr>
          <w:p w14:paraId="1836F0E4" w14:textId="77777777" w:rsidR="00322487" w:rsidRPr="00742FE9" w:rsidRDefault="00322487" w:rsidP="00322487">
            <w:pPr>
              <w:ind w:left="113" w:right="113"/>
              <w:jc w:val="left"/>
              <w:rPr>
                <w:b/>
              </w:rPr>
            </w:pPr>
            <w:r w:rsidRPr="00742FE9">
              <w:rPr>
                <w:b/>
              </w:rPr>
              <w:t>Application Start</w:t>
            </w:r>
            <w:r>
              <w:rPr>
                <w:b/>
              </w:rPr>
              <w:t xml:space="preserve"> (s)</w:t>
            </w:r>
          </w:p>
        </w:tc>
        <w:tc>
          <w:tcPr>
            <w:tcW w:w="564" w:type="pct"/>
            <w:tcBorders>
              <w:left w:val="single" w:sz="18" w:space="0" w:color="auto"/>
            </w:tcBorders>
            <w:textDirection w:val="btLr"/>
          </w:tcPr>
          <w:p w14:paraId="0EC42A08" w14:textId="77777777" w:rsidR="00322487" w:rsidRPr="00742FE9" w:rsidRDefault="00322487" w:rsidP="00322487">
            <w:pPr>
              <w:ind w:left="113" w:right="113"/>
              <w:jc w:val="left"/>
              <w:rPr>
                <w:b/>
              </w:rPr>
            </w:pPr>
            <w:r>
              <w:rPr>
                <w:b/>
              </w:rPr>
              <w:t>Energy (J)</w:t>
            </w:r>
          </w:p>
        </w:tc>
      </w:tr>
      <w:tr w:rsidR="00322487" w:rsidRPr="00742FE9" w14:paraId="7F16294A" w14:textId="77777777" w:rsidTr="002E31C1">
        <w:trPr>
          <w:trHeight w:val="416"/>
        </w:trPr>
        <w:tc>
          <w:tcPr>
            <w:tcW w:w="1274" w:type="pct"/>
            <w:noWrap/>
            <w:hideMark/>
          </w:tcPr>
          <w:p w14:paraId="404A69A9" w14:textId="77777777" w:rsidR="00322487" w:rsidRPr="00742FE9" w:rsidRDefault="00322487" w:rsidP="0027407E">
            <w:r w:rsidRPr="00742FE9">
              <w:t>Object (</w:t>
            </w:r>
            <w:proofErr w:type="spellStart"/>
            <w:r w:rsidRPr="00742FE9">
              <w:t>cde</w:t>
            </w:r>
            <w:proofErr w:type="spellEnd"/>
            <w:r w:rsidRPr="00742FE9">
              <w:t>)</w:t>
            </w:r>
          </w:p>
        </w:tc>
        <w:tc>
          <w:tcPr>
            <w:tcW w:w="489" w:type="pct"/>
            <w:noWrap/>
            <w:hideMark/>
          </w:tcPr>
          <w:p w14:paraId="01C45E27" w14:textId="77777777" w:rsidR="00322487" w:rsidRPr="00742FE9" w:rsidRDefault="00322487" w:rsidP="00742FE9">
            <w:r w:rsidRPr="00742FE9">
              <w:t>0,197</w:t>
            </w:r>
          </w:p>
        </w:tc>
        <w:tc>
          <w:tcPr>
            <w:tcW w:w="565" w:type="pct"/>
            <w:noWrap/>
            <w:hideMark/>
          </w:tcPr>
          <w:p w14:paraId="655CA4E7" w14:textId="77777777" w:rsidR="00322487" w:rsidRPr="00742FE9" w:rsidRDefault="00322487" w:rsidP="00742FE9">
            <w:r w:rsidRPr="00742FE9">
              <w:t>15,445</w:t>
            </w:r>
          </w:p>
        </w:tc>
        <w:tc>
          <w:tcPr>
            <w:tcW w:w="489" w:type="pct"/>
            <w:noWrap/>
            <w:hideMark/>
          </w:tcPr>
          <w:p w14:paraId="2E2F2E9A" w14:textId="77777777" w:rsidR="00322487" w:rsidRPr="00742FE9" w:rsidRDefault="00322487" w:rsidP="00742FE9">
            <w:r w:rsidRPr="00742FE9">
              <w:t>0,091</w:t>
            </w:r>
          </w:p>
        </w:tc>
        <w:tc>
          <w:tcPr>
            <w:tcW w:w="565" w:type="pct"/>
            <w:noWrap/>
            <w:hideMark/>
          </w:tcPr>
          <w:p w14:paraId="631B9E03" w14:textId="77777777" w:rsidR="00322487" w:rsidRPr="00742FE9" w:rsidRDefault="00322487" w:rsidP="00742FE9">
            <w:r w:rsidRPr="00742FE9">
              <w:t>0,191</w:t>
            </w:r>
          </w:p>
        </w:tc>
        <w:tc>
          <w:tcPr>
            <w:tcW w:w="489" w:type="pct"/>
            <w:noWrap/>
            <w:hideMark/>
          </w:tcPr>
          <w:p w14:paraId="3589D1A7" w14:textId="77777777" w:rsidR="00322487" w:rsidRPr="00742FE9" w:rsidRDefault="00322487" w:rsidP="00742FE9">
            <w:r w:rsidRPr="00742FE9">
              <w:t>1,351</w:t>
            </w:r>
          </w:p>
        </w:tc>
        <w:tc>
          <w:tcPr>
            <w:tcW w:w="565" w:type="pct"/>
            <w:tcBorders>
              <w:right w:val="single" w:sz="18" w:space="0" w:color="auto"/>
            </w:tcBorders>
            <w:noWrap/>
            <w:hideMark/>
          </w:tcPr>
          <w:p w14:paraId="033CB11D" w14:textId="77777777" w:rsidR="00322487" w:rsidRPr="00742FE9" w:rsidRDefault="00322487" w:rsidP="00742FE9">
            <w:r w:rsidRPr="00742FE9">
              <w:t>0,21</w:t>
            </w:r>
            <w:r>
              <w:t>0</w:t>
            </w:r>
          </w:p>
        </w:tc>
        <w:tc>
          <w:tcPr>
            <w:tcW w:w="564" w:type="pct"/>
            <w:tcBorders>
              <w:left w:val="single" w:sz="18" w:space="0" w:color="auto"/>
            </w:tcBorders>
          </w:tcPr>
          <w:p w14:paraId="4A6356EA" w14:textId="77777777" w:rsidR="00322487" w:rsidRDefault="00322487" w:rsidP="00322487">
            <w:r>
              <w:t>38,484</w:t>
            </w:r>
          </w:p>
          <w:p w14:paraId="600A1D62" w14:textId="77777777" w:rsidR="00322487" w:rsidRPr="00742FE9" w:rsidRDefault="00322487" w:rsidP="00322487"/>
        </w:tc>
      </w:tr>
      <w:tr w:rsidR="00322487" w:rsidRPr="00742FE9" w14:paraId="3F3A51C3" w14:textId="77777777" w:rsidTr="002E31C1">
        <w:trPr>
          <w:trHeight w:val="594"/>
        </w:trPr>
        <w:tc>
          <w:tcPr>
            <w:tcW w:w="1274" w:type="pct"/>
            <w:noWrap/>
            <w:hideMark/>
          </w:tcPr>
          <w:p w14:paraId="103B0348" w14:textId="77777777" w:rsidR="00322487" w:rsidRPr="00742FE9" w:rsidRDefault="00322487" w:rsidP="0027407E">
            <w:r w:rsidRPr="00742FE9">
              <w:t>Speech (</w:t>
            </w:r>
            <w:proofErr w:type="spellStart"/>
            <w:r w:rsidRPr="00742FE9">
              <w:t>cde</w:t>
            </w:r>
            <w:proofErr w:type="spellEnd"/>
            <w:r w:rsidRPr="00742FE9">
              <w:t>)</w:t>
            </w:r>
          </w:p>
        </w:tc>
        <w:tc>
          <w:tcPr>
            <w:tcW w:w="489" w:type="pct"/>
            <w:noWrap/>
            <w:hideMark/>
          </w:tcPr>
          <w:p w14:paraId="42F99D53" w14:textId="77777777" w:rsidR="00322487" w:rsidRPr="00742FE9" w:rsidRDefault="00322487" w:rsidP="00742FE9">
            <w:r w:rsidRPr="00742FE9">
              <w:t>0,113</w:t>
            </w:r>
          </w:p>
        </w:tc>
        <w:tc>
          <w:tcPr>
            <w:tcW w:w="565" w:type="pct"/>
            <w:noWrap/>
            <w:hideMark/>
          </w:tcPr>
          <w:p w14:paraId="7D154D85" w14:textId="77777777" w:rsidR="00322487" w:rsidRPr="00742FE9" w:rsidRDefault="00322487" w:rsidP="00742FE9">
            <w:r w:rsidRPr="00742FE9">
              <w:t>24,329</w:t>
            </w:r>
          </w:p>
        </w:tc>
        <w:tc>
          <w:tcPr>
            <w:tcW w:w="489" w:type="pct"/>
            <w:noWrap/>
            <w:hideMark/>
          </w:tcPr>
          <w:p w14:paraId="354BD563" w14:textId="77777777" w:rsidR="00322487" w:rsidRPr="00742FE9" w:rsidRDefault="00322487" w:rsidP="00742FE9">
            <w:r w:rsidRPr="00742FE9">
              <w:t>0,324</w:t>
            </w:r>
          </w:p>
        </w:tc>
        <w:tc>
          <w:tcPr>
            <w:tcW w:w="565" w:type="pct"/>
            <w:noWrap/>
            <w:hideMark/>
          </w:tcPr>
          <w:p w14:paraId="39460A5C" w14:textId="77777777" w:rsidR="00322487" w:rsidRPr="00742FE9" w:rsidRDefault="00322487" w:rsidP="00742FE9">
            <w:r w:rsidRPr="00742FE9">
              <w:t>0,482</w:t>
            </w:r>
          </w:p>
        </w:tc>
        <w:tc>
          <w:tcPr>
            <w:tcW w:w="489" w:type="pct"/>
            <w:noWrap/>
            <w:hideMark/>
          </w:tcPr>
          <w:p w14:paraId="4F084BA1" w14:textId="77777777" w:rsidR="00322487" w:rsidRPr="00742FE9" w:rsidRDefault="00322487" w:rsidP="00742FE9">
            <w:r w:rsidRPr="00742FE9">
              <w:t>1,868</w:t>
            </w:r>
          </w:p>
        </w:tc>
        <w:tc>
          <w:tcPr>
            <w:tcW w:w="565" w:type="pct"/>
            <w:tcBorders>
              <w:right w:val="single" w:sz="18" w:space="0" w:color="auto"/>
            </w:tcBorders>
            <w:noWrap/>
            <w:hideMark/>
          </w:tcPr>
          <w:p w14:paraId="0C4A4206" w14:textId="77777777" w:rsidR="00322487" w:rsidRPr="00742FE9" w:rsidRDefault="00322487" w:rsidP="00742FE9">
            <w:r w:rsidRPr="00742FE9">
              <w:t>0,212</w:t>
            </w:r>
          </w:p>
        </w:tc>
        <w:tc>
          <w:tcPr>
            <w:tcW w:w="564" w:type="pct"/>
            <w:tcBorders>
              <w:left w:val="single" w:sz="18" w:space="0" w:color="auto"/>
            </w:tcBorders>
          </w:tcPr>
          <w:p w14:paraId="17D38E30" w14:textId="77777777" w:rsidR="00322487" w:rsidRDefault="00322487" w:rsidP="00322487">
            <w:r>
              <w:t>56,075</w:t>
            </w:r>
          </w:p>
          <w:p w14:paraId="2A028F25" w14:textId="77777777" w:rsidR="00322487" w:rsidRPr="00742FE9" w:rsidRDefault="00322487" w:rsidP="00742FE9"/>
        </w:tc>
      </w:tr>
      <w:tr w:rsidR="00322487" w:rsidRPr="00742FE9" w14:paraId="3DAA98D5" w14:textId="77777777" w:rsidTr="002E31C1">
        <w:trPr>
          <w:trHeight w:val="594"/>
        </w:trPr>
        <w:tc>
          <w:tcPr>
            <w:tcW w:w="1274" w:type="pct"/>
            <w:noWrap/>
            <w:hideMark/>
          </w:tcPr>
          <w:p w14:paraId="3B5F7F14" w14:textId="77777777" w:rsidR="00322487" w:rsidRPr="00742FE9" w:rsidRDefault="00322487" w:rsidP="0027407E">
            <w:r w:rsidRPr="00742FE9">
              <w:t>NULL (</w:t>
            </w:r>
            <w:proofErr w:type="spellStart"/>
            <w:r w:rsidRPr="00742FE9">
              <w:t>cde</w:t>
            </w:r>
            <w:proofErr w:type="spellEnd"/>
            <w:r w:rsidRPr="00742FE9">
              <w:t>)</w:t>
            </w:r>
          </w:p>
        </w:tc>
        <w:tc>
          <w:tcPr>
            <w:tcW w:w="489" w:type="pct"/>
            <w:noWrap/>
            <w:hideMark/>
          </w:tcPr>
          <w:p w14:paraId="599B08EB" w14:textId="77777777" w:rsidR="00322487" w:rsidRPr="00742FE9" w:rsidRDefault="00322487" w:rsidP="00742FE9">
            <w:r w:rsidRPr="00742FE9">
              <w:t>0,1</w:t>
            </w:r>
            <w:r>
              <w:t>00</w:t>
            </w:r>
          </w:p>
        </w:tc>
        <w:tc>
          <w:tcPr>
            <w:tcW w:w="565" w:type="pct"/>
            <w:noWrap/>
            <w:hideMark/>
          </w:tcPr>
          <w:p w14:paraId="2BB1F35E" w14:textId="77777777" w:rsidR="00322487" w:rsidRPr="00742FE9" w:rsidRDefault="00322487" w:rsidP="00742FE9">
            <w:r w:rsidRPr="00742FE9">
              <w:t>0,576</w:t>
            </w:r>
          </w:p>
        </w:tc>
        <w:tc>
          <w:tcPr>
            <w:tcW w:w="489" w:type="pct"/>
            <w:noWrap/>
            <w:hideMark/>
          </w:tcPr>
          <w:p w14:paraId="64D22860" w14:textId="77777777" w:rsidR="00322487" w:rsidRPr="00742FE9" w:rsidRDefault="00322487" w:rsidP="00742FE9">
            <w:r w:rsidRPr="00742FE9">
              <w:t>0,004</w:t>
            </w:r>
          </w:p>
        </w:tc>
        <w:tc>
          <w:tcPr>
            <w:tcW w:w="565" w:type="pct"/>
            <w:noWrap/>
            <w:hideMark/>
          </w:tcPr>
          <w:p w14:paraId="6D63D2CC" w14:textId="77777777" w:rsidR="00322487" w:rsidRPr="00742FE9" w:rsidRDefault="00322487" w:rsidP="00742FE9">
            <w:r w:rsidRPr="00742FE9">
              <w:t>0,008</w:t>
            </w:r>
          </w:p>
        </w:tc>
        <w:tc>
          <w:tcPr>
            <w:tcW w:w="489" w:type="pct"/>
            <w:noWrap/>
            <w:hideMark/>
          </w:tcPr>
          <w:p w14:paraId="299AD9D7" w14:textId="77777777" w:rsidR="00322487" w:rsidRPr="00742FE9" w:rsidRDefault="00322487" w:rsidP="00742FE9">
            <w:r w:rsidRPr="00742FE9">
              <w:t>0,064</w:t>
            </w:r>
          </w:p>
        </w:tc>
        <w:tc>
          <w:tcPr>
            <w:tcW w:w="565" w:type="pct"/>
            <w:tcBorders>
              <w:right w:val="single" w:sz="18" w:space="0" w:color="auto"/>
            </w:tcBorders>
            <w:noWrap/>
            <w:hideMark/>
          </w:tcPr>
          <w:p w14:paraId="34A3DF01" w14:textId="77777777" w:rsidR="00322487" w:rsidRPr="00742FE9" w:rsidRDefault="00322487" w:rsidP="00742FE9">
            <w:r w:rsidRPr="00742FE9">
              <w:t>0,209</w:t>
            </w:r>
          </w:p>
        </w:tc>
        <w:tc>
          <w:tcPr>
            <w:tcW w:w="564" w:type="pct"/>
            <w:tcBorders>
              <w:left w:val="single" w:sz="18" w:space="0" w:color="auto"/>
            </w:tcBorders>
          </w:tcPr>
          <w:p w14:paraId="0DAEF14C" w14:textId="77777777" w:rsidR="00322487" w:rsidRDefault="00322487" w:rsidP="00322487">
            <w:r>
              <w:t>1,958</w:t>
            </w:r>
          </w:p>
          <w:p w14:paraId="0B6BB27A" w14:textId="77777777" w:rsidR="00322487" w:rsidRPr="00742FE9" w:rsidRDefault="00322487" w:rsidP="00742FE9"/>
        </w:tc>
      </w:tr>
      <w:tr w:rsidR="00322487" w:rsidRPr="00742FE9" w14:paraId="461D3B0A" w14:textId="77777777" w:rsidTr="002E31C1">
        <w:trPr>
          <w:trHeight w:val="594"/>
        </w:trPr>
        <w:tc>
          <w:tcPr>
            <w:tcW w:w="1274" w:type="pct"/>
            <w:noWrap/>
            <w:hideMark/>
          </w:tcPr>
          <w:p w14:paraId="54B60B27" w14:textId="77777777" w:rsidR="00322487" w:rsidRPr="00742FE9" w:rsidRDefault="00322487" w:rsidP="0027407E">
            <w:r w:rsidRPr="00742FE9">
              <w:t>Face (</w:t>
            </w:r>
            <w:proofErr w:type="spellStart"/>
            <w:r w:rsidRPr="00742FE9">
              <w:t>cameyo</w:t>
            </w:r>
            <w:proofErr w:type="spellEnd"/>
            <w:r w:rsidRPr="00742FE9">
              <w:t>)</w:t>
            </w:r>
          </w:p>
        </w:tc>
        <w:tc>
          <w:tcPr>
            <w:tcW w:w="489" w:type="pct"/>
            <w:noWrap/>
            <w:hideMark/>
          </w:tcPr>
          <w:p w14:paraId="66D6C6F5" w14:textId="77777777" w:rsidR="00322487" w:rsidRPr="00742FE9" w:rsidRDefault="00322487" w:rsidP="00742FE9">
            <w:r w:rsidRPr="00742FE9">
              <w:t>0,25</w:t>
            </w:r>
            <w:r>
              <w:t>0</w:t>
            </w:r>
          </w:p>
        </w:tc>
        <w:tc>
          <w:tcPr>
            <w:tcW w:w="565" w:type="pct"/>
            <w:noWrap/>
            <w:hideMark/>
          </w:tcPr>
          <w:p w14:paraId="589BA581" w14:textId="77777777" w:rsidR="00322487" w:rsidRPr="00742FE9" w:rsidRDefault="00322487" w:rsidP="00742FE9">
            <w:r w:rsidRPr="00742FE9">
              <w:t>6,695</w:t>
            </w:r>
          </w:p>
        </w:tc>
        <w:tc>
          <w:tcPr>
            <w:tcW w:w="489" w:type="pct"/>
            <w:noWrap/>
            <w:hideMark/>
          </w:tcPr>
          <w:p w14:paraId="66293368" w14:textId="77777777" w:rsidR="00322487" w:rsidRPr="00742FE9" w:rsidRDefault="00322487" w:rsidP="00742FE9">
            <w:r w:rsidRPr="00742FE9">
              <w:t>0,659</w:t>
            </w:r>
          </w:p>
        </w:tc>
        <w:tc>
          <w:tcPr>
            <w:tcW w:w="565" w:type="pct"/>
            <w:noWrap/>
            <w:hideMark/>
          </w:tcPr>
          <w:p w14:paraId="55A60C0C" w14:textId="77777777" w:rsidR="00322487" w:rsidRPr="00742FE9" w:rsidRDefault="00322487" w:rsidP="00742FE9">
            <w:r w:rsidRPr="00742FE9">
              <w:t>2,918</w:t>
            </w:r>
          </w:p>
        </w:tc>
        <w:tc>
          <w:tcPr>
            <w:tcW w:w="489" w:type="pct"/>
            <w:noWrap/>
            <w:hideMark/>
          </w:tcPr>
          <w:p w14:paraId="5E291E72" w14:textId="77777777" w:rsidR="00322487" w:rsidRPr="00742FE9" w:rsidRDefault="00322487" w:rsidP="00742FE9">
            <w:r w:rsidRPr="00742FE9">
              <w:t>1,089</w:t>
            </w:r>
          </w:p>
        </w:tc>
        <w:tc>
          <w:tcPr>
            <w:tcW w:w="565" w:type="pct"/>
            <w:tcBorders>
              <w:right w:val="single" w:sz="18" w:space="0" w:color="auto"/>
            </w:tcBorders>
            <w:noWrap/>
            <w:hideMark/>
          </w:tcPr>
          <w:p w14:paraId="6A81DF71" w14:textId="77777777" w:rsidR="00322487" w:rsidRPr="00742FE9" w:rsidRDefault="00322487" w:rsidP="00742FE9">
            <w:r w:rsidRPr="00742FE9">
              <w:t>5,127</w:t>
            </w:r>
          </w:p>
        </w:tc>
        <w:tc>
          <w:tcPr>
            <w:tcW w:w="564" w:type="pct"/>
            <w:tcBorders>
              <w:left w:val="single" w:sz="18" w:space="0" w:color="auto"/>
            </w:tcBorders>
          </w:tcPr>
          <w:p w14:paraId="1365DEB3" w14:textId="77777777" w:rsidR="00322487" w:rsidRPr="00742FE9" w:rsidRDefault="00322487" w:rsidP="00580D90">
            <w:r>
              <w:t>33,641</w:t>
            </w:r>
          </w:p>
        </w:tc>
      </w:tr>
      <w:tr w:rsidR="00322487" w:rsidRPr="00742FE9" w14:paraId="285A71F1" w14:textId="77777777" w:rsidTr="002E31C1">
        <w:trPr>
          <w:trHeight w:val="594"/>
        </w:trPr>
        <w:tc>
          <w:tcPr>
            <w:tcW w:w="1274" w:type="pct"/>
            <w:noWrap/>
            <w:hideMark/>
          </w:tcPr>
          <w:p w14:paraId="6A6EC972" w14:textId="77777777" w:rsidR="00322487" w:rsidRPr="00742FE9" w:rsidRDefault="00322487" w:rsidP="0027407E">
            <w:r w:rsidRPr="00742FE9">
              <w:t>Speech (</w:t>
            </w:r>
            <w:proofErr w:type="spellStart"/>
            <w:r w:rsidRPr="00742FE9">
              <w:t>cameyo</w:t>
            </w:r>
            <w:proofErr w:type="spellEnd"/>
            <w:r w:rsidRPr="00742FE9">
              <w:t>)</w:t>
            </w:r>
          </w:p>
        </w:tc>
        <w:tc>
          <w:tcPr>
            <w:tcW w:w="489" w:type="pct"/>
            <w:noWrap/>
            <w:hideMark/>
          </w:tcPr>
          <w:p w14:paraId="3732F9F3" w14:textId="77777777" w:rsidR="00322487" w:rsidRPr="00742FE9" w:rsidRDefault="00322487" w:rsidP="00742FE9">
            <w:r w:rsidRPr="00742FE9">
              <w:t>0,113</w:t>
            </w:r>
          </w:p>
        </w:tc>
        <w:tc>
          <w:tcPr>
            <w:tcW w:w="565" w:type="pct"/>
            <w:noWrap/>
            <w:hideMark/>
          </w:tcPr>
          <w:p w14:paraId="39ABA975" w14:textId="77777777" w:rsidR="00322487" w:rsidRPr="00742FE9" w:rsidRDefault="00322487" w:rsidP="00742FE9">
            <w:r w:rsidRPr="00742FE9">
              <w:t>41,219</w:t>
            </w:r>
          </w:p>
        </w:tc>
        <w:tc>
          <w:tcPr>
            <w:tcW w:w="489" w:type="pct"/>
            <w:noWrap/>
            <w:hideMark/>
          </w:tcPr>
          <w:p w14:paraId="0990C09A" w14:textId="77777777" w:rsidR="00322487" w:rsidRPr="00742FE9" w:rsidRDefault="00322487" w:rsidP="00742FE9">
            <w:r w:rsidRPr="00742FE9">
              <w:t>2,228</w:t>
            </w:r>
          </w:p>
        </w:tc>
        <w:tc>
          <w:tcPr>
            <w:tcW w:w="565" w:type="pct"/>
            <w:noWrap/>
            <w:hideMark/>
          </w:tcPr>
          <w:p w14:paraId="11399848" w14:textId="77777777" w:rsidR="00322487" w:rsidRPr="00742FE9" w:rsidRDefault="00322487" w:rsidP="00742FE9">
            <w:r w:rsidRPr="00742FE9">
              <w:t>1,0126</w:t>
            </w:r>
          </w:p>
        </w:tc>
        <w:tc>
          <w:tcPr>
            <w:tcW w:w="489" w:type="pct"/>
            <w:noWrap/>
            <w:hideMark/>
          </w:tcPr>
          <w:p w14:paraId="6993CECE" w14:textId="77777777" w:rsidR="00322487" w:rsidRPr="00742FE9" w:rsidRDefault="00322487" w:rsidP="00742FE9">
            <w:r w:rsidRPr="00742FE9">
              <w:t>4,941</w:t>
            </w:r>
          </w:p>
        </w:tc>
        <w:tc>
          <w:tcPr>
            <w:tcW w:w="565" w:type="pct"/>
            <w:tcBorders>
              <w:right w:val="single" w:sz="18" w:space="0" w:color="auto"/>
            </w:tcBorders>
            <w:noWrap/>
            <w:hideMark/>
          </w:tcPr>
          <w:p w14:paraId="6671AE11" w14:textId="77777777" w:rsidR="00322487" w:rsidRPr="00742FE9" w:rsidRDefault="00322487" w:rsidP="00742FE9">
            <w:r w:rsidRPr="00742FE9">
              <w:t>16,656</w:t>
            </w:r>
          </w:p>
        </w:tc>
        <w:tc>
          <w:tcPr>
            <w:tcW w:w="564" w:type="pct"/>
            <w:tcBorders>
              <w:left w:val="single" w:sz="18" w:space="0" w:color="auto"/>
            </w:tcBorders>
          </w:tcPr>
          <w:p w14:paraId="322FBE55" w14:textId="77777777" w:rsidR="00322487" w:rsidRDefault="00322487" w:rsidP="00322487">
            <w:r>
              <w:t>98,11</w:t>
            </w:r>
            <w:r w:rsidR="00580D90">
              <w:t>8</w:t>
            </w:r>
          </w:p>
          <w:p w14:paraId="6CA59BE4" w14:textId="77777777" w:rsidR="00322487" w:rsidRPr="00742FE9" w:rsidRDefault="00322487" w:rsidP="00742FE9"/>
        </w:tc>
      </w:tr>
      <w:tr w:rsidR="00322487" w:rsidRPr="00742FE9" w14:paraId="67218FF1" w14:textId="77777777" w:rsidTr="002E31C1">
        <w:trPr>
          <w:trHeight w:val="594"/>
        </w:trPr>
        <w:tc>
          <w:tcPr>
            <w:tcW w:w="1274" w:type="pct"/>
            <w:noWrap/>
            <w:hideMark/>
          </w:tcPr>
          <w:p w14:paraId="30D1E49F" w14:textId="77777777" w:rsidR="00322487" w:rsidRPr="00742FE9" w:rsidRDefault="00322487" w:rsidP="0027407E">
            <w:r w:rsidRPr="00742FE9">
              <w:t>NULL (</w:t>
            </w:r>
            <w:proofErr w:type="spellStart"/>
            <w:r w:rsidRPr="00742FE9">
              <w:t>cameyo</w:t>
            </w:r>
            <w:proofErr w:type="spellEnd"/>
            <w:r w:rsidRPr="00742FE9">
              <w:t>)</w:t>
            </w:r>
          </w:p>
        </w:tc>
        <w:tc>
          <w:tcPr>
            <w:tcW w:w="489" w:type="pct"/>
            <w:noWrap/>
            <w:hideMark/>
          </w:tcPr>
          <w:p w14:paraId="7F3C78D5" w14:textId="77777777" w:rsidR="00322487" w:rsidRPr="00742FE9" w:rsidRDefault="00322487" w:rsidP="00742FE9">
            <w:r w:rsidRPr="00742FE9">
              <w:t>0,1</w:t>
            </w:r>
            <w:r>
              <w:t>00</w:t>
            </w:r>
          </w:p>
        </w:tc>
        <w:tc>
          <w:tcPr>
            <w:tcW w:w="565" w:type="pct"/>
            <w:noWrap/>
            <w:hideMark/>
          </w:tcPr>
          <w:p w14:paraId="4DF471BF" w14:textId="77777777" w:rsidR="00322487" w:rsidRPr="00742FE9" w:rsidRDefault="00322487" w:rsidP="00742FE9">
            <w:r w:rsidRPr="00742FE9">
              <w:t>6,706</w:t>
            </w:r>
          </w:p>
        </w:tc>
        <w:tc>
          <w:tcPr>
            <w:tcW w:w="489" w:type="pct"/>
            <w:noWrap/>
            <w:hideMark/>
          </w:tcPr>
          <w:p w14:paraId="35BC9BA8" w14:textId="77777777" w:rsidR="00322487" w:rsidRPr="00742FE9" w:rsidRDefault="00322487" w:rsidP="00742FE9">
            <w:r w:rsidRPr="00742FE9">
              <w:t>0,003</w:t>
            </w:r>
          </w:p>
        </w:tc>
        <w:tc>
          <w:tcPr>
            <w:tcW w:w="565" w:type="pct"/>
            <w:noWrap/>
            <w:hideMark/>
          </w:tcPr>
          <w:p w14:paraId="1FAC4BC2" w14:textId="77777777" w:rsidR="00322487" w:rsidRPr="00742FE9" w:rsidRDefault="00322487" w:rsidP="00742FE9">
            <w:r w:rsidRPr="00742FE9">
              <w:t>0,009</w:t>
            </w:r>
          </w:p>
        </w:tc>
        <w:tc>
          <w:tcPr>
            <w:tcW w:w="489" w:type="pct"/>
            <w:noWrap/>
            <w:hideMark/>
          </w:tcPr>
          <w:p w14:paraId="2FE30F25" w14:textId="77777777" w:rsidR="00322487" w:rsidRPr="00742FE9" w:rsidRDefault="00322487" w:rsidP="00742FE9">
            <w:r w:rsidRPr="00742FE9">
              <w:t>0,081</w:t>
            </w:r>
          </w:p>
        </w:tc>
        <w:tc>
          <w:tcPr>
            <w:tcW w:w="565" w:type="pct"/>
            <w:tcBorders>
              <w:right w:val="single" w:sz="18" w:space="0" w:color="auto"/>
            </w:tcBorders>
            <w:noWrap/>
            <w:hideMark/>
          </w:tcPr>
          <w:p w14:paraId="34C8C4BA" w14:textId="77777777" w:rsidR="00322487" w:rsidRPr="00742FE9" w:rsidRDefault="00322487" w:rsidP="00742FE9">
            <w:r w:rsidRPr="00742FE9">
              <w:t>2,31</w:t>
            </w:r>
            <w:r>
              <w:t>0</w:t>
            </w:r>
          </w:p>
        </w:tc>
        <w:tc>
          <w:tcPr>
            <w:tcW w:w="564" w:type="pct"/>
            <w:tcBorders>
              <w:left w:val="single" w:sz="18" w:space="0" w:color="auto"/>
            </w:tcBorders>
          </w:tcPr>
          <w:p w14:paraId="152FD596" w14:textId="77777777" w:rsidR="00322487" w:rsidRPr="00742FE9" w:rsidRDefault="00322487" w:rsidP="00580D90">
            <w:r>
              <w:t>14,9</w:t>
            </w:r>
            <w:r w:rsidR="00580D90">
              <w:t>40</w:t>
            </w:r>
          </w:p>
        </w:tc>
      </w:tr>
    </w:tbl>
    <w:p w14:paraId="3256462C" w14:textId="79A56E3D" w:rsidR="006B450A" w:rsidRDefault="002E31C1" w:rsidP="006B450A">
      <w:pPr>
        <w:keepNext/>
        <w:rPr>
          <w:ins w:id="102" w:author="Dominik Messinger" w:date="2012-10-10T14:02:00Z"/>
        </w:rPr>
      </w:pPr>
      <w:r>
        <w:rPr>
          <w:noProof/>
        </w:rPr>
        <w:lastRenderedPageBreak/>
        <w:drawing>
          <wp:inline distT="0" distB="0" distL="0" distR="0" wp14:anchorId="5A83187D" wp14:editId="04FF5FF9">
            <wp:extent cx="5486400" cy="3200400"/>
            <wp:effectExtent l="0" t="0" r="19050" b="19050"/>
            <wp:docPr id="14" name="Diagramm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2CED915" w14:textId="77777777" w:rsidR="00385B6F" w:rsidRDefault="006B450A" w:rsidP="006B450A">
      <w:pPr>
        <w:pStyle w:val="Beschriftung"/>
      </w:pPr>
      <w:bookmarkStart w:id="103" w:name="_Ref334459056"/>
      <w:r>
        <w:t xml:space="preserve">Figure </w:t>
      </w:r>
      <w:fldSimple w:instr=" SEQ Figure \* ARABIC ">
        <w:r w:rsidR="002A4246">
          <w:rPr>
            <w:noProof/>
          </w:rPr>
          <w:t>12</w:t>
        </w:r>
      </w:fldSimple>
      <w:bookmarkEnd w:id="103"/>
      <w:r>
        <w:t xml:space="preserve">: Time </w:t>
      </w:r>
      <w:r w:rsidR="00322487">
        <w:t xml:space="preserve">and Energy </w:t>
      </w:r>
      <w:r>
        <w:t>Measurements per Virtual Application</w:t>
      </w:r>
    </w:p>
    <w:p w14:paraId="446ABEF7" w14:textId="3770D95B" w:rsidR="00BA4EEC" w:rsidRPr="00BA4EEC" w:rsidRDefault="00BA4EEC" w:rsidP="00BA4EEC">
      <w:r>
        <w:t>The deployment time ranged from 0.961 seconds (</w:t>
      </w:r>
      <w:r w:rsidRPr="00BA4EEC">
        <w:rPr>
          <w:rStyle w:val="Hervorhebung"/>
        </w:rPr>
        <w:t>NULL (</w:t>
      </w:r>
      <w:proofErr w:type="spellStart"/>
      <w:r w:rsidRPr="00BA4EEC">
        <w:rPr>
          <w:rStyle w:val="Hervorhebung"/>
        </w:rPr>
        <w:t>cde</w:t>
      </w:r>
      <w:proofErr w:type="spellEnd"/>
      <w:r w:rsidRPr="00BA4EEC">
        <w:rPr>
          <w:rStyle w:val="Hervorhebung"/>
        </w:rPr>
        <w:t>)</w:t>
      </w:r>
      <w:r>
        <w:t>) to 66.170 seconds (</w:t>
      </w:r>
      <w:r w:rsidRPr="00BA4EEC">
        <w:rPr>
          <w:rStyle w:val="Hervorhebung"/>
        </w:rPr>
        <w:t>Speech (</w:t>
      </w:r>
      <w:proofErr w:type="spellStart"/>
      <w:r w:rsidRPr="00BA4EEC">
        <w:rPr>
          <w:rStyle w:val="Hervorhebung"/>
        </w:rPr>
        <w:t>cameyo</w:t>
      </w:r>
      <w:proofErr w:type="spellEnd"/>
      <w:r w:rsidRPr="00BA4EEC">
        <w:rPr>
          <w:rStyle w:val="Hervorhebung"/>
        </w:rPr>
        <w:t>)</w:t>
      </w:r>
      <w:r>
        <w:t xml:space="preserve">). The lowest energy consumption could also be achieved by </w:t>
      </w:r>
      <w:r w:rsidRPr="00BA4EEC">
        <w:rPr>
          <w:rStyle w:val="Hervorhebung"/>
        </w:rPr>
        <w:t>NULL (</w:t>
      </w:r>
      <w:proofErr w:type="spellStart"/>
      <w:r w:rsidRPr="00BA4EEC">
        <w:rPr>
          <w:rStyle w:val="Hervorhebung"/>
        </w:rPr>
        <w:t>cde</w:t>
      </w:r>
      <w:proofErr w:type="spellEnd"/>
      <w:r w:rsidRPr="00BA4EEC">
        <w:rPr>
          <w:rStyle w:val="Hervorhebung"/>
        </w:rPr>
        <w:t>)</w:t>
      </w:r>
      <w:r w:rsidR="00D56F18">
        <w:t>, which consu</w:t>
      </w:r>
      <w:r w:rsidR="00496232">
        <w:t>med about 2 Joules, and the highest amount of</w:t>
      </w:r>
      <w:r w:rsidR="00D56F18">
        <w:t xml:space="preserve"> energy was consumed by </w:t>
      </w:r>
      <w:r w:rsidR="00D56F18" w:rsidRPr="00BA4EEC">
        <w:rPr>
          <w:rStyle w:val="Hervorhebung"/>
        </w:rPr>
        <w:t>Speech (</w:t>
      </w:r>
      <w:proofErr w:type="spellStart"/>
      <w:r w:rsidR="00D56F18" w:rsidRPr="00BA4EEC">
        <w:rPr>
          <w:rStyle w:val="Hervorhebung"/>
        </w:rPr>
        <w:t>cameyo</w:t>
      </w:r>
      <w:proofErr w:type="spellEnd"/>
      <w:r w:rsidR="00D56F18" w:rsidRPr="00BA4EEC">
        <w:rPr>
          <w:rStyle w:val="Hervorhebung"/>
        </w:rPr>
        <w:t>)</w:t>
      </w:r>
      <w:r w:rsidR="00D56F18">
        <w:rPr>
          <w:rStyle w:val="Hervorhebung"/>
        </w:rPr>
        <w:t xml:space="preserve"> </w:t>
      </w:r>
      <w:r w:rsidR="00D56F18">
        <w:t xml:space="preserve">with about 98 Joules. Application transmission time highly dominates the total time for CDE applications. It is also the major </w:t>
      </w:r>
      <w:r w:rsidR="00D31759">
        <w:t xml:space="preserve">portion for </w:t>
      </w:r>
      <w:proofErr w:type="spellStart"/>
      <w:r w:rsidR="00D31759">
        <w:t>Cameyo</w:t>
      </w:r>
      <w:proofErr w:type="spellEnd"/>
      <w:r w:rsidR="00D31759">
        <w:t xml:space="preserve"> applications</w:t>
      </w:r>
      <w:r w:rsidR="00596262">
        <w:t>.</w:t>
      </w:r>
      <w:r w:rsidR="00D56F18">
        <w:t xml:space="preserve"> </w:t>
      </w:r>
      <w:r w:rsidR="00596262">
        <w:t>A</w:t>
      </w:r>
      <w:r w:rsidR="00D56F18">
        <w:t xml:space="preserve">pplication start time is </w:t>
      </w:r>
      <w:r w:rsidR="00596262">
        <w:t>significant for</w:t>
      </w:r>
      <w:r w:rsidR="00D56F18">
        <w:t xml:space="preserve"> </w:t>
      </w:r>
      <w:proofErr w:type="spellStart"/>
      <w:r w:rsidR="00D56F18">
        <w:t>Cameyo</w:t>
      </w:r>
      <w:proofErr w:type="spellEnd"/>
      <w:r w:rsidR="00D56F18">
        <w:t xml:space="preserve"> applications and n</w:t>
      </w:r>
      <w:r w:rsidR="005A1B50">
        <w:t>egligible for CDE applications.</w:t>
      </w:r>
    </w:p>
    <w:p w14:paraId="4E2CD662" w14:textId="77777777" w:rsidR="00072ECB" w:rsidRDefault="00072ECB" w:rsidP="00072ECB">
      <w:pPr>
        <w:pStyle w:val="berschrift3"/>
        <w:rPr>
          <w:rFonts w:eastAsiaTheme="minorEastAsia"/>
        </w:rPr>
      </w:pPr>
      <w:bookmarkStart w:id="104" w:name="_Toc337668001"/>
      <w:r>
        <w:rPr>
          <w:rFonts w:eastAsiaTheme="minorEastAsia"/>
        </w:rPr>
        <w:t>Conclusion</w:t>
      </w:r>
      <w:bookmarkEnd w:id="104"/>
    </w:p>
    <w:p w14:paraId="29294079" w14:textId="2B429A9C" w:rsidR="00072ECB" w:rsidRDefault="00122490" w:rsidP="00072ECB">
      <w:r>
        <w:t>In the following, we divide the applications into two groups and observe their corresponding measurements separately. The reason for this is the experienced difference in performance that results from the employed virtualization tool and operating system. CDE applications which</w:t>
      </w:r>
      <w:r w:rsidR="00EE3DA1">
        <w:t xml:space="preserve"> run on an Ubuntu </w:t>
      </w:r>
      <w:proofErr w:type="gramStart"/>
      <w:r w:rsidR="00EE3DA1">
        <w:t xml:space="preserve">10.04 </w:t>
      </w:r>
      <w:r w:rsidR="004D7D6F">
        <w:t xml:space="preserve"> VM</w:t>
      </w:r>
      <w:proofErr w:type="gramEnd"/>
      <w:r>
        <w:t xml:space="preserve"> form the first group; </w:t>
      </w:r>
      <w:proofErr w:type="spellStart"/>
      <w:r>
        <w:t>Cameyo</w:t>
      </w:r>
      <w:proofErr w:type="spellEnd"/>
      <w:r>
        <w:t xml:space="preserve"> applications for Windows XP form the latter.</w:t>
      </w:r>
    </w:p>
    <w:p w14:paraId="2E9B37C0" w14:textId="05745A3B" w:rsidR="00063823" w:rsidRDefault="00437343" w:rsidP="00063823">
      <w:r>
        <w:t xml:space="preserve">Setting application package size and deployment time into relation, </w:t>
      </w:r>
      <w:r w:rsidR="00F22702">
        <w:t>there is</w:t>
      </w:r>
      <w:r>
        <w:t xml:space="preserve"> a strong</w:t>
      </w:r>
      <w:r w:rsidR="00D9289E">
        <w:t xml:space="preserve"> positive</w:t>
      </w:r>
      <w:r>
        <w:t xml:space="preserve"> correlation for both CDE/Ubuntu10.04 and </w:t>
      </w:r>
      <w:proofErr w:type="spellStart"/>
      <w:r>
        <w:t>Cameyo</w:t>
      </w:r>
      <w:proofErr w:type="spellEnd"/>
      <w:r>
        <w:t>/</w:t>
      </w:r>
      <w:proofErr w:type="spellStart"/>
      <w:r>
        <w:t>WinXP</w:t>
      </w:r>
      <w:proofErr w:type="spellEnd"/>
      <w:r>
        <w:t xml:space="preserve"> applications. </w:t>
      </w:r>
      <w:r w:rsidR="00063823">
        <w:t>The sample correlation coefficients are</w:t>
      </w:r>
    </w:p>
    <w:p w14:paraId="13B699C5" w14:textId="77777777" w:rsidR="00063823" w:rsidRDefault="00854750" w:rsidP="00063823">
      <w:pPr>
        <w:jc w:val="center"/>
        <w:rPr>
          <w:rFonts w:eastAsiaTheme="minorEastAsia"/>
          <w:color w:val="000000"/>
        </w:rPr>
      </w:pPr>
      <m:oMath>
        <m:sSub>
          <m:sSubPr>
            <m:ctrlPr>
              <w:rPr>
                <w:rFonts w:ascii="Cambria Math" w:hAnsi="Cambria Math"/>
                <w:i/>
              </w:rPr>
            </m:ctrlPr>
          </m:sSubPr>
          <m:e>
            <m:r>
              <w:rPr>
                <w:rFonts w:ascii="Cambria Math" w:hAnsi="Cambria Math"/>
              </w:rPr>
              <m:t>r</m:t>
            </m:r>
          </m:e>
          <m:sub>
            <m:r>
              <w:rPr>
                <w:rFonts w:ascii="Cambria Math" w:hAnsi="Cambria Math"/>
              </w:rPr>
              <m:t>size, time</m:t>
            </m:r>
          </m:sub>
        </m:sSub>
        <m:r>
          <w:rPr>
            <w:rFonts w:ascii="Cambria Math" w:hAnsi="Cambria Math"/>
          </w:rPr>
          <m:t xml:space="preserve">(CDE,Ubuntu10.04)= </m:t>
        </m:r>
        <m:r>
          <m:rPr>
            <m:sty m:val="p"/>
          </m:rPr>
          <w:rPr>
            <w:rFonts w:ascii="Cambria Math" w:eastAsia="Times New Roman" w:hAnsi="Cambria Math" w:cs="Calibri"/>
            <w:color w:val="000000"/>
          </w:rPr>
          <m:t>0.96940301</m:t>
        </m:r>
      </m:oMath>
      <w:r w:rsidR="00063823">
        <w:rPr>
          <w:rFonts w:eastAsiaTheme="minorEastAsia"/>
          <w:color w:val="000000"/>
        </w:rPr>
        <w:t xml:space="preserve"> </w:t>
      </w:r>
      <w:proofErr w:type="gramStart"/>
      <w:r w:rsidR="00063823">
        <w:rPr>
          <w:rFonts w:eastAsiaTheme="minorEastAsia"/>
          <w:color w:val="000000"/>
        </w:rPr>
        <w:t>and</w:t>
      </w:r>
      <w:proofErr w:type="gramEnd"/>
    </w:p>
    <w:p w14:paraId="5F35C5F3" w14:textId="77777777" w:rsidR="00063823" w:rsidRDefault="00854750" w:rsidP="00063823">
      <w:pPr>
        <w:jc w:val="cente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size, time</m:t>
            </m:r>
          </m:sub>
        </m:sSub>
        <m:r>
          <w:rPr>
            <w:rFonts w:ascii="Cambria Math" w:hAnsi="Cambria Math"/>
          </w:rPr>
          <m:t>(Cameyo,WinXP)=0.99840802</m:t>
        </m:r>
      </m:oMath>
      <w:r w:rsidR="00063823">
        <w:rPr>
          <w:rFonts w:eastAsiaTheme="minorEastAsia"/>
        </w:rPr>
        <w:t>.</w:t>
      </w:r>
    </w:p>
    <w:p w14:paraId="2CF7DBA3" w14:textId="18ADA1F4" w:rsidR="00072ECB" w:rsidRDefault="00063823" w:rsidP="00063823">
      <w:r>
        <w:rPr>
          <w:rFonts w:eastAsiaTheme="minorEastAsia"/>
        </w:rPr>
        <w:t xml:space="preserve"> Therefore, </w:t>
      </w:r>
      <w:r>
        <w:rPr>
          <w:rFonts w:ascii="Calibri" w:eastAsia="Times New Roman" w:hAnsi="Calibri" w:cs="Calibri"/>
          <w:color w:val="000000"/>
        </w:rPr>
        <w:t>we</w:t>
      </w:r>
      <w:r w:rsidR="00072ECB">
        <w:t xml:space="preserve"> suppose a linear dependence between package size and deployment</w:t>
      </w:r>
      <w:r>
        <w:t xml:space="preserve"> time</w:t>
      </w:r>
      <w:r w:rsidR="00072ECB">
        <w:t>.</w:t>
      </w:r>
      <w:r w:rsidR="00347912">
        <w:t xml:space="preserve"> An explanation for this observation is the linear dependence between file size and file </w:t>
      </w:r>
      <w:r w:rsidR="00347912">
        <w:lastRenderedPageBreak/>
        <w:t>transmission time, which is mostly de</w:t>
      </w:r>
      <w:r w:rsidR="00D2451A">
        <w:t>termined by the Wi-Fi bandwidth. Another reason is</w:t>
      </w:r>
      <w:r w:rsidR="00347912">
        <w:t xml:space="preserve"> the proportional relation between file size and the time needed for checksum computation and decompression.</w:t>
      </w:r>
      <w:r w:rsidR="00FA1955">
        <w:t xml:space="preserve"> It also appears that </w:t>
      </w:r>
      <w:proofErr w:type="spellStart"/>
      <w:r w:rsidR="00FA1955">
        <w:t>Cameyo’s</w:t>
      </w:r>
      <w:proofErr w:type="spellEnd"/>
      <w:r w:rsidR="00FA1955">
        <w:t xml:space="preserve"> application start time is proportional to file size (cf. </w:t>
      </w:r>
      <w:r w:rsidR="00FA1955">
        <w:fldChar w:fldCharType="begin"/>
      </w:r>
      <w:r w:rsidR="00FA1955">
        <w:instrText xml:space="preserve"> REF _Ref335309236 \h </w:instrText>
      </w:r>
      <w:r w:rsidR="00FA1955">
        <w:fldChar w:fldCharType="separate"/>
      </w:r>
      <w:r w:rsidR="002A4246">
        <w:t xml:space="preserve">Table </w:t>
      </w:r>
      <w:r w:rsidR="002A4246">
        <w:rPr>
          <w:noProof/>
        </w:rPr>
        <w:t>2</w:t>
      </w:r>
      <w:r w:rsidR="00FA1955">
        <w:fldChar w:fldCharType="end"/>
      </w:r>
      <w:r w:rsidR="00FA1955">
        <w:t xml:space="preserve"> and </w:t>
      </w:r>
      <w:r w:rsidR="00FA1955">
        <w:fldChar w:fldCharType="begin"/>
      </w:r>
      <w:r w:rsidR="00FA1955">
        <w:instrText xml:space="preserve"> REF _Ref334459056 \h </w:instrText>
      </w:r>
      <w:r w:rsidR="00FA1955">
        <w:fldChar w:fldCharType="separate"/>
      </w:r>
      <w:r w:rsidR="002A4246">
        <w:t xml:space="preserve">Figure </w:t>
      </w:r>
      <w:r w:rsidR="002A4246">
        <w:rPr>
          <w:noProof/>
        </w:rPr>
        <w:t>12</w:t>
      </w:r>
      <w:r w:rsidR="00FA1955">
        <w:fldChar w:fldCharType="end"/>
      </w:r>
      <w:r w:rsidR="00FA1955">
        <w:t>).</w:t>
      </w:r>
    </w:p>
    <w:p w14:paraId="3BB1C652" w14:textId="77777777" w:rsidR="00FA1955" w:rsidRDefault="00FA1955" w:rsidP="00FA1955">
      <w:r>
        <w:t xml:space="preserve">Linear regression </w:t>
      </w:r>
      <w:r w:rsidR="003D7045">
        <w:t>indicates</w:t>
      </w:r>
      <w:r>
        <w:t xml:space="preserve"> the following relations: </w:t>
      </w:r>
    </w:p>
    <w:p w14:paraId="2E1203EB" w14:textId="77777777" w:rsidR="00FA1955" w:rsidRDefault="00FA1955" w:rsidP="00FA1955">
      <w:pPr>
        <w:jc w:val="center"/>
        <w:rPr>
          <w:rFonts w:eastAsiaTheme="minorEastAsia"/>
          <w:lang w:val="de-DE"/>
        </w:rPr>
      </w:pPr>
      <w:r w:rsidRPr="00FA1955">
        <w:rPr>
          <w:lang w:val="de-DE"/>
        </w:rPr>
        <w:t>CDE/</w:t>
      </w:r>
      <w:proofErr w:type="spellStart"/>
      <w:r w:rsidRPr="00FA1955">
        <w:rPr>
          <w:lang w:val="de-DE"/>
        </w:rPr>
        <w:t>Ubuntu</w:t>
      </w:r>
      <w:proofErr w:type="spellEnd"/>
      <w:r w:rsidRPr="00FA1955">
        <w:rPr>
          <w:lang w:val="de-DE"/>
        </w:rPr>
        <w:t xml:space="preserve"> 10.04:</w:t>
      </w:r>
      <w:r w:rsidRPr="00FA1955">
        <w:rPr>
          <w:lang w:val="de-DE"/>
        </w:rPr>
        <w:tab/>
        <w:t xml:space="preserve"> </w:t>
      </w:r>
      <m:oMath>
        <m:sSub>
          <m:sSubPr>
            <m:ctrlPr>
              <w:rPr>
                <w:rFonts w:ascii="Cambria Math" w:eastAsiaTheme="minorEastAsia" w:hAnsi="Cambria Math"/>
                <w:i/>
              </w:rPr>
            </m:ctrlPr>
          </m:sSubPr>
          <m:e>
            <m:r>
              <w:rPr>
                <w:rFonts w:ascii="Cambria Math" w:eastAsiaTheme="minorEastAsia" w:hAnsi="Cambria Math"/>
              </w:rPr>
              <m:t>time</m:t>
            </m:r>
          </m:e>
          <m:sub>
            <m:r>
              <w:rPr>
                <w:rFonts w:ascii="Cambria Math" w:eastAsiaTheme="minorEastAsia" w:hAnsi="Cambria Math"/>
              </w:rPr>
              <m:t>s</m:t>
            </m:r>
          </m:sub>
        </m:sSub>
        <m:r>
          <w:rPr>
            <w:rFonts w:ascii="Cambria Math" w:eastAsiaTheme="minorEastAsia" w:hAnsi="Cambria Math"/>
            <w:lang w:val="de-DE"/>
          </w:rPr>
          <m:t>= 0.3587×</m:t>
        </m:r>
        <m:sSub>
          <m:sSubPr>
            <m:ctrlPr>
              <w:rPr>
                <w:rFonts w:ascii="Cambria Math" w:eastAsiaTheme="minorEastAsia" w:hAnsi="Cambria Math"/>
                <w:i/>
              </w:rPr>
            </m:ctrlPr>
          </m:sSubPr>
          <m:e>
            <m:r>
              <w:rPr>
                <w:rFonts w:ascii="Cambria Math" w:eastAsiaTheme="minorEastAsia" w:hAnsi="Cambria Math"/>
              </w:rPr>
              <m:t>file</m:t>
            </m:r>
            <m:r>
              <w:rPr>
                <w:rFonts w:ascii="Cambria Math" w:eastAsiaTheme="minorEastAsia" w:hAnsi="Cambria Math"/>
                <w:lang w:val="de-DE"/>
              </w:rPr>
              <m:t xml:space="preserve"> </m:t>
            </m:r>
            <m:r>
              <w:rPr>
                <w:rFonts w:ascii="Cambria Math" w:eastAsiaTheme="minorEastAsia" w:hAnsi="Cambria Math"/>
              </w:rPr>
              <m:t>size</m:t>
            </m:r>
          </m:e>
          <m:sub>
            <m:r>
              <w:rPr>
                <w:rFonts w:ascii="Cambria Math" w:eastAsiaTheme="minorEastAsia" w:hAnsi="Cambria Math"/>
              </w:rPr>
              <m:t>MB</m:t>
            </m:r>
          </m:sub>
        </m:sSub>
        <m:r>
          <w:rPr>
            <w:rFonts w:ascii="Cambria Math" w:eastAsiaTheme="minorEastAsia" w:hAnsi="Cambria Math"/>
            <w:lang w:val="de-DE"/>
          </w:rPr>
          <m:t>+2.7378</m:t>
        </m:r>
      </m:oMath>
    </w:p>
    <w:p w14:paraId="042D16D5" w14:textId="77777777" w:rsidR="00FA1955" w:rsidRPr="00FA1955" w:rsidRDefault="00FA1955" w:rsidP="00E57844">
      <w:pPr>
        <w:jc w:val="center"/>
        <w:rPr>
          <w:rFonts w:eastAsiaTheme="minorEastAsia"/>
        </w:rPr>
      </w:pPr>
      <w:proofErr w:type="spellStart"/>
      <w:r w:rsidRPr="00FA1955">
        <w:t>Cameyo</w:t>
      </w:r>
      <w:proofErr w:type="spellEnd"/>
      <w:r w:rsidRPr="00FA1955">
        <w:t>/</w:t>
      </w:r>
      <w:proofErr w:type="spellStart"/>
      <w:r w:rsidRPr="00FA1955">
        <w:t>WinXP</w:t>
      </w:r>
      <w:proofErr w:type="spellEnd"/>
      <w:r w:rsidRPr="00FA1955">
        <w:t>:</w:t>
      </w:r>
      <w:r w:rsidRPr="00FA1955">
        <w:tab/>
        <w:t xml:space="preserve"> </w:t>
      </w:r>
      <m:oMath>
        <m:sSub>
          <m:sSubPr>
            <m:ctrlPr>
              <w:rPr>
                <w:rFonts w:ascii="Cambria Math" w:eastAsiaTheme="minorEastAsia" w:hAnsi="Cambria Math"/>
                <w:i/>
              </w:rPr>
            </m:ctrlPr>
          </m:sSubPr>
          <m:e>
            <m:r>
              <w:rPr>
                <w:rFonts w:ascii="Cambria Math" w:eastAsiaTheme="minorEastAsia" w:hAnsi="Cambria Math"/>
              </w:rPr>
              <m:t>time</m:t>
            </m:r>
          </m:e>
          <m:sub>
            <m:r>
              <w:rPr>
                <w:rFonts w:ascii="Cambria Math" w:eastAsiaTheme="minorEastAsia" w:hAnsi="Cambria Math"/>
              </w:rPr>
              <m:t>s</m:t>
            </m:r>
          </m:sub>
        </m:sSub>
        <m:r>
          <w:rPr>
            <w:rFonts w:ascii="Cambria Math" w:eastAsiaTheme="minorEastAsia" w:hAnsi="Cambria Math"/>
          </w:rPr>
          <m:t>= 0.9204×</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+6.8220</m:t>
        </m:r>
      </m:oMath>
    </w:p>
    <w:p w14:paraId="52200996" w14:textId="77777777" w:rsidR="00C151C6" w:rsidRDefault="00744B15" w:rsidP="00C151C6">
      <w:pPr>
        <w:keepNext/>
        <w:rPr>
          <w:del w:id="105" w:author="Dominik Messinger" w:date="2012-10-10T14:02:00Z"/>
        </w:rPr>
      </w:pPr>
      <w:del w:id="106" w:author="Dominik Messinger" w:date="2012-10-10T14:02:00Z">
        <w:r>
          <w:rPr>
            <w:noProof/>
          </w:rPr>
          <w:drawing>
            <wp:inline distT="0" distB="0" distL="0" distR="0" wp14:anchorId="321CA9F7" wp14:editId="10B146D8">
              <wp:extent cx="5486400" cy="2753833"/>
              <wp:effectExtent l="0" t="0" r="19050" b="27940"/>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del>
    </w:p>
    <w:p w14:paraId="50D18F4B" w14:textId="77777777" w:rsidR="00C151C6" w:rsidRDefault="00744B15" w:rsidP="00C151C6">
      <w:pPr>
        <w:keepNext/>
        <w:rPr>
          <w:ins w:id="107" w:author="Dominik Messinger" w:date="2012-10-10T14:02:00Z"/>
        </w:rPr>
      </w:pPr>
      <w:ins w:id="108" w:author="Dominik Messinger" w:date="2012-10-10T14:02:00Z">
        <w:r>
          <w:rPr>
            <w:noProof/>
          </w:rPr>
          <w:drawing>
            <wp:inline distT="0" distB="0" distL="0" distR="0" wp14:anchorId="57699EE7" wp14:editId="0A01E747">
              <wp:extent cx="5486400" cy="2753833"/>
              <wp:effectExtent l="0" t="0" r="19050" b="27940"/>
              <wp:docPr id="15" name="Diagramm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ins>
    </w:p>
    <w:p w14:paraId="127306A4" w14:textId="77777777" w:rsidR="006C0900" w:rsidRDefault="00C151C6" w:rsidP="00E00FD4">
      <w:pPr>
        <w:pStyle w:val="Beschriftung"/>
      </w:pPr>
      <w:bookmarkStart w:id="109" w:name="_Ref334460141"/>
      <w:r>
        <w:t xml:space="preserve">Figure </w:t>
      </w:r>
      <w:fldSimple w:instr=" SEQ Figure \* ARABIC ">
        <w:r w:rsidR="002A4246">
          <w:rPr>
            <w:noProof/>
          </w:rPr>
          <w:t>13</w:t>
        </w:r>
      </w:fldSimple>
      <w:bookmarkEnd w:id="109"/>
      <w:r>
        <w:t>: Application Package Size in relation to Deployment Time</w:t>
      </w:r>
    </w:p>
    <w:p w14:paraId="61D2859C" w14:textId="3C65B1ED" w:rsidR="00754567" w:rsidRDefault="000D67FB" w:rsidP="00754567">
      <w:r>
        <w:t>During</w:t>
      </w:r>
      <w:r w:rsidR="00754567">
        <w:t xml:space="preserve"> the experiments, a significant higher power level was measured on the mobile device during application transmission. Because Wi-Fi communication caused the major portion of total </w:t>
      </w:r>
      <w:r w:rsidR="00322487">
        <w:t>energy</w:t>
      </w:r>
      <w:r w:rsidR="00754567">
        <w:t xml:space="preserve"> consumption and application transmission time is in linear relation to package size, </w:t>
      </w:r>
      <w:r w:rsidR="00DD3D09">
        <w:t>there is</w:t>
      </w:r>
      <w:r w:rsidR="00754567">
        <w:t xml:space="preserve"> a linear dependence between package size and </w:t>
      </w:r>
      <w:r w:rsidR="00322487">
        <w:t>energy</w:t>
      </w:r>
      <w:r w:rsidR="00754567">
        <w:t xml:space="preserve"> consumption.</w:t>
      </w:r>
      <w:r w:rsidR="002E31C1">
        <w:t xml:space="preserve"> This linear dependence can be observed in </w:t>
      </w:r>
      <w:r w:rsidR="002E31C1">
        <w:fldChar w:fldCharType="begin"/>
      </w:r>
      <w:r w:rsidR="002E31C1">
        <w:instrText xml:space="preserve"> REF _Ref337644839 \h </w:instrText>
      </w:r>
      <w:r w:rsidR="002E31C1">
        <w:fldChar w:fldCharType="separate"/>
      </w:r>
      <w:r w:rsidR="002A4246">
        <w:t xml:space="preserve">Figure </w:t>
      </w:r>
      <w:r w:rsidR="002A4246">
        <w:rPr>
          <w:noProof/>
        </w:rPr>
        <w:t>14</w:t>
      </w:r>
      <w:r w:rsidR="002E31C1">
        <w:fldChar w:fldCharType="end"/>
      </w:r>
      <w:r w:rsidR="002E31C1">
        <w:t>.</w:t>
      </w:r>
    </w:p>
    <w:p w14:paraId="645CAF2D" w14:textId="77777777" w:rsidR="006A1297" w:rsidRDefault="006A1297" w:rsidP="00754567">
      <w:r>
        <w:t>The sample correlation coefficients are:</w:t>
      </w:r>
    </w:p>
    <w:p w14:paraId="52B934B4" w14:textId="77777777" w:rsidR="006A1297" w:rsidRDefault="00854750" w:rsidP="006A1297">
      <w:pPr>
        <w:jc w:val="center"/>
        <w:rPr>
          <w:rFonts w:eastAsiaTheme="minorEastAsia"/>
          <w:color w:val="000000"/>
        </w:rPr>
      </w:pPr>
      <m:oMathPara>
        <m:oMath>
          <m:sSub>
            <m:sSubPr>
              <m:ctrlPr>
                <w:rPr>
                  <w:rFonts w:ascii="Cambria Math" w:hAnsi="Cambria Math"/>
                  <w:i/>
                </w:rPr>
              </m:ctrlPr>
            </m:sSubPr>
            <m:e>
              <m:r>
                <w:rPr>
                  <w:rFonts w:ascii="Cambria Math" w:hAnsi="Cambria Math"/>
                </w:rPr>
                <m:t>r</m:t>
              </m:r>
            </m:e>
            <m:sub>
              <m:r>
                <w:rPr>
                  <w:rFonts w:ascii="Cambria Math" w:hAnsi="Cambria Math"/>
                </w:rPr>
                <m:t>size, energy</m:t>
              </m:r>
            </m:sub>
          </m:sSub>
          <m:r>
            <w:rPr>
              <w:rFonts w:ascii="Cambria Math" w:hAnsi="Cambria Math"/>
            </w:rPr>
            <m:t>(CDE,Ubuntu10.04)=0.95472387</m:t>
          </m:r>
        </m:oMath>
      </m:oMathPara>
    </w:p>
    <w:p w14:paraId="2627B1B0" w14:textId="77777777" w:rsidR="006A1297" w:rsidRDefault="00854750" w:rsidP="006A1297">
      <w:pPr>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size, energy</m:t>
              </m:r>
            </m:sub>
          </m:sSub>
          <m:r>
            <w:rPr>
              <w:rFonts w:ascii="Cambria Math" w:hAnsi="Cambria Math"/>
            </w:rPr>
            <m:t>(Cameyo,WinXP)=0.99929470</m:t>
          </m:r>
        </m:oMath>
      </m:oMathPara>
    </w:p>
    <w:p w14:paraId="5BD86DAD" w14:textId="77777777" w:rsidR="006A1297" w:rsidRDefault="006A1297" w:rsidP="006A1297">
      <w:pPr>
        <w:rPr>
          <w:rFonts w:eastAsiaTheme="minorEastAsia"/>
        </w:rPr>
      </w:pPr>
      <w:r>
        <w:rPr>
          <w:rFonts w:eastAsiaTheme="minorEastAsia"/>
        </w:rPr>
        <w:t xml:space="preserve">Linear regression: </w:t>
      </w:r>
    </w:p>
    <w:p w14:paraId="18F45D4B" w14:textId="77777777" w:rsidR="006A1297" w:rsidRPr="006A1297" w:rsidRDefault="006A1297" w:rsidP="006A1297">
      <w:pPr>
        <w:jc w:val="center"/>
        <w:rPr>
          <w:rFonts w:eastAsiaTheme="minorEastAsia"/>
        </w:rPr>
      </w:pPr>
      <w:r w:rsidRPr="006A1297">
        <w:t>CDE/Ubuntu 10.04:</w:t>
      </w:r>
      <w:r w:rsidRPr="006A1297">
        <w:tab/>
        <w:t xml:space="preserve"> </w:t>
      </w:r>
      <m:oMath>
        <m:sSub>
          <m:sSubPr>
            <m:ctrlPr>
              <w:rPr>
                <w:rFonts w:ascii="Cambria Math" w:eastAsiaTheme="minorEastAsia" w:hAnsi="Cambria Math"/>
                <w:i/>
              </w:rPr>
            </m:ctrlPr>
          </m:sSubPr>
          <m:e>
            <m:r>
              <w:rPr>
                <w:rFonts w:ascii="Cambria Math" w:eastAsiaTheme="minorEastAsia" w:hAnsi="Cambria Math"/>
              </w:rPr>
              <m:t>energy</m:t>
            </m:r>
          </m:e>
          <m:sub>
            <m:r>
              <w:rPr>
                <w:rFonts w:ascii="Cambria Math" w:eastAsiaTheme="minorEastAsia" w:hAnsi="Cambria Math"/>
              </w:rPr>
              <m:t>J</m:t>
            </m:r>
          </m:sub>
        </m:sSub>
        <m:r>
          <w:rPr>
            <w:rFonts w:ascii="Cambria Math" w:eastAsiaTheme="minorEastAsia" w:hAnsi="Cambria Math"/>
          </w:rPr>
          <m:t>= 0.7871×</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+6.6252</m:t>
        </m:r>
      </m:oMath>
    </w:p>
    <w:p w14:paraId="71ABB8BF" w14:textId="77777777" w:rsidR="006A1297" w:rsidRPr="00E57844" w:rsidRDefault="006A1297" w:rsidP="00E57844">
      <w:pPr>
        <w:jc w:val="center"/>
        <w:rPr>
          <w:rFonts w:eastAsiaTheme="minorEastAsia"/>
        </w:rPr>
      </w:pPr>
      <w:proofErr w:type="spellStart"/>
      <w:r w:rsidRPr="00FA1955">
        <w:t>Cameyo</w:t>
      </w:r>
      <w:proofErr w:type="spellEnd"/>
      <w:r w:rsidRPr="00FA1955">
        <w:t>/</w:t>
      </w:r>
      <w:proofErr w:type="spellStart"/>
      <w:r w:rsidRPr="00FA1955">
        <w:t>WinXP</w:t>
      </w:r>
      <w:proofErr w:type="spellEnd"/>
      <w:r w:rsidRPr="00FA1955">
        <w:t>:</w:t>
      </w:r>
      <w:r w:rsidRPr="00FA1955">
        <w:tab/>
        <w:t xml:space="preserve"> </w:t>
      </w:r>
      <m:oMath>
        <m:sSub>
          <m:sSubPr>
            <m:ctrlPr>
              <w:rPr>
                <w:rFonts w:ascii="Cambria Math" w:eastAsiaTheme="minorEastAsia" w:hAnsi="Cambria Math"/>
                <w:i/>
              </w:rPr>
            </m:ctrlPr>
          </m:sSubPr>
          <m:e>
            <m:r>
              <w:rPr>
                <w:rFonts w:ascii="Cambria Math" w:eastAsiaTheme="minorEastAsia" w:hAnsi="Cambria Math"/>
              </w:rPr>
              <m:t>energy</m:t>
            </m:r>
          </m:e>
          <m:sub>
            <m:r>
              <w:rPr>
                <w:rFonts w:ascii="Cambria Math" w:eastAsiaTheme="minorEastAsia" w:hAnsi="Cambria Math"/>
              </w:rPr>
              <m:t>J</m:t>
            </m:r>
          </m:sub>
        </m:sSub>
        <m:r>
          <w:rPr>
            <w:rFonts w:ascii="Cambria Math" w:eastAsiaTheme="minorEastAsia" w:hAnsi="Cambria Math"/>
          </w:rPr>
          <m:t>= 1.2738×</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+15.1870</m:t>
        </m:r>
      </m:oMath>
    </w:p>
    <w:p w14:paraId="7BF78556" w14:textId="77777777" w:rsidR="000A0DD3" w:rsidRDefault="00F776BF" w:rsidP="000A0DD3">
      <w:pPr>
        <w:keepNext/>
        <w:rPr>
          <w:del w:id="110" w:author="Dominik Messinger" w:date="2012-10-10T14:02:00Z"/>
        </w:rPr>
      </w:pPr>
      <w:del w:id="111" w:author="Dominik Messinger" w:date="2012-10-10T14:02:00Z">
        <w:r>
          <w:rPr>
            <w:noProof/>
          </w:rPr>
          <w:lastRenderedPageBreak/>
          <w:drawing>
            <wp:inline distT="0" distB="0" distL="0" distR="0" wp14:anchorId="61C32F46" wp14:editId="17F97403">
              <wp:extent cx="5486400" cy="3200400"/>
              <wp:effectExtent l="0" t="0" r="19050" b="19050"/>
              <wp:docPr id="12" name="Diagramm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del>
    </w:p>
    <w:p w14:paraId="63DB618F" w14:textId="77777777" w:rsidR="000A0DD3" w:rsidRDefault="00F776BF" w:rsidP="000A0DD3">
      <w:pPr>
        <w:keepNext/>
        <w:rPr>
          <w:ins w:id="112" w:author="Dominik Messinger" w:date="2012-10-10T14:02:00Z"/>
        </w:rPr>
      </w:pPr>
      <w:ins w:id="113" w:author="Dominik Messinger" w:date="2012-10-10T14:02:00Z">
        <w:r>
          <w:rPr>
            <w:noProof/>
          </w:rPr>
          <w:drawing>
            <wp:inline distT="0" distB="0" distL="0" distR="0" wp14:anchorId="06123CBA" wp14:editId="04B06C50">
              <wp:extent cx="5486400" cy="3200400"/>
              <wp:effectExtent l="0" t="0" r="19050" b="19050"/>
              <wp:docPr id="22" name="Diagramm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ins>
    </w:p>
    <w:p w14:paraId="723A939F" w14:textId="77777777" w:rsidR="00F776BF" w:rsidRPr="00F776BF" w:rsidRDefault="000A0DD3" w:rsidP="000A0DD3">
      <w:pPr>
        <w:pStyle w:val="Beschriftung"/>
      </w:pPr>
      <w:bookmarkStart w:id="114" w:name="_Ref337644839"/>
      <w:r>
        <w:t xml:space="preserve">Figure </w:t>
      </w:r>
      <w:fldSimple w:instr=" SEQ Figure \* ARABIC ">
        <w:r w:rsidR="002A4246">
          <w:rPr>
            <w:noProof/>
          </w:rPr>
          <w:t>14</w:t>
        </w:r>
      </w:fldSimple>
      <w:bookmarkEnd w:id="114"/>
      <w:r>
        <w:t xml:space="preserve">: </w:t>
      </w:r>
      <w:r w:rsidRPr="00B6386F">
        <w:t xml:space="preserve">Application Package Size in relation to </w:t>
      </w:r>
      <w:r w:rsidR="00322487">
        <w:t>Energy</w:t>
      </w:r>
      <w:r>
        <w:t xml:space="preserve"> Consumption</w:t>
      </w:r>
    </w:p>
    <w:p w14:paraId="4C3E3173" w14:textId="07CC4DA5" w:rsidR="006C0900" w:rsidRDefault="0027407E" w:rsidP="0027407E">
      <w:pPr>
        <w:pStyle w:val="berschrift3"/>
        <w:rPr>
          <w:rFonts w:eastAsiaTheme="minorEastAsia"/>
        </w:rPr>
      </w:pPr>
      <w:bookmarkStart w:id="115" w:name="_Toc337668002"/>
      <w:r>
        <w:rPr>
          <w:rFonts w:eastAsiaTheme="minorEastAsia"/>
        </w:rPr>
        <w:t xml:space="preserve">Comparison </w:t>
      </w:r>
      <w:r w:rsidR="001909C3">
        <w:rPr>
          <w:rFonts w:eastAsiaTheme="minorEastAsia"/>
        </w:rPr>
        <w:t>with</w:t>
      </w:r>
      <w:r>
        <w:rPr>
          <w:rFonts w:eastAsiaTheme="minorEastAsia"/>
        </w:rPr>
        <w:t xml:space="preserve"> VM Synthesis</w:t>
      </w:r>
      <w:bookmarkEnd w:id="115"/>
    </w:p>
    <w:p w14:paraId="08FBD7D5" w14:textId="47D4A25D" w:rsidR="00A5351B" w:rsidRDefault="00B65E2A" w:rsidP="00A5351B">
      <w:pPr>
        <w:rPr>
          <w:rFonts w:eastAsiaTheme="minorEastAsia"/>
        </w:rPr>
      </w:pPr>
      <w:r>
        <w:t xml:space="preserve">The VM synthesis cloudlet reference architecture has been evaluated in </w:t>
      </w:r>
      <w:sdt>
        <w:sdtPr>
          <w:id w:val="-1344165735"/>
          <w:citation/>
        </w:sdtPr>
        <w:sdtEndPr/>
        <w:sdtContent>
          <w:r>
            <w:fldChar w:fldCharType="begin"/>
          </w:r>
          <w:r w:rsidRPr="00B65E2A">
            <w:instrText xml:space="preserve"> CITATION Sim12 \l 1031 </w:instrText>
          </w:r>
          <w:r>
            <w:fldChar w:fldCharType="separate"/>
          </w:r>
          <w:r w:rsidR="002A4246" w:rsidRPr="002A4246">
            <w:rPr>
              <w:noProof/>
            </w:rPr>
            <w:t>[9]</w:t>
          </w:r>
          <w:r>
            <w:fldChar w:fldCharType="end"/>
          </w:r>
        </w:sdtContent>
      </w:sdt>
      <w:r>
        <w:t xml:space="preserve">. Like in </w:t>
      </w:r>
      <w:r w:rsidR="00AF045E">
        <w:t>the</w:t>
      </w:r>
      <w:r>
        <w:t xml:space="preserve"> application virtualization cloudlet implementation, the energy consumption and deployment time, or so-called “application ready time”, increases with the amount of data that is to be transferred to the cloudlet machine</w:t>
      </w:r>
      <w:r w:rsidR="00304952">
        <w:t xml:space="preserve">. Considering </w:t>
      </w:r>
      <w:r w:rsidR="00A5351B">
        <w:t>the numbers from the revised VM synthesis prototype evaluation (p. 18ff)</w:t>
      </w:r>
      <w:sdt>
        <w:sdtPr>
          <w:id w:val="-1437437759"/>
          <w:citation/>
        </w:sdtPr>
        <w:sdtEndPr/>
        <w:sdtContent>
          <w:r w:rsidR="00A5351B">
            <w:fldChar w:fldCharType="begin"/>
          </w:r>
          <w:r w:rsidR="00A5351B" w:rsidRPr="00A5351B">
            <w:instrText xml:space="preserve"> CITATION Sim12 \l 1031 </w:instrText>
          </w:r>
          <w:r w:rsidR="00A5351B">
            <w:fldChar w:fldCharType="separate"/>
          </w:r>
          <w:r w:rsidR="002A4246">
            <w:rPr>
              <w:noProof/>
            </w:rPr>
            <w:t xml:space="preserve"> </w:t>
          </w:r>
          <w:r w:rsidR="002A4246" w:rsidRPr="002A4246">
            <w:rPr>
              <w:noProof/>
            </w:rPr>
            <w:t>[9]</w:t>
          </w:r>
          <w:r w:rsidR="00A5351B">
            <w:fldChar w:fldCharType="end"/>
          </w:r>
        </w:sdtContent>
      </w:sdt>
      <w:r w:rsidR="00304952">
        <w:t>,</w:t>
      </w:r>
      <w:r w:rsidR="00A5351B">
        <w:t xml:space="preserve"> a linear regression analysis</w:t>
      </w:r>
      <w:r w:rsidR="00304952">
        <w:t xml:space="preserve"> shows</w:t>
      </w:r>
      <w:r w:rsidR="00A5351B">
        <w:t xml:space="preserve"> a relation of </w:t>
      </w:r>
      <m:oMath>
        <m:sSub>
          <m:sSubPr>
            <m:ctrlPr>
              <w:rPr>
                <w:rFonts w:ascii="Cambria Math" w:eastAsiaTheme="minorEastAsia" w:hAnsi="Cambria Math"/>
                <w:i/>
              </w:rPr>
            </m:ctrlPr>
          </m:sSubPr>
          <m:e>
            <m:r>
              <w:rPr>
                <w:rFonts w:ascii="Cambria Math" w:eastAsiaTheme="minorEastAsia" w:hAnsi="Cambria Math"/>
              </w:rPr>
              <m:t>energy</m:t>
            </m:r>
          </m:e>
          <m:sub>
            <m:r>
              <w:rPr>
                <w:rFonts w:ascii="Cambria Math" w:eastAsiaTheme="minorEastAsia" w:hAnsi="Cambria Math"/>
              </w:rPr>
              <m:t>J</m:t>
            </m:r>
          </m:sub>
        </m:sSub>
        <m:r>
          <w:rPr>
            <w:rFonts w:ascii="Cambria Math" w:eastAsiaTheme="minorEastAsia" w:hAnsi="Cambria Math"/>
          </w:rPr>
          <m:t>≈ 0.82×</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+7.93</m:t>
        </m:r>
      </m:oMath>
      <w:r w:rsidR="00A5351B">
        <w:rPr>
          <w:rFonts w:eastAsiaTheme="minorEastAsia"/>
        </w:rPr>
        <w:t xml:space="preserve"> </w:t>
      </w:r>
      <w:proofErr w:type="gramStart"/>
      <w:r w:rsidR="00A5351B">
        <w:rPr>
          <w:rFonts w:eastAsiaTheme="minorEastAsia"/>
        </w:rPr>
        <w:t xml:space="preserve">and </w:t>
      </w:r>
      <w:proofErr w:type="gramEnd"/>
      <m:oMath>
        <m:sSub>
          <m:sSubPr>
            <m:ctrlPr>
              <w:rPr>
                <w:rFonts w:ascii="Cambria Math" w:eastAsiaTheme="minorEastAsia" w:hAnsi="Cambria Math"/>
                <w:i/>
              </w:rPr>
            </m:ctrlPr>
          </m:sSubPr>
          <m:e>
            <m:r>
              <w:rPr>
                <w:rFonts w:ascii="Cambria Math" w:eastAsiaTheme="minorEastAsia" w:hAnsi="Cambria Math"/>
              </w:rPr>
              <m:t>time</m:t>
            </m:r>
          </m:e>
          <m:sub>
            <m:r>
              <w:rPr>
                <w:rFonts w:ascii="Cambria Math" w:eastAsiaTheme="minorEastAsia" w:hAnsi="Cambria Math"/>
              </w:rPr>
              <m:t>J</m:t>
            </m:r>
          </m:sub>
        </m:sSub>
        <m:r>
          <w:rPr>
            <w:rFonts w:ascii="Cambria Math" w:eastAsiaTheme="minorEastAsia" w:hAnsi="Cambria Math"/>
          </w:rPr>
          <m:t>≈ 0.68×</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+6.31</m:t>
        </m:r>
      </m:oMath>
      <w:r w:rsidR="00A5351B">
        <w:rPr>
          <w:rFonts w:eastAsiaTheme="minorEastAsia"/>
        </w:rPr>
        <w:t xml:space="preserve">. </w:t>
      </w:r>
      <w:r w:rsidR="00596262">
        <w:rPr>
          <w:rFonts w:eastAsiaTheme="minorEastAsia"/>
        </w:rPr>
        <w:t xml:space="preserve">Whereby </w:t>
      </w:r>
      <w:r w:rsidR="00A5351B">
        <w:rPr>
          <w:rFonts w:eastAsiaTheme="minorEastAsia"/>
        </w:rPr>
        <w:t>“</w:t>
      </w:r>
      <m:oMath>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oMath>
      <w:proofErr w:type="gramStart"/>
      <w:r w:rsidR="00596262">
        <w:rPr>
          <w:rFonts w:eastAsiaTheme="minorEastAsia"/>
        </w:rPr>
        <w:t xml:space="preserve">“ </w:t>
      </w:r>
      <w:r w:rsidR="00584EE5">
        <w:rPr>
          <w:rFonts w:eastAsiaTheme="minorEastAsia"/>
        </w:rPr>
        <w:t>is</w:t>
      </w:r>
      <w:proofErr w:type="gramEnd"/>
      <w:r w:rsidR="00584EE5">
        <w:rPr>
          <w:rFonts w:eastAsiaTheme="minorEastAsia"/>
        </w:rPr>
        <w:t xml:space="preserve"> the total amount of data, i.e. the sum of</w:t>
      </w:r>
      <w:r w:rsidR="00A5351B">
        <w:rPr>
          <w:rFonts w:eastAsiaTheme="minorEastAsia"/>
        </w:rPr>
        <w:t xml:space="preserve"> disk image overlay</w:t>
      </w:r>
      <w:r w:rsidR="00584EE5">
        <w:rPr>
          <w:rFonts w:eastAsiaTheme="minorEastAsia"/>
        </w:rPr>
        <w:t xml:space="preserve"> size</w:t>
      </w:r>
      <w:r w:rsidR="00A5351B">
        <w:rPr>
          <w:rFonts w:eastAsiaTheme="minorEastAsia"/>
        </w:rPr>
        <w:t xml:space="preserve"> and memory overlay</w:t>
      </w:r>
      <w:r w:rsidR="00584EE5">
        <w:rPr>
          <w:rFonts w:eastAsiaTheme="minorEastAsia"/>
        </w:rPr>
        <w:t xml:space="preserve"> size</w:t>
      </w:r>
      <w:r w:rsidR="00A5351B">
        <w:rPr>
          <w:rFonts w:eastAsiaTheme="minorEastAsia"/>
        </w:rPr>
        <w:t>.</w:t>
      </w:r>
    </w:p>
    <w:p w14:paraId="4093ABB2" w14:textId="1402EE2D" w:rsidR="00A5351B" w:rsidRDefault="00C307C6" w:rsidP="00A5351B">
      <w:pPr>
        <w:rPr>
          <w:rFonts w:eastAsiaTheme="minorEastAsia"/>
        </w:rPr>
      </w:pPr>
      <w:r>
        <w:rPr>
          <w:rFonts w:eastAsiaTheme="minorEastAsia"/>
        </w:rPr>
        <w:t xml:space="preserve">As a consequence of </w:t>
      </w:r>
      <w:r w:rsidR="00304952">
        <w:rPr>
          <w:rFonts w:eastAsiaTheme="minorEastAsia"/>
        </w:rPr>
        <w:t>the</w:t>
      </w:r>
      <w:r>
        <w:rPr>
          <w:rFonts w:eastAsiaTheme="minorEastAsia"/>
        </w:rPr>
        <w:t xml:space="preserve"> experiments and the VM synthesis evaluation, a small</w:t>
      </w:r>
      <w:r w:rsidR="005155D6">
        <w:rPr>
          <w:rFonts w:eastAsiaTheme="minorEastAsia"/>
        </w:rPr>
        <w:t>er</w:t>
      </w:r>
      <w:r>
        <w:rPr>
          <w:rFonts w:eastAsiaTheme="minorEastAsia"/>
        </w:rPr>
        <w:t xml:space="preserve"> package for transfer can </w:t>
      </w:r>
      <w:r w:rsidR="00FF4342">
        <w:rPr>
          <w:rFonts w:eastAsiaTheme="minorEastAsia"/>
        </w:rPr>
        <w:t xml:space="preserve">drastically </w:t>
      </w:r>
      <w:r w:rsidR="00584EE5">
        <w:rPr>
          <w:rFonts w:eastAsiaTheme="minorEastAsia"/>
        </w:rPr>
        <w:t>de</w:t>
      </w:r>
      <w:r>
        <w:rPr>
          <w:rFonts w:eastAsiaTheme="minorEastAsia"/>
        </w:rPr>
        <w:t>crease the deployment time and energy consumption for cloudlet</w:t>
      </w:r>
      <w:r w:rsidR="006C74B9">
        <w:rPr>
          <w:rFonts w:eastAsiaTheme="minorEastAsia"/>
        </w:rPr>
        <w:t>-</w:t>
      </w:r>
      <w:r>
        <w:rPr>
          <w:rFonts w:eastAsiaTheme="minorEastAsia"/>
        </w:rPr>
        <w:t>based cyber foraging.</w:t>
      </w:r>
      <w:r w:rsidR="0074230E">
        <w:rPr>
          <w:rFonts w:eastAsiaTheme="minorEastAsia"/>
        </w:rPr>
        <w:t xml:space="preserve"> Using the software from the VM synthesis implementation</w:t>
      </w:r>
      <w:r w:rsidR="00304952">
        <w:rPr>
          <w:rFonts w:eastAsiaTheme="minorEastAsia"/>
        </w:rPr>
        <w:t>,</w:t>
      </w:r>
      <w:r w:rsidR="0074230E">
        <w:rPr>
          <w:rFonts w:eastAsiaTheme="minorEastAsia"/>
        </w:rPr>
        <w:t xml:space="preserve"> disk and memory overlays of the same application</w:t>
      </w:r>
      <w:r w:rsidR="002D2CCF">
        <w:rPr>
          <w:rFonts w:eastAsiaTheme="minorEastAsia"/>
        </w:rPr>
        <w:t>s</w:t>
      </w:r>
      <w:r w:rsidR="0074230E">
        <w:rPr>
          <w:rFonts w:eastAsiaTheme="minorEastAsia"/>
        </w:rPr>
        <w:t xml:space="preserve"> </w:t>
      </w:r>
      <w:r w:rsidR="002D2CCF">
        <w:rPr>
          <w:rFonts w:eastAsiaTheme="minorEastAsia"/>
        </w:rPr>
        <w:t>that we</w:t>
      </w:r>
      <w:r w:rsidR="00304952">
        <w:rPr>
          <w:rFonts w:eastAsiaTheme="minorEastAsia"/>
        </w:rPr>
        <w:t>re</w:t>
      </w:r>
      <w:r w:rsidR="002D2CCF">
        <w:rPr>
          <w:rFonts w:eastAsiaTheme="minorEastAsia"/>
        </w:rPr>
        <w:t xml:space="preserve"> used for evaluating the</w:t>
      </w:r>
      <w:r w:rsidR="0074230E">
        <w:rPr>
          <w:rFonts w:eastAsiaTheme="minorEastAsia"/>
        </w:rPr>
        <w:t xml:space="preserve"> application virtualization implementation</w:t>
      </w:r>
      <w:r w:rsidR="00304952">
        <w:rPr>
          <w:rFonts w:eastAsiaTheme="minorEastAsia"/>
        </w:rPr>
        <w:t xml:space="preserve"> were created</w:t>
      </w:r>
      <w:r w:rsidR="0074230E">
        <w:rPr>
          <w:rFonts w:eastAsiaTheme="minorEastAsia"/>
        </w:rPr>
        <w:t xml:space="preserve">. </w:t>
      </w:r>
      <w:r w:rsidR="000C3EA2">
        <w:rPr>
          <w:rFonts w:eastAsiaTheme="minorEastAsia"/>
        </w:rPr>
        <w:t>Hereby, 64-bit versions of Ubuntu 12.04 and Windows XP with Service Pack 2 were used</w:t>
      </w:r>
      <w:r w:rsidR="000850EB">
        <w:rPr>
          <w:rFonts w:eastAsiaTheme="minorEastAsia"/>
        </w:rPr>
        <w:t xml:space="preserve">. </w:t>
      </w:r>
      <w:r w:rsidR="00304952">
        <w:rPr>
          <w:rFonts w:eastAsiaTheme="minorEastAsia"/>
        </w:rPr>
        <w:t>It turns out that t</w:t>
      </w:r>
      <w:r w:rsidR="0074230E">
        <w:rPr>
          <w:rFonts w:eastAsiaTheme="minorEastAsia"/>
        </w:rPr>
        <w:t>he virtualized applications are significantly smaller in size than the</w:t>
      </w:r>
      <w:r w:rsidR="00392209">
        <w:rPr>
          <w:rFonts w:eastAsiaTheme="minorEastAsia"/>
        </w:rPr>
        <w:t xml:space="preserve"> combined</w:t>
      </w:r>
      <w:r w:rsidR="0074230E">
        <w:rPr>
          <w:rFonts w:eastAsiaTheme="minorEastAsia"/>
        </w:rPr>
        <w:t xml:space="preserve"> overlays</w:t>
      </w:r>
      <w:r w:rsidR="00847769">
        <w:rPr>
          <w:rFonts w:eastAsiaTheme="minorEastAsia"/>
        </w:rPr>
        <w:t xml:space="preserve">, cf. </w:t>
      </w:r>
      <w:r w:rsidR="00847769">
        <w:rPr>
          <w:rFonts w:eastAsiaTheme="minorEastAsia"/>
        </w:rPr>
        <w:fldChar w:fldCharType="begin"/>
      </w:r>
      <w:r w:rsidR="00847769">
        <w:rPr>
          <w:rFonts w:eastAsiaTheme="minorEastAsia"/>
        </w:rPr>
        <w:instrText xml:space="preserve"> REF _Ref335323241 \h </w:instrText>
      </w:r>
      <w:r w:rsidR="00847769">
        <w:rPr>
          <w:rFonts w:eastAsiaTheme="minorEastAsia"/>
        </w:rPr>
      </w:r>
      <w:r w:rsidR="00847769">
        <w:rPr>
          <w:rFonts w:eastAsiaTheme="minorEastAsia"/>
        </w:rPr>
        <w:fldChar w:fldCharType="separate"/>
      </w:r>
      <w:r w:rsidR="002A4246">
        <w:t xml:space="preserve">Table </w:t>
      </w:r>
      <w:r w:rsidR="002A4246">
        <w:rPr>
          <w:noProof/>
        </w:rPr>
        <w:t>4</w:t>
      </w:r>
      <w:r w:rsidR="00847769">
        <w:rPr>
          <w:rFonts w:eastAsiaTheme="minorEastAsia"/>
        </w:rPr>
        <w:fldChar w:fldCharType="end"/>
      </w:r>
      <w:r w:rsidR="0074230E">
        <w:rPr>
          <w:rFonts w:eastAsiaTheme="minorEastAsia"/>
        </w:rPr>
        <w:t xml:space="preserve">. Memory overlays tend to include </w:t>
      </w:r>
      <w:r w:rsidR="00E55B3A">
        <w:rPr>
          <w:rFonts w:eastAsiaTheme="minorEastAsia"/>
        </w:rPr>
        <w:t>data that is irrelevant to the application of interest, thus</w:t>
      </w:r>
      <w:r w:rsidR="0074230E">
        <w:rPr>
          <w:rFonts w:eastAsiaTheme="minorEastAsia"/>
        </w:rPr>
        <w:t xml:space="preserve"> </w:t>
      </w:r>
      <w:r w:rsidR="00E55B3A">
        <w:rPr>
          <w:rFonts w:eastAsiaTheme="minorEastAsia"/>
        </w:rPr>
        <w:t>leading</w:t>
      </w:r>
      <w:r w:rsidR="0074230E">
        <w:rPr>
          <w:rFonts w:eastAsiaTheme="minorEastAsia"/>
        </w:rPr>
        <w:t xml:space="preserve"> </w:t>
      </w:r>
      <w:r w:rsidR="00E55B3A">
        <w:rPr>
          <w:rFonts w:eastAsiaTheme="minorEastAsia"/>
        </w:rPr>
        <w:t xml:space="preserve">to an increased </w:t>
      </w:r>
      <w:r w:rsidR="0074230E">
        <w:rPr>
          <w:rFonts w:eastAsiaTheme="minorEastAsia"/>
        </w:rPr>
        <w:t>file size.</w:t>
      </w:r>
      <w:r w:rsidR="001B4EBE">
        <w:rPr>
          <w:rFonts w:eastAsiaTheme="minorEastAsia"/>
        </w:rPr>
        <w:t xml:space="preserve"> Therefore, the application virtualization strategy outperforms VM synthesis in terms of fast deployment and low energy consumption.</w:t>
      </w:r>
    </w:p>
    <w:p w14:paraId="7C2E90AB" w14:textId="77777777" w:rsidR="004A5AA3" w:rsidRDefault="004A5AA3" w:rsidP="004A5AA3">
      <w:pPr>
        <w:pStyle w:val="Beschriftung"/>
        <w:keepNext/>
      </w:pPr>
      <w:bookmarkStart w:id="116" w:name="_Ref335323241"/>
      <w:r>
        <w:lastRenderedPageBreak/>
        <w:t xml:space="preserve">Table </w:t>
      </w:r>
      <w:fldSimple w:instr=" SEQ Table \* ARABIC ">
        <w:r w:rsidR="002A4246">
          <w:rPr>
            <w:noProof/>
          </w:rPr>
          <w:t>4</w:t>
        </w:r>
      </w:fldSimple>
      <w:bookmarkEnd w:id="116"/>
      <w:r>
        <w:t>: File Sizes of Application Virtualization vs</w:t>
      </w:r>
      <w:r w:rsidR="00847769">
        <w:t>.</w:t>
      </w:r>
      <w:r>
        <w:t xml:space="preserve"> VM Synthesis</w:t>
      </w:r>
    </w:p>
    <w:tbl>
      <w:tblPr>
        <w:tblStyle w:val="Tabellenraster"/>
        <w:tblW w:w="9516" w:type="dxa"/>
        <w:tblLayout w:type="fixed"/>
        <w:tblLook w:val="04A0" w:firstRow="1" w:lastRow="0" w:firstColumn="1" w:lastColumn="0" w:noHBand="0" w:noVBand="1"/>
      </w:tblPr>
      <w:tblGrid>
        <w:gridCol w:w="1567"/>
        <w:gridCol w:w="1093"/>
        <w:gridCol w:w="1276"/>
        <w:gridCol w:w="1134"/>
        <w:gridCol w:w="1275"/>
        <w:gridCol w:w="1418"/>
        <w:gridCol w:w="1753"/>
      </w:tblGrid>
      <w:tr w:rsidR="002C1896" w14:paraId="26325EE8" w14:textId="77777777" w:rsidTr="00E82A7D">
        <w:trPr>
          <w:trHeight w:val="284"/>
        </w:trPr>
        <w:tc>
          <w:tcPr>
            <w:tcW w:w="1567" w:type="dxa"/>
            <w:tcBorders>
              <w:right w:val="single" w:sz="18" w:space="0" w:color="auto"/>
            </w:tcBorders>
          </w:tcPr>
          <w:p w14:paraId="6A578D45" w14:textId="77777777" w:rsidR="002C1896" w:rsidRDefault="002C1896" w:rsidP="00E82A7D">
            <w:pPr>
              <w:rPr>
                <w:rFonts w:eastAsiaTheme="minorEastAsia"/>
              </w:rPr>
            </w:pPr>
          </w:p>
        </w:tc>
        <w:tc>
          <w:tcPr>
            <w:tcW w:w="2369" w:type="dxa"/>
            <w:gridSpan w:val="2"/>
            <w:tcBorders>
              <w:left w:val="single" w:sz="18" w:space="0" w:color="auto"/>
              <w:right w:val="single" w:sz="18" w:space="0" w:color="auto"/>
            </w:tcBorders>
            <w:vAlign w:val="center"/>
          </w:tcPr>
          <w:p w14:paraId="3BD378E4" w14:textId="77777777" w:rsidR="002C1896" w:rsidRPr="004A5AA3" w:rsidRDefault="002C1896" w:rsidP="00E82A7D">
            <w:pPr>
              <w:jc w:val="center"/>
              <w:rPr>
                <w:rFonts w:eastAsiaTheme="minorEastAsia"/>
                <w:b/>
              </w:rPr>
            </w:pPr>
            <w:r>
              <w:rPr>
                <w:rFonts w:eastAsiaTheme="minorEastAsia"/>
                <w:b/>
              </w:rPr>
              <w:t>NULL</w:t>
            </w:r>
          </w:p>
        </w:tc>
        <w:tc>
          <w:tcPr>
            <w:tcW w:w="1134" w:type="dxa"/>
            <w:tcBorders>
              <w:left w:val="single" w:sz="18" w:space="0" w:color="auto"/>
              <w:right w:val="single" w:sz="18" w:space="0" w:color="auto"/>
            </w:tcBorders>
            <w:vAlign w:val="center"/>
          </w:tcPr>
          <w:p w14:paraId="3AD1A117" w14:textId="77777777" w:rsidR="002C1896" w:rsidRPr="004A5AA3" w:rsidRDefault="002C1896" w:rsidP="00E82A7D">
            <w:pPr>
              <w:jc w:val="center"/>
              <w:rPr>
                <w:rFonts w:eastAsiaTheme="minorEastAsia"/>
                <w:b/>
              </w:rPr>
            </w:pPr>
            <w:r>
              <w:rPr>
                <w:rFonts w:eastAsiaTheme="minorEastAsia"/>
                <w:b/>
              </w:rPr>
              <w:t>Object</w:t>
            </w:r>
          </w:p>
        </w:tc>
        <w:tc>
          <w:tcPr>
            <w:tcW w:w="2693" w:type="dxa"/>
            <w:gridSpan w:val="2"/>
            <w:tcBorders>
              <w:left w:val="single" w:sz="18" w:space="0" w:color="auto"/>
              <w:right w:val="single" w:sz="18" w:space="0" w:color="auto"/>
            </w:tcBorders>
            <w:vAlign w:val="center"/>
          </w:tcPr>
          <w:p w14:paraId="171DB62A" w14:textId="77777777" w:rsidR="002C1896" w:rsidRPr="004A5AA3" w:rsidRDefault="002C1896" w:rsidP="00E82A7D">
            <w:pPr>
              <w:jc w:val="center"/>
              <w:rPr>
                <w:rFonts w:eastAsiaTheme="minorEastAsia"/>
                <w:b/>
              </w:rPr>
            </w:pPr>
            <w:r>
              <w:rPr>
                <w:rFonts w:eastAsiaTheme="minorEastAsia"/>
                <w:b/>
              </w:rPr>
              <w:t>Speech</w:t>
            </w:r>
          </w:p>
        </w:tc>
        <w:tc>
          <w:tcPr>
            <w:tcW w:w="1753" w:type="dxa"/>
            <w:tcBorders>
              <w:left w:val="single" w:sz="18" w:space="0" w:color="auto"/>
            </w:tcBorders>
            <w:vAlign w:val="center"/>
          </w:tcPr>
          <w:p w14:paraId="69E235AF" w14:textId="77777777" w:rsidR="002C1896" w:rsidRPr="004A5AA3" w:rsidRDefault="002C1896" w:rsidP="00E82A7D">
            <w:pPr>
              <w:jc w:val="center"/>
              <w:rPr>
                <w:rFonts w:eastAsiaTheme="minorEastAsia"/>
                <w:b/>
              </w:rPr>
            </w:pPr>
            <w:r>
              <w:rPr>
                <w:rFonts w:eastAsiaTheme="minorEastAsia"/>
                <w:b/>
              </w:rPr>
              <w:t>Face</w:t>
            </w:r>
          </w:p>
        </w:tc>
      </w:tr>
      <w:tr w:rsidR="002C1896" w14:paraId="34F94801" w14:textId="77777777" w:rsidTr="00E82A7D">
        <w:trPr>
          <w:trHeight w:val="284"/>
        </w:trPr>
        <w:tc>
          <w:tcPr>
            <w:tcW w:w="1567" w:type="dxa"/>
            <w:tcBorders>
              <w:right w:val="single" w:sz="18" w:space="0" w:color="auto"/>
            </w:tcBorders>
            <w:vAlign w:val="center"/>
          </w:tcPr>
          <w:p w14:paraId="756FA612" w14:textId="77777777" w:rsidR="002C1896" w:rsidRDefault="002C1896" w:rsidP="00E82A7D">
            <w:pPr>
              <w:jc w:val="right"/>
              <w:rPr>
                <w:rFonts w:eastAsiaTheme="minorEastAsia"/>
              </w:rPr>
            </w:pPr>
          </w:p>
        </w:tc>
        <w:tc>
          <w:tcPr>
            <w:tcW w:w="1093" w:type="dxa"/>
            <w:tcBorders>
              <w:left w:val="single" w:sz="18" w:space="0" w:color="auto"/>
            </w:tcBorders>
            <w:vAlign w:val="center"/>
          </w:tcPr>
          <w:p w14:paraId="5742FECB" w14:textId="77777777" w:rsidR="002C1896" w:rsidRDefault="002C1896" w:rsidP="00E82A7D">
            <w:pPr>
              <w:jc w:val="center"/>
              <w:rPr>
                <w:rFonts w:eastAsiaTheme="minorEastAsia"/>
              </w:rPr>
            </w:pPr>
            <w:r>
              <w:rPr>
                <w:rFonts w:eastAsiaTheme="minorEastAsia"/>
              </w:rPr>
              <w:t>Linux</w:t>
            </w:r>
          </w:p>
        </w:tc>
        <w:tc>
          <w:tcPr>
            <w:tcW w:w="1276" w:type="dxa"/>
            <w:tcBorders>
              <w:right w:val="single" w:sz="18" w:space="0" w:color="auto"/>
            </w:tcBorders>
            <w:vAlign w:val="center"/>
          </w:tcPr>
          <w:p w14:paraId="40358E22" w14:textId="77777777" w:rsidR="002C1896" w:rsidRDefault="002C1896" w:rsidP="00E82A7D">
            <w:pPr>
              <w:jc w:val="center"/>
              <w:rPr>
                <w:rFonts w:eastAsiaTheme="minorEastAsia"/>
              </w:rPr>
            </w:pPr>
            <w:r>
              <w:rPr>
                <w:rFonts w:eastAsiaTheme="minorEastAsia"/>
              </w:rPr>
              <w:t>Windows</w:t>
            </w:r>
          </w:p>
        </w:tc>
        <w:tc>
          <w:tcPr>
            <w:tcW w:w="1134" w:type="dxa"/>
            <w:tcBorders>
              <w:left w:val="single" w:sz="18" w:space="0" w:color="auto"/>
              <w:right w:val="single" w:sz="18" w:space="0" w:color="auto"/>
            </w:tcBorders>
            <w:vAlign w:val="center"/>
          </w:tcPr>
          <w:p w14:paraId="619A86C4" w14:textId="77777777" w:rsidR="002C1896" w:rsidRDefault="002C1896" w:rsidP="00E82A7D">
            <w:pPr>
              <w:jc w:val="center"/>
            </w:pPr>
            <w:r>
              <w:t>Linux</w:t>
            </w:r>
          </w:p>
        </w:tc>
        <w:tc>
          <w:tcPr>
            <w:tcW w:w="1275" w:type="dxa"/>
            <w:tcBorders>
              <w:left w:val="single" w:sz="18" w:space="0" w:color="auto"/>
            </w:tcBorders>
            <w:vAlign w:val="center"/>
          </w:tcPr>
          <w:p w14:paraId="0030F3EF" w14:textId="77777777" w:rsidR="002C1896" w:rsidRDefault="002C1896" w:rsidP="00E82A7D">
            <w:pPr>
              <w:jc w:val="center"/>
            </w:pPr>
            <w:r>
              <w:t>Linux</w:t>
            </w:r>
          </w:p>
        </w:tc>
        <w:tc>
          <w:tcPr>
            <w:tcW w:w="1418" w:type="dxa"/>
            <w:tcBorders>
              <w:right w:val="single" w:sz="18" w:space="0" w:color="auto"/>
            </w:tcBorders>
            <w:vAlign w:val="center"/>
          </w:tcPr>
          <w:p w14:paraId="710ACC6C" w14:textId="77777777" w:rsidR="002C1896" w:rsidRDefault="002C1896" w:rsidP="00E82A7D">
            <w:pPr>
              <w:jc w:val="center"/>
            </w:pPr>
            <w:r>
              <w:t>Windows</w:t>
            </w:r>
          </w:p>
        </w:tc>
        <w:tc>
          <w:tcPr>
            <w:tcW w:w="1753" w:type="dxa"/>
            <w:tcBorders>
              <w:left w:val="single" w:sz="18" w:space="0" w:color="auto"/>
            </w:tcBorders>
            <w:vAlign w:val="center"/>
          </w:tcPr>
          <w:p w14:paraId="465138B5" w14:textId="77777777" w:rsidR="002C1896" w:rsidRDefault="002C1896" w:rsidP="00E82A7D">
            <w:pPr>
              <w:jc w:val="center"/>
              <w:rPr>
                <w:rFonts w:eastAsiaTheme="minorEastAsia"/>
              </w:rPr>
            </w:pPr>
            <w:r>
              <w:rPr>
                <w:rFonts w:eastAsiaTheme="minorEastAsia"/>
              </w:rPr>
              <w:t>Windows</w:t>
            </w:r>
          </w:p>
        </w:tc>
      </w:tr>
      <w:tr w:rsidR="002C1896" w14:paraId="33146EE6" w14:textId="77777777" w:rsidTr="00E82A7D">
        <w:trPr>
          <w:trHeight w:val="908"/>
        </w:trPr>
        <w:tc>
          <w:tcPr>
            <w:tcW w:w="1567" w:type="dxa"/>
            <w:tcBorders>
              <w:right w:val="single" w:sz="18" w:space="0" w:color="auto"/>
            </w:tcBorders>
            <w:vAlign w:val="center"/>
          </w:tcPr>
          <w:p w14:paraId="5A4C1671" w14:textId="77777777" w:rsidR="002C1896" w:rsidRDefault="002C1896" w:rsidP="00E82A7D">
            <w:pPr>
              <w:jc w:val="right"/>
              <w:rPr>
                <w:rFonts w:eastAsiaTheme="minorEastAsia"/>
              </w:rPr>
            </w:pPr>
            <w:r>
              <w:rPr>
                <w:rFonts w:eastAsiaTheme="minorEastAsia"/>
              </w:rPr>
              <w:t>Compressed virtualized application</w:t>
            </w:r>
          </w:p>
        </w:tc>
        <w:tc>
          <w:tcPr>
            <w:tcW w:w="1093" w:type="dxa"/>
            <w:tcBorders>
              <w:left w:val="single" w:sz="18" w:space="0" w:color="auto"/>
            </w:tcBorders>
            <w:vAlign w:val="center"/>
          </w:tcPr>
          <w:p w14:paraId="3405E337" w14:textId="77777777" w:rsidR="002C1896" w:rsidRDefault="002C1896" w:rsidP="00E82A7D">
            <w:pPr>
              <w:jc w:val="center"/>
              <w:rPr>
                <w:rFonts w:eastAsiaTheme="minorEastAsia"/>
              </w:rPr>
            </w:pPr>
            <w:r>
              <w:rPr>
                <w:rFonts w:eastAsiaTheme="minorEastAsia"/>
              </w:rPr>
              <w:t>1.1 MB</w:t>
            </w:r>
          </w:p>
        </w:tc>
        <w:tc>
          <w:tcPr>
            <w:tcW w:w="1276" w:type="dxa"/>
            <w:tcBorders>
              <w:right w:val="single" w:sz="18" w:space="0" w:color="auto"/>
            </w:tcBorders>
            <w:vAlign w:val="center"/>
          </w:tcPr>
          <w:p w14:paraId="60EA799D" w14:textId="77777777" w:rsidR="002C1896" w:rsidRDefault="002C1896" w:rsidP="00E82A7D">
            <w:pPr>
              <w:jc w:val="center"/>
              <w:rPr>
                <w:rFonts w:eastAsiaTheme="minorEastAsia"/>
              </w:rPr>
            </w:pPr>
            <w:r>
              <w:rPr>
                <w:rFonts w:eastAsiaTheme="minorEastAsia"/>
              </w:rPr>
              <w:t>0.9 MB</w:t>
            </w:r>
          </w:p>
        </w:tc>
        <w:tc>
          <w:tcPr>
            <w:tcW w:w="1134" w:type="dxa"/>
            <w:tcBorders>
              <w:left w:val="single" w:sz="18" w:space="0" w:color="auto"/>
              <w:right w:val="single" w:sz="18" w:space="0" w:color="auto"/>
            </w:tcBorders>
            <w:vAlign w:val="center"/>
          </w:tcPr>
          <w:p w14:paraId="1E486490" w14:textId="77777777" w:rsidR="002C1896" w:rsidRDefault="002C1896" w:rsidP="00E82A7D">
            <w:pPr>
              <w:jc w:val="center"/>
            </w:pPr>
            <w:r>
              <w:t>28.5 MB</w:t>
            </w:r>
          </w:p>
        </w:tc>
        <w:tc>
          <w:tcPr>
            <w:tcW w:w="1275" w:type="dxa"/>
            <w:tcBorders>
              <w:left w:val="single" w:sz="18" w:space="0" w:color="auto"/>
            </w:tcBorders>
            <w:vAlign w:val="center"/>
          </w:tcPr>
          <w:p w14:paraId="5A46AAB3" w14:textId="77777777" w:rsidR="002C1896" w:rsidRDefault="002C1896" w:rsidP="00E82A7D">
            <w:pPr>
              <w:jc w:val="center"/>
            </w:pPr>
            <w:r>
              <w:t>67.7 MB</w:t>
            </w:r>
          </w:p>
        </w:tc>
        <w:tc>
          <w:tcPr>
            <w:tcW w:w="1418" w:type="dxa"/>
            <w:tcBorders>
              <w:right w:val="single" w:sz="18" w:space="0" w:color="auto"/>
            </w:tcBorders>
            <w:vAlign w:val="center"/>
          </w:tcPr>
          <w:p w14:paraId="640F6C51" w14:textId="77777777" w:rsidR="002C1896" w:rsidRDefault="002C1896" w:rsidP="00E82A7D">
            <w:pPr>
              <w:jc w:val="center"/>
            </w:pPr>
            <w:r>
              <w:t>65.4 MB</w:t>
            </w:r>
          </w:p>
        </w:tc>
        <w:tc>
          <w:tcPr>
            <w:tcW w:w="1753" w:type="dxa"/>
            <w:tcBorders>
              <w:left w:val="single" w:sz="18" w:space="0" w:color="auto"/>
            </w:tcBorders>
            <w:vAlign w:val="center"/>
          </w:tcPr>
          <w:p w14:paraId="3EBB50B8" w14:textId="77777777" w:rsidR="002C1896" w:rsidRDefault="002C1896" w:rsidP="00E82A7D">
            <w:pPr>
              <w:jc w:val="center"/>
              <w:rPr>
                <w:rFonts w:eastAsiaTheme="minorEastAsia"/>
              </w:rPr>
            </w:pPr>
            <w:r>
              <w:rPr>
                <w:rFonts w:eastAsiaTheme="minorEastAsia"/>
              </w:rPr>
              <w:t>13.1 MB</w:t>
            </w:r>
          </w:p>
        </w:tc>
      </w:tr>
      <w:tr w:rsidR="002C1896" w14:paraId="617EFBE2" w14:textId="77777777" w:rsidTr="00E82A7D">
        <w:trPr>
          <w:trHeight w:val="586"/>
        </w:trPr>
        <w:tc>
          <w:tcPr>
            <w:tcW w:w="1567" w:type="dxa"/>
            <w:tcBorders>
              <w:right w:val="single" w:sz="18" w:space="0" w:color="auto"/>
            </w:tcBorders>
            <w:vAlign w:val="center"/>
          </w:tcPr>
          <w:p w14:paraId="31EF2F0B" w14:textId="77777777" w:rsidR="002C1896" w:rsidRDefault="002C1896" w:rsidP="00E82A7D">
            <w:pPr>
              <w:jc w:val="right"/>
              <w:rPr>
                <w:rFonts w:eastAsiaTheme="minorEastAsia"/>
              </w:rPr>
            </w:pPr>
            <w:r>
              <w:rPr>
                <w:rFonts w:eastAsiaTheme="minorEastAsia"/>
              </w:rPr>
              <w:t>Compressed disk overlay</w:t>
            </w:r>
          </w:p>
        </w:tc>
        <w:tc>
          <w:tcPr>
            <w:tcW w:w="1093" w:type="dxa"/>
            <w:tcBorders>
              <w:left w:val="single" w:sz="18" w:space="0" w:color="auto"/>
            </w:tcBorders>
            <w:vAlign w:val="center"/>
          </w:tcPr>
          <w:p w14:paraId="3FEC8965" w14:textId="77777777" w:rsidR="002C1896" w:rsidRDefault="002C1896" w:rsidP="00E82A7D">
            <w:pPr>
              <w:jc w:val="center"/>
              <w:rPr>
                <w:rFonts w:eastAsiaTheme="minorEastAsia"/>
              </w:rPr>
            </w:pPr>
            <w:r>
              <w:rPr>
                <w:rFonts w:eastAsiaTheme="minorEastAsia"/>
              </w:rPr>
              <w:t>0.1 MB</w:t>
            </w:r>
          </w:p>
        </w:tc>
        <w:tc>
          <w:tcPr>
            <w:tcW w:w="1276" w:type="dxa"/>
            <w:tcBorders>
              <w:right w:val="single" w:sz="18" w:space="0" w:color="auto"/>
            </w:tcBorders>
            <w:vAlign w:val="center"/>
          </w:tcPr>
          <w:p w14:paraId="705FBDB5" w14:textId="77777777" w:rsidR="002C1896" w:rsidRDefault="002C1896" w:rsidP="00E82A7D">
            <w:pPr>
              <w:jc w:val="center"/>
              <w:rPr>
                <w:rFonts w:eastAsiaTheme="minorEastAsia"/>
              </w:rPr>
            </w:pPr>
            <w:r>
              <w:rPr>
                <w:rFonts w:eastAsiaTheme="minorEastAsia"/>
              </w:rPr>
              <w:t>0.4 MB</w:t>
            </w:r>
          </w:p>
        </w:tc>
        <w:tc>
          <w:tcPr>
            <w:tcW w:w="1134" w:type="dxa"/>
            <w:tcBorders>
              <w:left w:val="single" w:sz="18" w:space="0" w:color="auto"/>
              <w:right w:val="single" w:sz="18" w:space="0" w:color="auto"/>
            </w:tcBorders>
            <w:vAlign w:val="center"/>
          </w:tcPr>
          <w:p w14:paraId="23FDB6AD" w14:textId="77777777" w:rsidR="002C1896" w:rsidRDefault="002C1896" w:rsidP="00E82A7D">
            <w:pPr>
              <w:jc w:val="center"/>
              <w:rPr>
                <w:rFonts w:eastAsiaTheme="minorEastAsia"/>
              </w:rPr>
            </w:pPr>
            <w:r>
              <w:rPr>
                <w:rFonts w:eastAsiaTheme="minorEastAsia"/>
              </w:rPr>
              <w:t>42.8 MB</w:t>
            </w:r>
          </w:p>
        </w:tc>
        <w:tc>
          <w:tcPr>
            <w:tcW w:w="1275" w:type="dxa"/>
            <w:tcBorders>
              <w:left w:val="single" w:sz="18" w:space="0" w:color="auto"/>
            </w:tcBorders>
            <w:vAlign w:val="center"/>
          </w:tcPr>
          <w:p w14:paraId="5755D04E" w14:textId="77777777" w:rsidR="002C1896" w:rsidRDefault="002C1896" w:rsidP="00E82A7D">
            <w:pPr>
              <w:jc w:val="center"/>
              <w:rPr>
                <w:rFonts w:eastAsiaTheme="minorEastAsia"/>
              </w:rPr>
            </w:pPr>
            <w:r>
              <w:rPr>
                <w:rFonts w:eastAsiaTheme="minorEastAsia"/>
              </w:rPr>
              <w:t>104.8 MB</w:t>
            </w:r>
          </w:p>
        </w:tc>
        <w:tc>
          <w:tcPr>
            <w:tcW w:w="1418" w:type="dxa"/>
            <w:tcBorders>
              <w:right w:val="single" w:sz="18" w:space="0" w:color="auto"/>
            </w:tcBorders>
            <w:vAlign w:val="center"/>
          </w:tcPr>
          <w:p w14:paraId="122528CA" w14:textId="77777777" w:rsidR="002C1896" w:rsidRDefault="002C1896" w:rsidP="00E82A7D">
            <w:pPr>
              <w:jc w:val="center"/>
              <w:rPr>
                <w:rFonts w:eastAsiaTheme="minorEastAsia"/>
              </w:rPr>
            </w:pPr>
            <w:r>
              <w:rPr>
                <w:rFonts w:eastAsiaTheme="minorEastAsia"/>
              </w:rPr>
              <w:t>113.7 MB</w:t>
            </w:r>
          </w:p>
        </w:tc>
        <w:tc>
          <w:tcPr>
            <w:tcW w:w="1753" w:type="dxa"/>
            <w:tcBorders>
              <w:left w:val="single" w:sz="18" w:space="0" w:color="auto"/>
            </w:tcBorders>
            <w:vAlign w:val="center"/>
          </w:tcPr>
          <w:p w14:paraId="369A88CD" w14:textId="77777777" w:rsidR="002C1896" w:rsidRDefault="002C1896" w:rsidP="00E82A7D">
            <w:pPr>
              <w:jc w:val="center"/>
              <w:rPr>
                <w:rFonts w:eastAsiaTheme="minorEastAsia"/>
              </w:rPr>
            </w:pPr>
            <w:r>
              <w:rPr>
                <w:rFonts w:eastAsiaTheme="minorEastAsia"/>
              </w:rPr>
              <w:t>33.5 MB</w:t>
            </w:r>
          </w:p>
        </w:tc>
      </w:tr>
      <w:tr w:rsidR="002C1896" w14:paraId="1E2961DD" w14:textId="77777777" w:rsidTr="00E82A7D">
        <w:trPr>
          <w:trHeight w:val="1191"/>
        </w:trPr>
        <w:tc>
          <w:tcPr>
            <w:tcW w:w="1567" w:type="dxa"/>
            <w:tcBorders>
              <w:right w:val="single" w:sz="18" w:space="0" w:color="auto"/>
            </w:tcBorders>
            <w:vAlign w:val="center"/>
          </w:tcPr>
          <w:p w14:paraId="5F91FE04" w14:textId="77777777" w:rsidR="002C1896" w:rsidRDefault="002C1896" w:rsidP="00E82A7D">
            <w:pPr>
              <w:jc w:val="right"/>
              <w:rPr>
                <w:rFonts w:eastAsiaTheme="minorEastAsia"/>
              </w:rPr>
            </w:pPr>
            <w:r>
              <w:rPr>
                <w:rFonts w:eastAsiaTheme="minorEastAsia"/>
              </w:rPr>
              <w:t>Compressed disk + memory overlay</w:t>
            </w:r>
          </w:p>
        </w:tc>
        <w:tc>
          <w:tcPr>
            <w:tcW w:w="1093" w:type="dxa"/>
            <w:tcBorders>
              <w:left w:val="single" w:sz="18" w:space="0" w:color="auto"/>
            </w:tcBorders>
            <w:vAlign w:val="center"/>
          </w:tcPr>
          <w:p w14:paraId="7ECAD563" w14:textId="77777777" w:rsidR="002C1896" w:rsidRDefault="002C1896" w:rsidP="00E82A7D">
            <w:pPr>
              <w:jc w:val="center"/>
              <w:rPr>
                <w:rFonts w:eastAsiaTheme="minorEastAsia"/>
              </w:rPr>
            </w:pPr>
            <w:r>
              <w:rPr>
                <w:rFonts w:eastAsiaTheme="minorEastAsia"/>
              </w:rPr>
              <w:t>21.2 MB</w:t>
            </w:r>
          </w:p>
        </w:tc>
        <w:tc>
          <w:tcPr>
            <w:tcW w:w="1276" w:type="dxa"/>
            <w:tcBorders>
              <w:right w:val="single" w:sz="18" w:space="0" w:color="auto"/>
            </w:tcBorders>
            <w:vAlign w:val="center"/>
          </w:tcPr>
          <w:p w14:paraId="4669336C" w14:textId="77777777" w:rsidR="002C1896" w:rsidRDefault="002C1896" w:rsidP="00E82A7D">
            <w:pPr>
              <w:jc w:val="center"/>
              <w:rPr>
                <w:rFonts w:eastAsiaTheme="minorEastAsia"/>
              </w:rPr>
            </w:pPr>
            <w:r>
              <w:rPr>
                <w:rFonts w:eastAsiaTheme="minorEastAsia"/>
              </w:rPr>
              <w:t>4.2 MB</w:t>
            </w:r>
          </w:p>
        </w:tc>
        <w:tc>
          <w:tcPr>
            <w:tcW w:w="1134" w:type="dxa"/>
            <w:tcBorders>
              <w:left w:val="single" w:sz="18" w:space="0" w:color="auto"/>
              <w:right w:val="single" w:sz="18" w:space="0" w:color="auto"/>
            </w:tcBorders>
            <w:vAlign w:val="center"/>
          </w:tcPr>
          <w:p w14:paraId="4CE684D5" w14:textId="77777777" w:rsidR="002C1896" w:rsidRDefault="002C1896" w:rsidP="00E82A7D">
            <w:pPr>
              <w:jc w:val="center"/>
              <w:rPr>
                <w:rFonts w:eastAsiaTheme="minorEastAsia"/>
              </w:rPr>
            </w:pPr>
            <w:r>
              <w:rPr>
                <w:rFonts w:eastAsiaTheme="minorEastAsia"/>
              </w:rPr>
              <w:t>144.5 MB</w:t>
            </w:r>
          </w:p>
        </w:tc>
        <w:tc>
          <w:tcPr>
            <w:tcW w:w="1275" w:type="dxa"/>
            <w:tcBorders>
              <w:left w:val="single" w:sz="18" w:space="0" w:color="auto"/>
            </w:tcBorders>
            <w:vAlign w:val="center"/>
          </w:tcPr>
          <w:p w14:paraId="4282CDF9" w14:textId="77777777" w:rsidR="002C1896" w:rsidRDefault="002C1896" w:rsidP="00E82A7D">
            <w:pPr>
              <w:jc w:val="center"/>
              <w:rPr>
                <w:rFonts w:eastAsiaTheme="minorEastAsia"/>
              </w:rPr>
            </w:pPr>
            <w:r>
              <w:rPr>
                <w:rFonts w:eastAsiaTheme="minorEastAsia"/>
              </w:rPr>
              <w:t>226.8 MB</w:t>
            </w:r>
          </w:p>
        </w:tc>
        <w:tc>
          <w:tcPr>
            <w:tcW w:w="1418" w:type="dxa"/>
            <w:tcBorders>
              <w:right w:val="single" w:sz="18" w:space="0" w:color="auto"/>
            </w:tcBorders>
            <w:vAlign w:val="center"/>
          </w:tcPr>
          <w:p w14:paraId="2F24A732" w14:textId="77777777" w:rsidR="002C1896" w:rsidRDefault="002C1896" w:rsidP="00E82A7D">
            <w:pPr>
              <w:jc w:val="center"/>
              <w:rPr>
                <w:rFonts w:eastAsiaTheme="minorEastAsia"/>
              </w:rPr>
            </w:pPr>
            <w:r>
              <w:rPr>
                <w:rFonts w:eastAsiaTheme="minorEastAsia"/>
              </w:rPr>
              <w:t>425.7 MB</w:t>
            </w:r>
          </w:p>
        </w:tc>
        <w:tc>
          <w:tcPr>
            <w:tcW w:w="1753" w:type="dxa"/>
            <w:tcBorders>
              <w:left w:val="single" w:sz="18" w:space="0" w:color="auto"/>
            </w:tcBorders>
            <w:vAlign w:val="center"/>
          </w:tcPr>
          <w:p w14:paraId="2C2EE58F" w14:textId="77777777" w:rsidR="002C1896" w:rsidRDefault="002C1896" w:rsidP="00E82A7D">
            <w:pPr>
              <w:jc w:val="center"/>
              <w:rPr>
                <w:rFonts w:eastAsiaTheme="minorEastAsia"/>
              </w:rPr>
            </w:pPr>
            <w:r>
              <w:rPr>
                <w:rFonts w:eastAsiaTheme="minorEastAsia"/>
              </w:rPr>
              <w:t>141.5 MB</w:t>
            </w:r>
          </w:p>
        </w:tc>
      </w:tr>
    </w:tbl>
    <w:p w14:paraId="64FB290D" w14:textId="77777777" w:rsidR="00FC70B3" w:rsidRPr="00A5351B" w:rsidRDefault="00FC70B3" w:rsidP="00A5351B">
      <w:pPr>
        <w:pStyle w:val="berschrift2"/>
        <w:rPr>
          <w:rFonts w:asciiTheme="minorHAnsi" w:eastAsiaTheme="minorEastAsia" w:hAnsiTheme="minorHAnsi" w:cstheme="minorBidi"/>
        </w:rPr>
      </w:pPr>
      <w:bookmarkStart w:id="117" w:name="_Toc337668003"/>
      <w:r>
        <w:t>Qualitative Analysis</w:t>
      </w:r>
      <w:bookmarkEnd w:id="117"/>
    </w:p>
    <w:p w14:paraId="1262B709" w14:textId="456AD0CE" w:rsidR="00BD51AC" w:rsidRDefault="00662F17" w:rsidP="00BD51AC">
      <w:r>
        <w:t>In the last section,</w:t>
      </w:r>
      <w:r w:rsidR="00A62DD0">
        <w:t xml:space="preserve"> the</w:t>
      </w:r>
      <w:r>
        <w:t xml:space="preserve"> </w:t>
      </w:r>
      <w:r w:rsidR="00304952">
        <w:t>performance of the</w:t>
      </w:r>
      <w:r>
        <w:t xml:space="preserve"> </w:t>
      </w:r>
      <w:r w:rsidR="00304952">
        <w:t>a</w:t>
      </w:r>
      <w:r>
        <w:t xml:space="preserve">pplication </w:t>
      </w:r>
      <w:r w:rsidR="00304952">
        <w:t>v</w:t>
      </w:r>
      <w:r>
        <w:t>irtualization cloudlet solution</w:t>
      </w:r>
      <w:r w:rsidR="00304952">
        <w:t xml:space="preserve"> has been evaluated</w:t>
      </w:r>
      <w:r>
        <w:t xml:space="preserve">. Therein, time and battery consumption </w:t>
      </w:r>
      <w:r w:rsidR="00752A94">
        <w:t>during the application deployment phase</w:t>
      </w:r>
      <w:r w:rsidR="00752A94">
        <w:t xml:space="preserve"> were compared with the VM synthesis solution</w:t>
      </w:r>
      <w:r>
        <w:t>. This section discusses qualitative aspects of both solutions and emphasizes their differences in respect of consequences to using one strategy or the other.</w:t>
      </w:r>
    </w:p>
    <w:p w14:paraId="7014898A" w14:textId="77777777" w:rsidR="00662F17" w:rsidRDefault="001B62AB" w:rsidP="00165128">
      <w:pPr>
        <w:pStyle w:val="berschrift3"/>
      </w:pPr>
      <w:bookmarkStart w:id="118" w:name="_Toc337668004"/>
      <w:r>
        <w:t xml:space="preserve">Coupling </w:t>
      </w:r>
      <w:r w:rsidR="00165128">
        <w:t xml:space="preserve">between </w:t>
      </w:r>
      <w:r>
        <w:t xml:space="preserve">Application </w:t>
      </w:r>
      <w:r w:rsidR="00165128">
        <w:t>and</w:t>
      </w:r>
      <w:r>
        <w:t xml:space="preserve"> Cloudlet</w:t>
      </w:r>
      <w:bookmarkEnd w:id="118"/>
    </w:p>
    <w:p w14:paraId="5EED78F4" w14:textId="52386A49" w:rsidR="00165128" w:rsidRDefault="009B120A" w:rsidP="00165128">
      <w:r>
        <w:t xml:space="preserve">For the provision of a </w:t>
      </w:r>
      <w:r w:rsidR="00725112">
        <w:t>general c</w:t>
      </w:r>
      <w:r>
        <w:t>loudlet infrastructure that is capable to serve a large variety of different applications, the coupling between the application and its respective cloudlet is significant. A loose coupling facilitates the setup of cloudlet hosts that can act as su</w:t>
      </w:r>
      <w:r w:rsidR="000528C8">
        <w:t xml:space="preserve">rrogates to </w:t>
      </w:r>
      <w:r w:rsidR="008E7239">
        <w:t>a large</w:t>
      </w:r>
      <w:r w:rsidR="005925D1">
        <w:t xml:space="preserve"> number</w:t>
      </w:r>
      <w:r w:rsidR="008E7239">
        <w:t xml:space="preserve"> of</w:t>
      </w:r>
      <w:r w:rsidR="009B4201">
        <w:t xml:space="preserve"> </w:t>
      </w:r>
      <w:r w:rsidR="000528C8">
        <w:t xml:space="preserve">offload ready </w:t>
      </w:r>
      <w:r w:rsidR="00917410">
        <w:t>applications. A tight coupling instead urges the cloudlet host to provide more special environments that fit the particular application.</w:t>
      </w:r>
      <w:r w:rsidR="00304717">
        <w:t xml:space="preserve"> </w:t>
      </w:r>
      <w:r w:rsidR="00304717" w:rsidRPr="00B360AF">
        <w:rPr>
          <w:rStyle w:val="Hervorhebung"/>
        </w:rPr>
        <w:t>Application Virtualization</w:t>
      </w:r>
      <w:r w:rsidR="00304717">
        <w:t xml:space="preserve"> aims to separate applications from the underlying operating system. It achieves its goal </w:t>
      </w:r>
      <w:r w:rsidR="00CA57AB">
        <w:t>insofar</w:t>
      </w:r>
      <w:r w:rsidR="00304717">
        <w:t xml:space="preserve"> as it offers </w:t>
      </w:r>
      <w:r w:rsidR="00CA57AB">
        <w:t>portability</w:t>
      </w:r>
      <w:r w:rsidR="00304717">
        <w:t xml:space="preserve"> across distribution boundaries; e.g. a CDE application runs on various Linux distributions without need to adapt the virtualized application.</w:t>
      </w:r>
      <w:r w:rsidR="008A651C">
        <w:t xml:space="preserve"> Such an application cannot, however, cross operating system </w:t>
      </w:r>
      <w:r w:rsidR="00AF7FD0">
        <w:t xml:space="preserve">family </w:t>
      </w:r>
      <w:r w:rsidR="008A651C">
        <w:t>boundaries</w:t>
      </w:r>
      <w:r w:rsidR="00AF7FD0">
        <w:t xml:space="preserve">; e.g. CDE does not run on Windows and </w:t>
      </w:r>
      <w:proofErr w:type="spellStart"/>
      <w:r w:rsidR="00AF7FD0">
        <w:t>Cameyo</w:t>
      </w:r>
      <w:proofErr w:type="spellEnd"/>
      <w:r w:rsidR="00AF7FD0">
        <w:t xml:space="preserve"> does not run on Linux.</w:t>
      </w:r>
      <w:r w:rsidR="00F64AB9">
        <w:t xml:space="preserve"> This limitation </w:t>
      </w:r>
      <w:r w:rsidR="00B178AD">
        <w:t xml:space="preserve">occurs </w:t>
      </w:r>
      <w:r w:rsidR="00606572">
        <w:t>because</w:t>
      </w:r>
      <w:r w:rsidR="00F64AB9">
        <w:t xml:space="preserve"> a virtualization runtime</w:t>
      </w:r>
      <w:r w:rsidR="00863B24">
        <w:t xml:space="preserve"> is bound to a special underlying set of system calls.</w:t>
      </w:r>
      <w:r w:rsidR="00B360AF">
        <w:t xml:space="preserve"> </w:t>
      </w:r>
      <w:r w:rsidR="00B360AF" w:rsidRPr="00481995">
        <w:rPr>
          <w:rStyle w:val="Hervorhebung"/>
        </w:rPr>
        <w:t>VM synthesis</w:t>
      </w:r>
      <w:r w:rsidR="00B360AF">
        <w:t xml:space="preserve">, on the contrary, </w:t>
      </w:r>
      <w:r w:rsidR="00481995">
        <w:t xml:space="preserve">requires </w:t>
      </w:r>
      <w:r w:rsidR="00FD19FC">
        <w:t>a target system</w:t>
      </w:r>
      <w:r w:rsidR="00481995">
        <w:t xml:space="preserve"> on the cloudlet that is binary equal to the source system on which the application ha</w:t>
      </w:r>
      <w:r w:rsidR="008353A4">
        <w:t>s been made ready for offload</w:t>
      </w:r>
      <w:r w:rsidR="00481995">
        <w:t>. The part that is being transferred to the cloudlet is the binary difference between two VM snapshots.</w:t>
      </w:r>
      <w:r w:rsidR="00B12DAC">
        <w:t xml:space="preserve"> Hence, in order to restore the final VM image, the cloudlet</w:t>
      </w:r>
      <w:r w:rsidR="00871BD2">
        <w:t xml:space="preserve"> host</w:t>
      </w:r>
      <w:r w:rsidR="00B12DAC">
        <w:t xml:space="preserve"> needs to own </w:t>
      </w:r>
      <w:r w:rsidR="00367569">
        <w:t xml:space="preserve">the first snapshot, i.e. the </w:t>
      </w:r>
      <w:r w:rsidR="00B12DAC">
        <w:t xml:space="preserve">base </w:t>
      </w:r>
      <w:r w:rsidR="00A120B6">
        <w:t>VM image</w:t>
      </w:r>
      <w:r w:rsidR="00367569">
        <w:t>,</w:t>
      </w:r>
      <w:r w:rsidR="00B12DAC">
        <w:t xml:space="preserve"> in advance.</w:t>
      </w:r>
    </w:p>
    <w:p w14:paraId="57461237" w14:textId="60DC51F3" w:rsidR="007A7331" w:rsidRDefault="005868AA" w:rsidP="005868AA">
      <w:r>
        <w:lastRenderedPageBreak/>
        <w:t>As a consequence</w:t>
      </w:r>
      <w:r w:rsidR="00871BD2">
        <w:t xml:space="preserve"> to the tight coupling between application and cloudlet</w:t>
      </w:r>
      <w:r>
        <w:t xml:space="preserve"> when using VM synthesis</w:t>
      </w:r>
      <w:r w:rsidR="008E7239">
        <w:t>, the mobile device requires the cloudlet host to have the correct base image. If this is not the case, the mo</w:t>
      </w:r>
      <w:r w:rsidR="009E3477">
        <w:t>bile client’s overlay cannot be applied</w:t>
      </w:r>
      <w:r w:rsidR="008E7239">
        <w:t xml:space="preserve">. </w:t>
      </w:r>
      <w:r w:rsidR="002014AD">
        <w:t xml:space="preserve">A possible workaround </w:t>
      </w:r>
      <w:r w:rsidR="007A7331">
        <w:t>is to let the</w:t>
      </w:r>
      <w:r w:rsidR="002014AD">
        <w:t xml:space="preserve"> mobile</w:t>
      </w:r>
      <w:r w:rsidR="007A7331">
        <w:t xml:space="preserve"> device</w:t>
      </w:r>
      <w:r w:rsidR="002014AD">
        <w:t xml:space="preserve"> transmit the complete</w:t>
      </w:r>
      <w:r w:rsidR="00B56867">
        <w:t xml:space="preserve"> final VM image.</w:t>
      </w:r>
      <w:r w:rsidR="008E7239">
        <w:t xml:space="preserve"> </w:t>
      </w:r>
      <w:r w:rsidR="00B56867">
        <w:t>But</w:t>
      </w:r>
      <w:r w:rsidR="006E4652">
        <w:t xml:space="preserve"> this would</w:t>
      </w:r>
      <w:r w:rsidR="00D31221">
        <w:t xml:space="preserve"> </w:t>
      </w:r>
      <w:r w:rsidR="008E7239">
        <w:t>lead to heavy costs regarding memory storage, deployment time and battery consumption because of the image’s large file size.</w:t>
      </w:r>
    </w:p>
    <w:p w14:paraId="36359F33" w14:textId="2CF0AC19" w:rsidR="005868AA" w:rsidRDefault="005868AA" w:rsidP="005868AA">
      <w:r>
        <w:t>However, if the mobile device transfers entire ready</w:t>
      </w:r>
      <w:r w:rsidR="004D7E75">
        <w:t>-</w:t>
      </w:r>
      <w:r>
        <w:t>to</w:t>
      </w:r>
      <w:r w:rsidR="004D7E75">
        <w:t>-</w:t>
      </w:r>
      <w:r>
        <w:t xml:space="preserve">use VM images, </w:t>
      </w:r>
      <w:r w:rsidR="00AF385C">
        <w:t>VM synthesis</w:t>
      </w:r>
      <w:r>
        <w:t xml:space="preserve"> </w:t>
      </w:r>
      <w:r w:rsidR="00AF385C">
        <w:t xml:space="preserve">can provide </w:t>
      </w:r>
      <w:r>
        <w:t>a</w:t>
      </w:r>
      <w:r w:rsidR="007A7331">
        <w:t xml:space="preserve"> </w:t>
      </w:r>
      <w:r>
        <w:t>loose</w:t>
      </w:r>
      <w:r w:rsidR="007A7331">
        <w:t>r</w:t>
      </w:r>
      <w:r>
        <w:t xml:space="preserve"> coupling</w:t>
      </w:r>
      <w:r w:rsidR="007A7331">
        <w:t xml:space="preserve"> </w:t>
      </w:r>
      <w:r w:rsidR="00D33EE5">
        <w:t>than</w:t>
      </w:r>
      <w:r w:rsidR="007A7331">
        <w:t xml:space="preserve"> application virtualization</w:t>
      </w:r>
      <w:r>
        <w:t xml:space="preserve"> because </w:t>
      </w:r>
      <w:r w:rsidR="00320C05">
        <w:t xml:space="preserve">the cloudlet </w:t>
      </w:r>
      <w:r>
        <w:t>only needs to run a hypervisor that can handle the transferred images.</w:t>
      </w:r>
    </w:p>
    <w:p w14:paraId="42292B7D" w14:textId="77777777" w:rsidR="00EB78B4" w:rsidRDefault="00EB78B4" w:rsidP="00EB78B4">
      <w:pPr>
        <w:pStyle w:val="berschrift3"/>
      </w:pPr>
      <w:bookmarkStart w:id="119" w:name="_Toc337668005"/>
      <w:proofErr w:type="spellStart"/>
      <w:r>
        <w:t>Patchability</w:t>
      </w:r>
      <w:proofErr w:type="spellEnd"/>
      <w:r>
        <w:t xml:space="preserve"> of the Target System</w:t>
      </w:r>
      <w:bookmarkEnd w:id="119"/>
    </w:p>
    <w:p w14:paraId="40762A95" w14:textId="62AE38A8" w:rsidR="005868AA" w:rsidRDefault="00620182" w:rsidP="005868AA">
      <w:r>
        <w:t>I</w:t>
      </w:r>
      <w:r w:rsidR="003C4966">
        <w:t>n the context of VM synthesis, b</w:t>
      </w:r>
      <w:r w:rsidR="005868AA">
        <w:t>ase VMs cannot be updated without invalidating overlay</w:t>
      </w:r>
      <w:r w:rsidR="00C96119">
        <w:t>s</w:t>
      </w:r>
      <w:r w:rsidR="005868AA">
        <w:t xml:space="preserve"> that refer to it. To provide a secure and stable system, regular updates are necessary, but updates require a </w:t>
      </w:r>
      <w:proofErr w:type="spellStart"/>
      <w:r w:rsidR="005868AA">
        <w:t>recomputation</w:t>
      </w:r>
      <w:proofErr w:type="spellEnd"/>
      <w:r w:rsidR="005868AA">
        <w:t xml:space="preserve"> of overlays. </w:t>
      </w:r>
      <w:r w:rsidR="00F26431">
        <w:t>T</w:t>
      </w:r>
      <w:r w:rsidR="005868AA">
        <w:t xml:space="preserve">he number of base VMs </w:t>
      </w:r>
      <w:r w:rsidR="00F7071D">
        <w:t>increases over time</w:t>
      </w:r>
      <w:r w:rsidR="00F26431">
        <w:t>. A</w:t>
      </w:r>
      <w:r w:rsidR="0007075D">
        <w:t>s th</w:t>
      </w:r>
      <w:r w:rsidR="00C431A8">
        <w:t>is</w:t>
      </w:r>
      <w:r w:rsidR="00F26431">
        <w:t xml:space="preserve"> number grows,</w:t>
      </w:r>
      <w:r w:rsidR="005868AA">
        <w:t xml:space="preserve"> the cloudlet infrastructur</w:t>
      </w:r>
      <w:r w:rsidR="00C32E0D">
        <w:t>e will get more scattered. Th</w:t>
      </w:r>
      <w:r w:rsidR="00EE678A">
        <w:t>is can lead to</w:t>
      </w:r>
      <w:r w:rsidR="00A45E24">
        <w:t xml:space="preserve"> outdated base VMs that</w:t>
      </w:r>
      <w:r w:rsidR="005868AA">
        <w:t xml:space="preserve"> </w:t>
      </w:r>
      <w:r w:rsidR="00EE678A">
        <w:t>have to be</w:t>
      </w:r>
      <w:r w:rsidR="00C32E0D">
        <w:t xml:space="preserve"> kept for legacy reasons.</w:t>
      </w:r>
      <w:r w:rsidR="005868AA">
        <w:t xml:space="preserve"> </w:t>
      </w:r>
      <w:r w:rsidR="0059553C">
        <w:t>Such would</w:t>
      </w:r>
      <w:r w:rsidR="00C32E0D">
        <w:t xml:space="preserve"> </w:t>
      </w:r>
      <w:r w:rsidR="0059553C">
        <w:t>enforce</w:t>
      </w:r>
      <w:r w:rsidR="005868AA">
        <w:t xml:space="preserve"> an infrastructure where</w:t>
      </w:r>
      <w:r w:rsidR="001B6168">
        <w:t xml:space="preserve"> the mobile client relies on the cloudlet</w:t>
      </w:r>
      <w:r w:rsidR="0069447B">
        <w:t xml:space="preserve"> to provide a rare</w:t>
      </w:r>
      <w:r w:rsidR="0059553C">
        <w:t xml:space="preserve"> base VM</w:t>
      </w:r>
      <w:r w:rsidR="005868AA">
        <w:t>. This contradic</w:t>
      </w:r>
      <w:r w:rsidR="00556E76">
        <w:t xml:space="preserve">ts the original idea of an easy to deploy cloudlet </w:t>
      </w:r>
      <w:r w:rsidR="005868AA">
        <w:t xml:space="preserve">that is general enough to </w:t>
      </w:r>
      <w:r w:rsidR="00556E76">
        <w:t>host</w:t>
      </w:r>
      <w:r w:rsidR="00EB137D">
        <w:t xml:space="preserve"> many</w:t>
      </w:r>
      <w:r w:rsidR="005868AA">
        <w:t xml:space="preserve"> applications.</w:t>
      </w:r>
    </w:p>
    <w:p w14:paraId="104C7D9C" w14:textId="450C234A" w:rsidR="005868AA" w:rsidRPr="005868AA" w:rsidRDefault="005868AA" w:rsidP="005868AA">
      <w:r>
        <w:t>Application virtualization enables the cl</w:t>
      </w:r>
      <w:r w:rsidR="00403770">
        <w:t xml:space="preserve">oudlet host to provide </w:t>
      </w:r>
      <w:r w:rsidR="00930763">
        <w:t xml:space="preserve">operating </w:t>
      </w:r>
      <w:r w:rsidR="00403770">
        <w:t>systems</w:t>
      </w:r>
      <w:r>
        <w:t xml:space="preserve"> that can be updated without affecting the execution of v</w:t>
      </w:r>
      <w:r w:rsidR="00883AEF">
        <w:t>irtualized applications. This remains</w:t>
      </w:r>
      <w:r>
        <w:t xml:space="preserve"> true as long as the updates do not conflict with the application virtualization runtime environment itself. The application virtualization runtime environment prevents such conflicts by relying only on very basic OS functionality. Such is indispensable because a virtualized application is only as portable as the underlying runtime environment.</w:t>
      </w:r>
    </w:p>
    <w:p w14:paraId="617B773A" w14:textId="77777777" w:rsidR="003F7F59" w:rsidRDefault="003F7F59" w:rsidP="00852809">
      <w:pPr>
        <w:pStyle w:val="berschrift3"/>
      </w:pPr>
      <w:bookmarkStart w:id="120" w:name="_Toc337668006"/>
      <w:r>
        <w:t>Range of Offload Ready Applications</w:t>
      </w:r>
      <w:bookmarkEnd w:id="120"/>
    </w:p>
    <w:p w14:paraId="5899D6B1" w14:textId="4F2CDD9F" w:rsidR="009112AC" w:rsidRDefault="003F7F59" w:rsidP="003F7F59">
      <w:r>
        <w:t xml:space="preserve">Like the authors of CDE explain, </w:t>
      </w:r>
      <w:r w:rsidR="001115DF">
        <w:t xml:space="preserve">applications </w:t>
      </w:r>
      <w:r w:rsidR="008930DC">
        <w:t>“</w:t>
      </w:r>
      <w:r w:rsidR="001115DF">
        <w:t>t</w:t>
      </w:r>
      <w:r w:rsidR="006355A4">
        <w:t xml:space="preserve">hat </w:t>
      </w:r>
      <w:r w:rsidR="008930DC">
        <w:t>require</w:t>
      </w:r>
      <w:r w:rsidR="001115DF">
        <w:t xml:space="preserve"> specialized hardware or device drivers</w:t>
      </w:r>
      <w:r w:rsidR="008930DC">
        <w:t>”</w:t>
      </w:r>
      <w:r w:rsidR="006355A4">
        <w:t xml:space="preserve"> </w:t>
      </w:r>
      <w:r w:rsidR="00B1303B">
        <w:t>(p.7)</w:t>
      </w:r>
      <w:sdt>
        <w:sdtPr>
          <w:id w:val="315230343"/>
          <w:citation/>
        </w:sdtPr>
        <w:sdtEndPr/>
        <w:sdtContent>
          <w:r w:rsidR="00B1303B">
            <w:fldChar w:fldCharType="begin"/>
          </w:r>
          <w:r w:rsidR="008930DC">
            <w:instrText xml:space="preserve">CITATION Guo11 \l 1031 </w:instrText>
          </w:r>
          <w:r w:rsidR="00B1303B">
            <w:fldChar w:fldCharType="separate"/>
          </w:r>
          <w:r w:rsidR="002A4246">
            <w:rPr>
              <w:noProof/>
            </w:rPr>
            <w:t xml:space="preserve"> </w:t>
          </w:r>
          <w:r w:rsidR="002A4246" w:rsidRPr="002A4246">
            <w:rPr>
              <w:noProof/>
            </w:rPr>
            <w:t>[26]</w:t>
          </w:r>
          <w:r w:rsidR="00B1303B">
            <w:fldChar w:fldCharType="end"/>
          </w:r>
        </w:sdtContent>
      </w:sdt>
      <w:r w:rsidR="001115DF">
        <w:t xml:space="preserve"> cannot</w:t>
      </w:r>
      <w:r w:rsidR="006355A4">
        <w:t xml:space="preserve"> be</w:t>
      </w:r>
      <w:r w:rsidR="001115DF">
        <w:t xml:space="preserve"> made portable across machines that do not meet these requirements.</w:t>
      </w:r>
      <w:r w:rsidR="006355A4">
        <w:t xml:space="preserve"> </w:t>
      </w:r>
      <w:r w:rsidR="002942EB">
        <w:t xml:space="preserve">Nevertheless, </w:t>
      </w:r>
      <w:proofErr w:type="spellStart"/>
      <w:r w:rsidR="002942EB">
        <w:t>Cameyo</w:t>
      </w:r>
      <w:proofErr w:type="spellEnd"/>
      <w:r w:rsidR="002942EB">
        <w:t xml:space="preserve"> offers to package device drivers and temporarily integrate them into the operating system </w:t>
      </w:r>
      <w:sdt>
        <w:sdtPr>
          <w:id w:val="1564686850"/>
          <w:citation/>
        </w:sdtPr>
        <w:sdtEndPr/>
        <w:sdtContent>
          <w:r w:rsidR="002942EB">
            <w:fldChar w:fldCharType="begin"/>
          </w:r>
          <w:r w:rsidR="002942EB" w:rsidRPr="002942EB">
            <w:instrText xml:space="preserve"> CITATION Cam121 \l 1031 </w:instrText>
          </w:r>
          <w:r w:rsidR="002942EB">
            <w:fldChar w:fldCharType="separate"/>
          </w:r>
          <w:r w:rsidR="002A4246" w:rsidRPr="002A4246">
            <w:rPr>
              <w:noProof/>
            </w:rPr>
            <w:t>[34]</w:t>
          </w:r>
          <w:r w:rsidR="002942EB">
            <w:fldChar w:fldCharType="end"/>
          </w:r>
        </w:sdtContent>
      </w:sdt>
      <w:r w:rsidR="002942EB">
        <w:t xml:space="preserve">. This approach only works for drivers that do not address the application’s files and registry which are hidden within a sandbox. The device driver itself is not virtualized and </w:t>
      </w:r>
      <w:r w:rsidR="00DA4AF8">
        <w:t>runs outside the</w:t>
      </w:r>
      <w:r w:rsidR="002942EB">
        <w:t xml:space="preserve"> sandbox.</w:t>
      </w:r>
      <w:r w:rsidR="00217884">
        <w:t xml:space="preserve"> This </w:t>
      </w:r>
      <w:r w:rsidR="009A3680">
        <w:t>implies</w:t>
      </w:r>
      <w:r w:rsidR="00217884">
        <w:t xml:space="preserve"> that it is not portable across system boundaries; the main goal is rather to a</w:t>
      </w:r>
      <w:r w:rsidR="00490BCB">
        <w:t>void a driver</w:t>
      </w:r>
      <w:r w:rsidR="00217884">
        <w:t xml:space="preserve"> installation</w:t>
      </w:r>
      <w:r w:rsidR="004B1B6D">
        <w:t xml:space="preserve"> on the target system</w:t>
      </w:r>
      <w:r w:rsidR="009112AC">
        <w:t>.</w:t>
      </w:r>
    </w:p>
    <w:p w14:paraId="20CE3059" w14:textId="5314DFF5" w:rsidR="00C43BC9" w:rsidRPr="003F7F59" w:rsidRDefault="00280BB8" w:rsidP="003F7F59">
      <w:r>
        <w:lastRenderedPageBreak/>
        <w:t>Unlike a</w:t>
      </w:r>
      <w:r w:rsidR="009112AC">
        <w:t>pplica</w:t>
      </w:r>
      <w:r>
        <w:t>tion virtualization, VM s</w:t>
      </w:r>
      <w:r w:rsidR="009112AC">
        <w:t>ynthesis</w:t>
      </w:r>
      <w:r>
        <w:t xml:space="preserve"> does not have any issues with device drivers because the VM overlay includes all drivers that have been added to the base VM. </w:t>
      </w:r>
      <w:r w:rsidR="00924A38">
        <w:t>But a</w:t>
      </w:r>
      <w:r w:rsidR="00D1146E">
        <w:t xml:space="preserve">pplications that use VM synthesis as </w:t>
      </w:r>
      <w:r w:rsidR="00C73C03">
        <w:t xml:space="preserve">its </w:t>
      </w:r>
      <w:r w:rsidR="00D1146E">
        <w:t xml:space="preserve">distribution mechanism also expect the cloudlet to have </w:t>
      </w:r>
      <w:r w:rsidR="00EF1C71">
        <w:t xml:space="preserve">specialized </w:t>
      </w:r>
      <w:r w:rsidR="00D1146E">
        <w:t>hardware</w:t>
      </w:r>
      <w:r w:rsidR="00EF1C71">
        <w:t xml:space="preserve"> if </w:t>
      </w:r>
      <w:r w:rsidR="00657B41">
        <w:t xml:space="preserve">it is </w:t>
      </w:r>
      <w:r w:rsidR="009625D8">
        <w:t>required</w:t>
      </w:r>
      <w:r w:rsidR="00D1146E">
        <w:t>.</w:t>
      </w:r>
    </w:p>
    <w:p w14:paraId="21219D53" w14:textId="77777777" w:rsidR="00852809" w:rsidRDefault="00852809" w:rsidP="00852809">
      <w:pPr>
        <w:pStyle w:val="berschrift3"/>
      </w:pPr>
      <w:bookmarkStart w:id="121" w:name="_Toc337668007"/>
      <w:r>
        <w:t xml:space="preserve">Correct </w:t>
      </w:r>
      <w:r w:rsidR="00C726C1">
        <w:t>Operation</w:t>
      </w:r>
      <w:bookmarkEnd w:id="121"/>
    </w:p>
    <w:p w14:paraId="219D4E93" w14:textId="33F142F6" w:rsidR="00B80B33" w:rsidRDefault="00C43BC9" w:rsidP="00B80B33">
      <w:r>
        <w:t xml:space="preserve">It is important to guarantee the correct </w:t>
      </w:r>
      <w:r w:rsidR="00BC3ACF">
        <w:t xml:space="preserve">operation </w:t>
      </w:r>
      <w:r>
        <w:t>of tasks that are offloaded to a cloudlet. Such is especially important in hostile environments where the reliability of tools is</w:t>
      </w:r>
      <w:r w:rsidR="00E55FC3">
        <w:t xml:space="preserve"> often </w:t>
      </w:r>
      <w:r>
        <w:t>essential to a mission’s success.</w:t>
      </w:r>
    </w:p>
    <w:p w14:paraId="2ADC1394" w14:textId="03308163" w:rsidR="00C43BC9" w:rsidRDefault="00C43BC9" w:rsidP="00B80B33">
      <w:r>
        <w:t xml:space="preserve">VM synthesis simply mirrors the application’s original functionality </w:t>
      </w:r>
      <w:r w:rsidR="00E00289">
        <w:t>by reconstructing</w:t>
      </w:r>
      <w:r>
        <w:t xml:space="preserve"> the entire operating system under which the application has been installed. If this installation has been faultless, the offloaded application </w:t>
      </w:r>
      <w:r w:rsidR="00F5252D">
        <w:t>operates</w:t>
      </w:r>
      <w:r>
        <w:t xml:space="preserve"> correct</w:t>
      </w:r>
      <w:r w:rsidR="00F5252D">
        <w:t>ly</w:t>
      </w:r>
      <w:r>
        <w:t xml:space="preserve"> as well. Like mentioned in the previous section, special hardware requirements may have to be provided by the cloudlet. </w:t>
      </w:r>
      <w:r w:rsidR="00B57C89">
        <w:t>T</w:t>
      </w:r>
      <w:r>
        <w:t xml:space="preserve">hese requirements have to be </w:t>
      </w:r>
      <w:r w:rsidR="0058020C">
        <w:t>documented and then need to be negotiated with potential cloudlets.</w:t>
      </w:r>
    </w:p>
    <w:p w14:paraId="57E7D4C1" w14:textId="77777777" w:rsidR="00424273" w:rsidRPr="00B80B33" w:rsidRDefault="0058020C" w:rsidP="00B80B33">
      <w:r>
        <w:t>Virtualized applications behave correctly as long as all of its dependencies can be met by the execution environment. This implies that all dependencies that should be portable are included in the application package. It is also possible to virtualize only parts of an application and take advantage of other components that are installed on the cloudlet, e.g. runtime environments like the JRE or device drivers. If one of these components appears to be incompatible, however, the execution will fail.</w:t>
      </w:r>
    </w:p>
    <w:p w14:paraId="73D9CE98" w14:textId="77777777" w:rsidR="00852809" w:rsidRDefault="00B41F4F" w:rsidP="00852809">
      <w:pPr>
        <w:pStyle w:val="berschrift3"/>
      </w:pPr>
      <w:bookmarkStart w:id="122" w:name="_Toc337668008"/>
      <w:r>
        <w:t>Application Preparation</w:t>
      </w:r>
      <w:r w:rsidR="00852809">
        <w:t xml:space="preserve"> Overhead</w:t>
      </w:r>
      <w:bookmarkEnd w:id="122"/>
    </w:p>
    <w:p w14:paraId="05D79F4C" w14:textId="500EF33C" w:rsidR="00E02D41" w:rsidRDefault="0041706C" w:rsidP="00B41F4F">
      <w:r>
        <w:t>P</w:t>
      </w:r>
      <w:r w:rsidR="00B41F4F">
        <w:t>repar</w:t>
      </w:r>
      <w:r>
        <w:t>ing</w:t>
      </w:r>
      <w:r w:rsidR="00B41F4F">
        <w:t xml:space="preserve"> an application </w:t>
      </w:r>
      <w:r w:rsidR="001E2D15">
        <w:t>for deployment on a cloudlet should require only low effort.</w:t>
      </w:r>
      <w:r>
        <w:t xml:space="preserve"> VM synthesis and application virtualization do both </w:t>
      </w:r>
      <w:r w:rsidR="004D3AD1">
        <w:t>require neither</w:t>
      </w:r>
      <w:r>
        <w:t xml:space="preserve"> </w:t>
      </w:r>
      <w:r w:rsidR="003D1AB0">
        <w:t xml:space="preserve">source </w:t>
      </w:r>
      <w:r w:rsidR="004D3AD1">
        <w:t xml:space="preserve">code </w:t>
      </w:r>
      <w:r>
        <w:t xml:space="preserve">modifications </w:t>
      </w:r>
      <w:r w:rsidR="004D3AD1">
        <w:t>n</w:t>
      </w:r>
      <w:r>
        <w:t>or insight into the application’s source code</w:t>
      </w:r>
      <w:r w:rsidR="000B17B7">
        <w:t xml:space="preserve">. </w:t>
      </w:r>
      <w:r w:rsidR="00094C96">
        <w:t xml:space="preserve">Both do </w:t>
      </w:r>
      <w:r w:rsidR="003E60FD">
        <w:t xml:space="preserve">thus </w:t>
      </w:r>
      <w:r w:rsidR="00094C96">
        <w:t xml:space="preserve">not necessarily involve the application’s developer </w:t>
      </w:r>
      <w:r w:rsidR="00ED0B44">
        <w:t>h</w:t>
      </w:r>
      <w:r w:rsidR="004F18F7">
        <w:t>im</w:t>
      </w:r>
      <w:r w:rsidR="00ED0B44">
        <w:t xml:space="preserve">self </w:t>
      </w:r>
      <w:r w:rsidR="00094C96">
        <w:t>to perform the offload preparation.</w:t>
      </w:r>
    </w:p>
    <w:p w14:paraId="3C06E6AC" w14:textId="0F9E0449" w:rsidR="00E02D41" w:rsidRDefault="00094C96" w:rsidP="00B41F4F">
      <w:r>
        <w:t xml:space="preserve"> </w:t>
      </w:r>
      <w:r w:rsidR="000B17B7">
        <w:t>VM synthesis requires the initial installation on a base VM and then computes the overlay from the suspended state of the complete VM and the clean base VM</w:t>
      </w:r>
      <w:r w:rsidR="002C1896">
        <w:t xml:space="preserve"> (cf. </w:t>
      </w:r>
      <w:r w:rsidR="002C1896">
        <w:fldChar w:fldCharType="begin"/>
      </w:r>
      <w:r w:rsidR="002C1896">
        <w:instrText xml:space="preserve"> REF _Ref337645056 \h </w:instrText>
      </w:r>
      <w:r w:rsidR="002C1896">
        <w:fldChar w:fldCharType="separate"/>
      </w:r>
      <w:r w:rsidR="002A4246">
        <w:t xml:space="preserve">Figure </w:t>
      </w:r>
      <w:r w:rsidR="002A4246">
        <w:rPr>
          <w:noProof/>
        </w:rPr>
        <w:t>15</w:t>
      </w:r>
      <w:r w:rsidR="002C1896">
        <w:fldChar w:fldCharType="end"/>
      </w:r>
      <w:r w:rsidR="002C1896">
        <w:t>)</w:t>
      </w:r>
      <w:r w:rsidR="000B17B7">
        <w:t>.</w:t>
      </w:r>
      <w:r>
        <w:t xml:space="preserve"> This is </w:t>
      </w:r>
      <w:r w:rsidR="001F47D8">
        <w:t xml:space="preserve">a </w:t>
      </w:r>
      <w:r>
        <w:t xml:space="preserve">convenient mechanism </w:t>
      </w:r>
      <w:r w:rsidR="001F47D8">
        <w:t>and the main difficulty lies in the regular installation.</w:t>
      </w:r>
    </w:p>
    <w:p w14:paraId="6FCC39EF" w14:textId="77777777" w:rsidR="00E166DD" w:rsidRDefault="00E166DD" w:rsidP="00E166DD">
      <w:pPr>
        <w:keepNext/>
        <w:jc w:val="center"/>
      </w:pPr>
      <w:r>
        <w:rPr>
          <w:noProof/>
        </w:rPr>
        <w:lastRenderedPageBreak/>
        <w:drawing>
          <wp:inline distT="0" distB="0" distL="0" distR="0" wp14:anchorId="7F37EA23" wp14:editId="1F1E3FF2">
            <wp:extent cx="2647950" cy="4536440"/>
            <wp:effectExtent l="0" t="0" r="0" b="0"/>
            <wp:docPr id="20" name="Grafik 20" descr="C:\Users\Dome\Studium\2012SS\SEI\BAThesisDocs\Thesis\Figures\ActivityAppPreparation_VMsyn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ActivityAppPreparation_VMsynthesi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47950" cy="4536440"/>
                    </a:xfrm>
                    <a:prstGeom prst="rect">
                      <a:avLst/>
                    </a:prstGeom>
                    <a:noFill/>
                    <a:ln>
                      <a:noFill/>
                    </a:ln>
                  </pic:spPr>
                </pic:pic>
              </a:graphicData>
            </a:graphic>
          </wp:inline>
        </w:drawing>
      </w:r>
    </w:p>
    <w:p w14:paraId="08D783C8" w14:textId="77777777" w:rsidR="00E166DD" w:rsidRDefault="00E166DD" w:rsidP="00E166DD">
      <w:pPr>
        <w:pStyle w:val="Beschriftung"/>
        <w:jc w:val="center"/>
      </w:pPr>
      <w:bookmarkStart w:id="123" w:name="_Ref337645056"/>
      <w:r>
        <w:t xml:space="preserve">Figure </w:t>
      </w:r>
      <w:fldSimple w:instr=" SEQ Figure \* ARABIC ">
        <w:r w:rsidR="002A4246">
          <w:rPr>
            <w:noProof/>
          </w:rPr>
          <w:t>15</w:t>
        </w:r>
      </w:fldSimple>
      <w:bookmarkEnd w:id="123"/>
      <w:r>
        <w:t>: VM overlay</w:t>
      </w:r>
      <w:r>
        <w:rPr>
          <w:noProof/>
        </w:rPr>
        <w:t>s Creation Process</w:t>
      </w:r>
    </w:p>
    <w:p w14:paraId="4EE7502B" w14:textId="16FEF9B0" w:rsidR="00B41F4F" w:rsidRDefault="005D1EB0" w:rsidP="00B41F4F">
      <w:r>
        <w:t xml:space="preserve"> </w:t>
      </w:r>
      <w:r w:rsidR="001F47D8">
        <w:t xml:space="preserve">Application virtualization </w:t>
      </w:r>
      <w:r w:rsidR="00C15D5D">
        <w:t>can be accomplished in various ways.</w:t>
      </w:r>
      <w:r w:rsidR="004B46AA">
        <w:t xml:space="preserve"> </w:t>
      </w:r>
      <w:r w:rsidR="00096B58">
        <w:t xml:space="preserve">CDE </w:t>
      </w:r>
      <w:r w:rsidR="00586D38">
        <w:t xml:space="preserve">copies the current environment settings and </w:t>
      </w:r>
      <w:r w:rsidR="00096B58">
        <w:t xml:space="preserve">supervises the application’s execution during runtime </w:t>
      </w:r>
      <w:r w:rsidR="00644EC0">
        <w:t>in order to</w:t>
      </w:r>
      <w:r w:rsidR="00096B58">
        <w:t xml:space="preserve"> package all files</w:t>
      </w:r>
      <w:r w:rsidR="00B27656">
        <w:t xml:space="preserve"> </w:t>
      </w:r>
      <w:r w:rsidR="00096B58">
        <w:t xml:space="preserve">that have been </w:t>
      </w:r>
      <w:r w:rsidR="0030577A">
        <w:t>involved in the execution</w:t>
      </w:r>
      <w:r w:rsidR="00B27656">
        <w:t>.</w:t>
      </w:r>
      <w:r w:rsidR="008453BA">
        <w:t xml:space="preserve"> </w:t>
      </w:r>
      <w:proofErr w:type="spellStart"/>
      <w:r w:rsidR="008453BA">
        <w:t>Cameyo</w:t>
      </w:r>
      <w:proofErr w:type="spellEnd"/>
      <w:r w:rsidR="008453BA">
        <w:t xml:space="preserve"> supervises the installation process instead. Either it compares system snapshots from before and after the installation or it emulates the installation routine itself.</w:t>
      </w:r>
      <w:r w:rsidR="00301610">
        <w:t xml:space="preserve"> Both tools </w:t>
      </w:r>
      <w:r w:rsidR="00AB6A1F">
        <w:t xml:space="preserve">offer </w:t>
      </w:r>
      <w:r w:rsidR="00301610">
        <w:t>modif</w:t>
      </w:r>
      <w:r w:rsidR="007528F1">
        <w:t>ication of</w:t>
      </w:r>
      <w:r w:rsidR="00275D1F">
        <w:t xml:space="preserve"> a</w:t>
      </w:r>
      <w:r w:rsidR="00E11FF3">
        <w:t xml:space="preserve"> </w:t>
      </w:r>
      <w:r w:rsidR="00552F99">
        <w:t xml:space="preserve">created </w:t>
      </w:r>
      <w:r w:rsidR="00E11FF3">
        <w:t>package</w:t>
      </w:r>
      <w:r w:rsidR="00552F99">
        <w:t xml:space="preserve">, </w:t>
      </w:r>
      <w:r w:rsidR="006A0C3A">
        <w:t>so instead of using one of the described mechanism</w:t>
      </w:r>
      <w:r w:rsidR="00301610">
        <w:t>s we can create an empty package and add files directly.</w:t>
      </w:r>
      <w:r w:rsidR="00374C70">
        <w:t xml:space="preserve"> Such a package modification is often necessary because the original supervision routine cannot guarantee to find all dependencies, cf. section </w:t>
      </w:r>
      <w:r w:rsidR="00374C70">
        <w:fldChar w:fldCharType="begin"/>
      </w:r>
      <w:r w:rsidR="00374C70">
        <w:instrText xml:space="preserve"> REF _Ref334713501 \r \h </w:instrText>
      </w:r>
      <w:r w:rsidR="00374C70">
        <w:fldChar w:fldCharType="separate"/>
      </w:r>
      <w:r w:rsidR="002A4246">
        <w:t>5.2</w:t>
      </w:r>
      <w:r w:rsidR="00374C70">
        <w:fldChar w:fldCharType="end"/>
      </w:r>
      <w:r w:rsidR="00374C70">
        <w:t>.</w:t>
      </w:r>
      <w:r w:rsidR="00192BC2">
        <w:t xml:space="preserve"> Therefore, deeper knowledge of the application’s dependencies is necessary</w:t>
      </w:r>
      <w:r w:rsidR="00F676F2">
        <w:t xml:space="preserve">. </w:t>
      </w:r>
      <w:r w:rsidR="002C1896">
        <w:fldChar w:fldCharType="begin"/>
      </w:r>
      <w:r w:rsidR="002C1896">
        <w:instrText xml:space="preserve"> REF _Ref337645112 \h </w:instrText>
      </w:r>
      <w:r w:rsidR="002C1896">
        <w:fldChar w:fldCharType="separate"/>
      </w:r>
      <w:r w:rsidR="002A4246">
        <w:t xml:space="preserve">Figure </w:t>
      </w:r>
      <w:r w:rsidR="002A4246">
        <w:rPr>
          <w:noProof/>
        </w:rPr>
        <w:t>16</w:t>
      </w:r>
      <w:r w:rsidR="002C1896">
        <w:fldChar w:fldCharType="end"/>
      </w:r>
      <w:r w:rsidR="002C1896">
        <w:t xml:space="preserve"> shows the alternatives for creating a virtual application.</w:t>
      </w:r>
    </w:p>
    <w:p w14:paraId="1AFB6A86" w14:textId="77777777" w:rsidR="00E166DD" w:rsidRDefault="00987E17" w:rsidP="00E166DD">
      <w:pPr>
        <w:keepNext/>
      </w:pPr>
      <w:r>
        <w:rPr>
          <w:noProof/>
        </w:rPr>
        <w:lastRenderedPageBreak/>
        <w:drawing>
          <wp:inline distT="0" distB="0" distL="0" distR="0" wp14:anchorId="6687EAB9" wp14:editId="0744A3D0">
            <wp:extent cx="5747385" cy="5747385"/>
            <wp:effectExtent l="0" t="0" r="5715" b="5715"/>
            <wp:docPr id="26" name="Grafik 26" descr="C:\Users\Dome\Studium\2012SS\SEI\BAThesisDocs\Thesis\Figures\ActivityAppPreparation_AppVirtu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me\Studium\2012SS\SEI\BAThesisDocs\Thesis\Figures\ActivityAppPreparation_AppVirtualizatio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7385" cy="5747385"/>
                    </a:xfrm>
                    <a:prstGeom prst="rect">
                      <a:avLst/>
                    </a:prstGeom>
                    <a:noFill/>
                    <a:ln>
                      <a:noFill/>
                    </a:ln>
                  </pic:spPr>
                </pic:pic>
              </a:graphicData>
            </a:graphic>
          </wp:inline>
        </w:drawing>
      </w:r>
    </w:p>
    <w:p w14:paraId="3A32558C" w14:textId="77777777" w:rsidR="00E166DD" w:rsidRPr="00B41F4F" w:rsidRDefault="00E166DD" w:rsidP="00E166DD">
      <w:pPr>
        <w:pStyle w:val="Beschriftung"/>
      </w:pPr>
      <w:bookmarkStart w:id="124" w:name="_Ref337645112"/>
      <w:r>
        <w:t xml:space="preserve">Figure </w:t>
      </w:r>
      <w:fldSimple w:instr=" SEQ Figure \* ARABIC ">
        <w:r w:rsidR="002A4246">
          <w:rPr>
            <w:noProof/>
          </w:rPr>
          <w:t>16</w:t>
        </w:r>
      </w:fldSimple>
      <w:bookmarkEnd w:id="124"/>
      <w:r>
        <w:t>: Virtual Application Creation Process</w:t>
      </w:r>
      <w:r w:rsidR="00A34C08">
        <w:t xml:space="preserve"> Alternatives</w:t>
      </w:r>
    </w:p>
    <w:p w14:paraId="38089E8C" w14:textId="77777777" w:rsidR="00852809" w:rsidRDefault="00292822" w:rsidP="00852809">
      <w:pPr>
        <w:pStyle w:val="berschrift3"/>
      </w:pPr>
      <w:bookmarkStart w:id="125" w:name="_Toc337668009"/>
      <w:r>
        <w:t>Operation</w:t>
      </w:r>
      <w:r w:rsidR="00852809">
        <w:t xml:space="preserve"> Overhead</w:t>
      </w:r>
      <w:bookmarkEnd w:id="125"/>
    </w:p>
    <w:p w14:paraId="3DB72DA9" w14:textId="18D6F75B" w:rsidR="009125EC" w:rsidRDefault="009171B0" w:rsidP="00AB6A1F">
      <w:r>
        <w:t xml:space="preserve">For running an application server in the cloudlet implementation </w:t>
      </w:r>
      <w:r w:rsidR="000B74AE">
        <w:t xml:space="preserve">that </w:t>
      </w:r>
      <w:r w:rsidR="00F17B33">
        <w:t>was</w:t>
      </w:r>
      <w:r>
        <w:t xml:space="preserve"> </w:t>
      </w:r>
      <w:r w:rsidR="00F17B33">
        <w:t>introduced</w:t>
      </w:r>
      <w:r>
        <w:t xml:space="preserve"> in section </w:t>
      </w:r>
      <w:r>
        <w:fldChar w:fldCharType="begin"/>
      </w:r>
      <w:r>
        <w:instrText xml:space="preserve"> REF _Ref334905735 \r \h </w:instrText>
      </w:r>
      <w:r>
        <w:fldChar w:fldCharType="separate"/>
      </w:r>
      <w:r w:rsidR="002A4246">
        <w:t>6</w:t>
      </w:r>
      <w:r>
        <w:fldChar w:fldCharType="end"/>
      </w:r>
      <w:r>
        <w:t xml:space="preserve">, </w:t>
      </w:r>
      <w:r w:rsidR="000B74AE">
        <w:t>the server</w:t>
      </w:r>
      <w:r>
        <w:t xml:space="preserve"> </w:t>
      </w:r>
      <w:r w:rsidR="00F17B33">
        <w:t xml:space="preserve">is embedded </w:t>
      </w:r>
      <w:r>
        <w:t>into an application virtualization runtime environment which in itself runs on a virtual machine.</w:t>
      </w:r>
      <w:r w:rsidR="00B102B9">
        <w:t xml:space="preserve"> These layers are shown in </w:t>
      </w:r>
      <w:r w:rsidR="00B102B9">
        <w:fldChar w:fldCharType="begin"/>
      </w:r>
      <w:r w:rsidR="00B102B9">
        <w:instrText xml:space="preserve"> REF _Ref334987867 \h </w:instrText>
      </w:r>
      <w:r w:rsidR="00B102B9">
        <w:fldChar w:fldCharType="separate"/>
      </w:r>
      <w:r w:rsidR="002A4246">
        <w:t xml:space="preserve">Figure </w:t>
      </w:r>
      <w:r w:rsidR="002A4246">
        <w:rPr>
          <w:noProof/>
        </w:rPr>
        <w:t>17</w:t>
      </w:r>
      <w:r w:rsidR="00B102B9">
        <w:fldChar w:fldCharType="end"/>
      </w:r>
      <w:r w:rsidR="00B102B9">
        <w:t>.</w:t>
      </w:r>
      <w:r w:rsidR="00A4265F">
        <w:t xml:space="preserve"> The application vir</w:t>
      </w:r>
      <w:r w:rsidR="00BD014C">
        <w:t>tualization runtime environment</w:t>
      </w:r>
      <w:r w:rsidR="000B74AE">
        <w:t xml:space="preserve"> intercep</w:t>
      </w:r>
      <w:r w:rsidR="00A4265F">
        <w:t xml:space="preserve">ts all of the application’s system calls and </w:t>
      </w:r>
      <w:r w:rsidR="000B74AE">
        <w:t xml:space="preserve">replaces them with system calls that address resources inside of the virtualized package rather than resources that reside outside in the operating system’s file system. Consequently, the number of the application context switches is three times higher. The first switch occurs with the first system call, the kernel responds by causing a switch to the virtualization </w:t>
      </w:r>
      <w:r w:rsidR="000B74AE">
        <w:lastRenderedPageBreak/>
        <w:t>runtime which in return is followed by the final switch to the kernel for executing the modified system call.</w:t>
      </w:r>
      <w:r w:rsidR="009605F4">
        <w:t xml:space="preserve"> </w:t>
      </w:r>
      <w:r w:rsidR="007F2055">
        <w:t>The authors of CDE measured the run-time slowdown</w:t>
      </w:r>
      <w:r w:rsidR="00D73EB0">
        <w:t>s</w:t>
      </w:r>
      <w:r w:rsidR="007F2055">
        <w:t xml:space="preserve"> </w:t>
      </w:r>
      <w:r w:rsidR="00D73EB0">
        <w:t>for</w:t>
      </w:r>
      <w:r w:rsidR="007F2055">
        <w:t xml:space="preserve"> their virtualized applications and found a slowdown rate rangi</w:t>
      </w:r>
      <w:r w:rsidR="009125EC">
        <w:t>ng from 0% to 28%. Therein, due to system call frequency, CPU-</w:t>
      </w:r>
      <w:r w:rsidR="007F2055">
        <w:t xml:space="preserve">bound </w:t>
      </w:r>
      <w:r w:rsidR="009125EC">
        <w:t>applications</w:t>
      </w:r>
      <w:r w:rsidR="007F2055">
        <w:t xml:space="preserve"> </w:t>
      </w:r>
      <w:r w:rsidR="009125EC">
        <w:t xml:space="preserve">had the </w:t>
      </w:r>
      <w:r w:rsidR="006376B4">
        <w:t>smallest</w:t>
      </w:r>
      <w:r w:rsidR="009125EC">
        <w:t xml:space="preserve"> slowdowns </w:t>
      </w:r>
      <w:r w:rsidR="004811C6">
        <w:t>and</w:t>
      </w:r>
      <w:r w:rsidR="009125EC">
        <w:t xml:space="preserve"> I/O-intensive tasks had </w:t>
      </w:r>
      <w:r w:rsidR="007F2055">
        <w:t xml:space="preserve">the </w:t>
      </w:r>
      <w:r w:rsidR="009125EC">
        <w:t>largest</w:t>
      </w:r>
      <w:r w:rsidR="007F2055">
        <w:t xml:space="preserve"> slowdown</w:t>
      </w:r>
      <w:r w:rsidR="009125EC">
        <w:t>s</w:t>
      </w:r>
      <w:r w:rsidR="007F2055">
        <w:t xml:space="preserve"> (p. 13)</w:t>
      </w:r>
      <w:sdt>
        <w:sdtPr>
          <w:id w:val="953752975"/>
          <w:citation/>
        </w:sdtPr>
        <w:sdtEndPr/>
        <w:sdtContent>
          <w:r w:rsidR="007F2055">
            <w:fldChar w:fldCharType="begin"/>
          </w:r>
          <w:r w:rsidR="008930DC">
            <w:instrText xml:space="preserve">CITATION Guo11 \l 1031 </w:instrText>
          </w:r>
          <w:r w:rsidR="007F2055">
            <w:fldChar w:fldCharType="separate"/>
          </w:r>
          <w:r w:rsidR="002A4246">
            <w:rPr>
              <w:noProof/>
            </w:rPr>
            <w:t xml:space="preserve"> </w:t>
          </w:r>
          <w:r w:rsidR="002A4246" w:rsidRPr="002A4246">
            <w:rPr>
              <w:noProof/>
            </w:rPr>
            <w:t>[26]</w:t>
          </w:r>
          <w:r w:rsidR="007F2055">
            <w:fldChar w:fldCharType="end"/>
          </w:r>
        </w:sdtContent>
      </w:sdt>
      <w:r w:rsidR="007F2055">
        <w:t>.</w:t>
      </w:r>
      <w:r w:rsidR="0072305B">
        <w:t xml:space="preserve"> </w:t>
      </w:r>
    </w:p>
    <w:p w14:paraId="375F8D34" w14:textId="4C1825DF" w:rsidR="00AB6A1F" w:rsidRDefault="00B102B9" w:rsidP="00AB6A1F">
      <w:r>
        <w:t>The application virtualization runtime environment influences the execution performance, and so does the hardware virtualization layer. Ha</w:t>
      </w:r>
      <w:r w:rsidR="00C44D3B">
        <w:t>rdware virtualization enables</w:t>
      </w:r>
      <w:r>
        <w:t xml:space="preserve"> to execute the virtualized application on a virtual machine rather than on the native OS</w:t>
      </w:r>
      <w:r w:rsidR="00466605">
        <w:t>.</w:t>
      </w:r>
      <w:r w:rsidR="00402C47">
        <w:t xml:space="preserve"> </w:t>
      </w:r>
      <w:r w:rsidR="00081B96">
        <w:t>Hosting a guest OS within a virtual machine induces both CPU overhead as well as memory overhead compared to running the OS directly on the physical hardware.</w:t>
      </w:r>
      <w:r w:rsidR="00025D0C">
        <w:t xml:space="preserve"> </w:t>
      </w:r>
      <w:r w:rsidR="008F283F">
        <w:t xml:space="preserve">The KVM virtualization performance has been evaluated by </w:t>
      </w:r>
      <w:proofErr w:type="spellStart"/>
      <w:r w:rsidR="008F283F">
        <w:t>Larabel</w:t>
      </w:r>
      <w:proofErr w:type="spellEnd"/>
      <w:r w:rsidR="00BA30EF">
        <w:t xml:space="preserve"> </w:t>
      </w:r>
      <w:sdt>
        <w:sdtPr>
          <w:id w:val="-813715441"/>
          <w:citation/>
        </w:sdtPr>
        <w:sdtEndPr/>
        <w:sdtContent>
          <w:r w:rsidR="00BA30EF">
            <w:fldChar w:fldCharType="begin"/>
          </w:r>
          <w:r w:rsidR="00BA30EF" w:rsidRPr="00BA30EF">
            <w:instrText xml:space="preserve"> CITATION Lar09 \l 1031 </w:instrText>
          </w:r>
          <w:r w:rsidR="00BA30EF">
            <w:fldChar w:fldCharType="separate"/>
          </w:r>
          <w:r w:rsidR="002A4246" w:rsidRPr="002A4246">
            <w:rPr>
              <w:noProof/>
            </w:rPr>
            <w:t>[35]</w:t>
          </w:r>
          <w:r w:rsidR="00BA30EF">
            <w:fldChar w:fldCharType="end"/>
          </w:r>
        </w:sdtContent>
      </w:sdt>
      <w:r w:rsidR="008F283F">
        <w:t xml:space="preserve"> on an Intel Core i7</w:t>
      </w:r>
      <w:r w:rsidR="00BA30EF">
        <w:t xml:space="preserve"> machine</w:t>
      </w:r>
      <w:r w:rsidR="008F283F">
        <w:t>. Accordingly, there is only a slight overhead for many computational tasks but a</w:t>
      </w:r>
      <w:r w:rsidR="00892C28">
        <w:t xml:space="preserve"> more</w:t>
      </w:r>
      <w:r w:rsidR="008F283F">
        <w:t xml:space="preserve"> significant one for disk-related tasks.</w:t>
      </w:r>
    </w:p>
    <w:p w14:paraId="67B8D170" w14:textId="77777777" w:rsidR="00EF4995" w:rsidRDefault="00EF4995" w:rsidP="00EF4995">
      <w:pPr>
        <w:keepNext/>
      </w:pPr>
      <w:r>
        <w:rPr>
          <w:noProof/>
        </w:rPr>
        <w:drawing>
          <wp:inline distT="0" distB="0" distL="0" distR="0" wp14:anchorId="6F4D058D" wp14:editId="78DAEBC1">
            <wp:extent cx="5747385" cy="2647950"/>
            <wp:effectExtent l="0" t="0" r="5715" b="0"/>
            <wp:docPr id="16" name="Grafik 16" descr="C:\Users\Dome\Studium\2012SS\SEI\BAThesisDocs\Thesis\Figures\Overhead_appvirtu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Overhead_appvirtualizatio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7385" cy="2647950"/>
                    </a:xfrm>
                    <a:prstGeom prst="rect">
                      <a:avLst/>
                    </a:prstGeom>
                    <a:noFill/>
                    <a:ln>
                      <a:noFill/>
                    </a:ln>
                  </pic:spPr>
                </pic:pic>
              </a:graphicData>
            </a:graphic>
          </wp:inline>
        </w:drawing>
      </w:r>
    </w:p>
    <w:p w14:paraId="3847B5D1" w14:textId="77777777" w:rsidR="00EF4995" w:rsidRDefault="00EF4995" w:rsidP="00EF4995">
      <w:pPr>
        <w:pStyle w:val="Beschriftung"/>
      </w:pPr>
      <w:bookmarkStart w:id="126" w:name="_Ref334987867"/>
      <w:r>
        <w:t xml:space="preserve">Figure </w:t>
      </w:r>
      <w:fldSimple w:instr=" SEQ Figure \* ARABIC ">
        <w:r w:rsidR="002A4246">
          <w:rPr>
            <w:noProof/>
          </w:rPr>
          <w:t>17</w:t>
        </w:r>
      </w:fldSimple>
      <w:bookmarkEnd w:id="126"/>
      <w:r>
        <w:t>: Application Virtualization Layer Architecture</w:t>
      </w:r>
    </w:p>
    <w:p w14:paraId="3216DDA1" w14:textId="4F7CA71B" w:rsidR="00BA30EF" w:rsidRDefault="006A054D" w:rsidP="00AB6A1F">
      <w:r>
        <w:t>The VM synthesis based implementation suffers from th</w:t>
      </w:r>
      <w:r w:rsidR="004010B3">
        <w:t>at</w:t>
      </w:r>
      <w:r>
        <w:t xml:space="preserve"> same overhead that is imposed by running application</w:t>
      </w:r>
      <w:r w:rsidR="00892C28">
        <w:t>s</w:t>
      </w:r>
      <w:r>
        <w:t xml:space="preserve"> on a virtual rather than a physical machine. But it does not experience the overhead that is additionally caused by runtime environments like CDE or </w:t>
      </w:r>
      <w:proofErr w:type="spellStart"/>
      <w:r>
        <w:t>Cameyo</w:t>
      </w:r>
      <w:proofErr w:type="spellEnd"/>
      <w:r>
        <w:t>.</w:t>
      </w:r>
      <w:r w:rsidR="00980356">
        <w:t xml:space="preserve"> It utilizes, however</w:t>
      </w:r>
      <w:r w:rsidR="00AF045E">
        <w:t>, more virtual machines than the</w:t>
      </w:r>
      <w:r w:rsidR="00980356">
        <w:t xml:space="preserve"> application virtualization based solution. Consider </w:t>
      </w:r>
      <m:oMath>
        <m:r>
          <w:rPr>
            <w:rFonts w:ascii="Cambria Math" w:hAnsi="Cambria Math"/>
          </w:rPr>
          <m:t>m</m:t>
        </m:r>
      </m:oMath>
      <w:r w:rsidR="00D105BE">
        <w:t xml:space="preserve"> </w:t>
      </w:r>
      <w:r w:rsidR="00980356">
        <w:t xml:space="preserve">Linux applications and </w:t>
      </w:r>
      <m:oMath>
        <m:r>
          <w:rPr>
            <w:rFonts w:ascii="Cambria Math" w:hAnsi="Cambria Math"/>
          </w:rPr>
          <m:t>n</m:t>
        </m:r>
      </m:oMath>
      <w:r w:rsidR="00980356">
        <w:t xml:space="preserve"> Windows applications: the VM synthesis implementation would have to manage </w:t>
      </w:r>
      <m:oMath>
        <m:r>
          <w:rPr>
            <w:rFonts w:ascii="Cambria Math" w:hAnsi="Cambria Math"/>
          </w:rPr>
          <m:t>m+n</m:t>
        </m:r>
      </m:oMath>
      <w:r w:rsidR="00980356">
        <w:t xml:space="preserve"> separate VMs, while the application virtualization implementation would have to manage one Linux and one Windows VM </w:t>
      </w:r>
      <w:r w:rsidR="00D105BE">
        <w:t>with each of them running the appropriate applications in an application virtualization environment</w:t>
      </w:r>
      <w:r w:rsidR="000458C7">
        <w:t xml:space="preserve"> (cf. </w:t>
      </w:r>
      <w:r w:rsidR="00EF4995">
        <w:fldChar w:fldCharType="begin"/>
      </w:r>
      <w:r w:rsidR="00EF4995">
        <w:instrText xml:space="preserve"> REF _Ref334987867 \h </w:instrText>
      </w:r>
      <w:r w:rsidR="00EF4995">
        <w:fldChar w:fldCharType="separate"/>
      </w:r>
      <w:r w:rsidR="002A4246">
        <w:t xml:space="preserve">Figure </w:t>
      </w:r>
      <w:r w:rsidR="002A4246">
        <w:rPr>
          <w:noProof/>
        </w:rPr>
        <w:t>17</w:t>
      </w:r>
      <w:r w:rsidR="00EF4995">
        <w:fldChar w:fldCharType="end"/>
      </w:r>
      <w:r w:rsidR="00EF4995">
        <w:t xml:space="preserve"> and</w:t>
      </w:r>
      <w:r w:rsidR="00771B87">
        <w:t xml:space="preserve"> in comparison</w:t>
      </w:r>
      <w:r w:rsidR="00EF4995">
        <w:t xml:space="preserve"> </w:t>
      </w:r>
      <w:r w:rsidR="00EF4995">
        <w:fldChar w:fldCharType="begin"/>
      </w:r>
      <w:r w:rsidR="00EF4995">
        <w:instrText xml:space="preserve"> REF _Ref334987869 \h </w:instrText>
      </w:r>
      <w:r w:rsidR="00EF4995">
        <w:fldChar w:fldCharType="separate"/>
      </w:r>
      <w:r w:rsidR="002A4246">
        <w:t xml:space="preserve">Figure </w:t>
      </w:r>
      <w:r w:rsidR="002A4246">
        <w:rPr>
          <w:noProof/>
        </w:rPr>
        <w:t>18</w:t>
      </w:r>
      <w:r w:rsidR="00EF4995">
        <w:fldChar w:fldCharType="end"/>
      </w:r>
      <w:r w:rsidR="000458C7">
        <w:t>)</w:t>
      </w:r>
      <w:r w:rsidR="00D105BE">
        <w:t>.</w:t>
      </w:r>
      <w:r w:rsidR="00071359">
        <w:t xml:space="preserve"> VM synthesis will have higher costs on the host’s resources than application virtualization when the number of applications </w:t>
      </w:r>
      <w:r w:rsidR="00071359">
        <w:lastRenderedPageBreak/>
        <w:t>that are run simultaneously increases</w:t>
      </w:r>
      <w:r w:rsidR="00D57624">
        <w:t>. T</w:t>
      </w:r>
      <w:r w:rsidR="00071359">
        <w:t>he workload of each VM includes the entire memory of the guest OS.</w:t>
      </w:r>
      <w:r w:rsidR="00D57624">
        <w:t xml:space="preserve"> Therefore, hosting multiple VMs</w:t>
      </w:r>
      <w:r w:rsidR="007605D0">
        <w:t>,</w:t>
      </w:r>
      <w:r w:rsidR="00D57624">
        <w:t xml:space="preserve"> </w:t>
      </w:r>
      <w:proofErr w:type="gramStart"/>
      <w:r w:rsidR="00D57624">
        <w:t>whose</w:t>
      </w:r>
      <w:proofErr w:type="gramEnd"/>
      <w:r w:rsidR="00D57624">
        <w:t xml:space="preserve"> sum of guest OS memory is larger than the available memory on the host</w:t>
      </w:r>
      <w:r w:rsidR="007605D0">
        <w:t>,</w:t>
      </w:r>
      <w:r w:rsidR="00D57624">
        <w:t xml:space="preserve"> forces the VM hypervisor to switch between VMs to offer </w:t>
      </w:r>
      <w:r w:rsidR="002B44D3">
        <w:t xml:space="preserve">application </w:t>
      </w:r>
      <w:r w:rsidR="00D57624">
        <w:t>multitasking.</w:t>
      </w:r>
      <w:r w:rsidR="00B5141E">
        <w:t xml:space="preserve"> Rather than scheduling at process level like is done in the application virtualization solution, the scheduling has to happen at VM level. </w:t>
      </w:r>
      <w:r w:rsidR="00606572">
        <w:t>Because</w:t>
      </w:r>
      <w:r w:rsidR="000C3D98">
        <w:t xml:space="preserve"> a VM’s wor</w:t>
      </w:r>
      <w:r w:rsidR="002E39A9">
        <w:t xml:space="preserve">kload is </w:t>
      </w:r>
      <w:r w:rsidR="000C3D98">
        <w:t>larger than the actual application’s wo</w:t>
      </w:r>
      <w:r w:rsidR="002E39A9">
        <w:t>rkload, a context switch is</w:t>
      </w:r>
      <w:r w:rsidR="000C3D98">
        <w:t xml:space="preserve"> costly. </w:t>
      </w:r>
      <w:r w:rsidR="00704247">
        <w:t>Consider, f</w:t>
      </w:r>
      <w:r w:rsidR="000C3D98">
        <w:t>or example, VMs w</w:t>
      </w:r>
      <w:r w:rsidR="00CE273D">
        <w:t>here</w:t>
      </w:r>
      <w:r w:rsidR="000C3D98">
        <w:t xml:space="preserve"> each us</w:t>
      </w:r>
      <w:r w:rsidR="00CE273D">
        <w:t>es</w:t>
      </w:r>
      <w:r w:rsidR="000C3D98">
        <w:t xml:space="preserve"> 4 GB of memory and a cloudlet host with 32 GB of </w:t>
      </w:r>
      <w:r w:rsidR="00AF045E">
        <w:t>memory, which corresponds to the</w:t>
      </w:r>
      <w:r w:rsidR="000C3D98">
        <w:t xml:space="preserve"> test scenario in section </w:t>
      </w:r>
      <w:r w:rsidR="000C3D98">
        <w:fldChar w:fldCharType="begin"/>
      </w:r>
      <w:r w:rsidR="000C3D98">
        <w:instrText xml:space="preserve"> REF _Ref335044816 \r \h </w:instrText>
      </w:r>
      <w:r w:rsidR="000C3D98">
        <w:fldChar w:fldCharType="separate"/>
      </w:r>
      <w:r w:rsidR="002A4246">
        <w:t>7.2</w:t>
      </w:r>
      <w:r w:rsidR="000C3D98">
        <w:fldChar w:fldCharType="end"/>
      </w:r>
      <w:r w:rsidR="000C3D98">
        <w:t xml:space="preserve">. </w:t>
      </w:r>
      <w:r w:rsidR="002E39A9">
        <w:t>R</w:t>
      </w:r>
      <w:r w:rsidR="00CD22E1">
        <w:t xml:space="preserve">unning many applications </w:t>
      </w:r>
      <w:r w:rsidR="002E39A9">
        <w:t xml:space="preserve">simultaneously </w:t>
      </w:r>
      <w:r w:rsidR="00CD22E1">
        <w:t xml:space="preserve">soon exceeds the host’s memory because every application runs on </w:t>
      </w:r>
      <w:r w:rsidR="002E39A9">
        <w:t xml:space="preserve">a </w:t>
      </w:r>
      <w:r w:rsidR="00CD22E1">
        <w:t>separate virtual machine. Swapping a VM that uses all of its available 4 GB of memory induces high costs in terms of disk operations, thus slowing down the overall cloudlet performance.</w:t>
      </w:r>
      <w:r w:rsidR="009A7C60">
        <w:t xml:space="preserve"> </w:t>
      </w:r>
      <w:r w:rsidR="007028E0">
        <w:t>Furthermore</w:t>
      </w:r>
      <w:r w:rsidR="009A7C60">
        <w:t xml:space="preserve">, it can be expected that real-world cloudlet applications such as face recognition have only limited expectations on system services. </w:t>
      </w:r>
      <w:r w:rsidR="001022A5">
        <w:t xml:space="preserve">Providing a </w:t>
      </w:r>
      <w:r w:rsidR="00BE3DFD">
        <w:t>complete</w:t>
      </w:r>
      <w:r w:rsidR="001022A5">
        <w:t xml:space="preserve"> OS</w:t>
      </w:r>
      <w:r w:rsidR="001319D0">
        <w:t xml:space="preserve"> such as</w:t>
      </w:r>
      <w:r w:rsidR="00BA6610">
        <w:t xml:space="preserve"> Ubuntu</w:t>
      </w:r>
      <w:r w:rsidR="001022A5">
        <w:t xml:space="preserve"> for </w:t>
      </w:r>
      <w:r w:rsidR="000513C1">
        <w:t>only one</w:t>
      </w:r>
      <w:r w:rsidR="001022A5">
        <w:t xml:space="preserve"> </w:t>
      </w:r>
      <w:r w:rsidR="0088646D">
        <w:t xml:space="preserve">single </w:t>
      </w:r>
      <w:r w:rsidR="00C76A9A">
        <w:t>application</w:t>
      </w:r>
      <w:r w:rsidR="00BC36F0">
        <w:t xml:space="preserve"> </w:t>
      </w:r>
      <w:r w:rsidR="009B15F8">
        <w:t xml:space="preserve">includes system functionality that is not </w:t>
      </w:r>
      <w:r w:rsidR="009E2F74">
        <w:t>required</w:t>
      </w:r>
      <w:r w:rsidR="009B15F8">
        <w:t xml:space="preserve"> for the specific application</w:t>
      </w:r>
      <w:r w:rsidR="00926305">
        <w:t xml:space="preserve"> and adds to the computational overhead.</w:t>
      </w:r>
    </w:p>
    <w:p w14:paraId="32414700" w14:textId="77777777" w:rsidR="00EF4995" w:rsidRDefault="00EF4995" w:rsidP="00EF4995">
      <w:pPr>
        <w:keepNext/>
      </w:pPr>
      <w:r>
        <w:rPr>
          <w:noProof/>
        </w:rPr>
        <w:drawing>
          <wp:inline distT="0" distB="0" distL="0" distR="0" wp14:anchorId="01933CC9" wp14:editId="088F8D44">
            <wp:extent cx="5747385" cy="2208530"/>
            <wp:effectExtent l="0" t="0" r="5715" b="1270"/>
            <wp:docPr id="17" name="Grafik 17" descr="C:\Users\Dome\Studium\2012SS\SEI\BAThesisDocs\Thesis\Figures\Overhead_vmsyn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e\Studium\2012SS\SEI\BAThesisDocs\Thesis\Figures\Overhead_vmsynthesi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7385" cy="2208530"/>
                    </a:xfrm>
                    <a:prstGeom prst="rect">
                      <a:avLst/>
                    </a:prstGeom>
                    <a:noFill/>
                    <a:ln>
                      <a:noFill/>
                    </a:ln>
                  </pic:spPr>
                </pic:pic>
              </a:graphicData>
            </a:graphic>
          </wp:inline>
        </w:drawing>
      </w:r>
    </w:p>
    <w:p w14:paraId="0D4D98DB" w14:textId="77777777" w:rsidR="00EF4995" w:rsidRPr="00AB6A1F" w:rsidRDefault="00EF4995" w:rsidP="00EF4995">
      <w:pPr>
        <w:pStyle w:val="Beschriftung"/>
      </w:pPr>
      <w:bookmarkStart w:id="127" w:name="_Ref334987869"/>
      <w:r>
        <w:t xml:space="preserve">Figure </w:t>
      </w:r>
      <w:fldSimple w:instr=" SEQ Figure \* ARABIC ">
        <w:r w:rsidR="002A4246">
          <w:rPr>
            <w:noProof/>
          </w:rPr>
          <w:t>18</w:t>
        </w:r>
      </w:fldSimple>
      <w:bookmarkEnd w:id="127"/>
      <w:r>
        <w:t>: VM Synthesis Layer Architecture</w:t>
      </w:r>
    </w:p>
    <w:p w14:paraId="74EDB277" w14:textId="77777777" w:rsidR="00852809" w:rsidRDefault="00852809" w:rsidP="00852809">
      <w:pPr>
        <w:pStyle w:val="berschrift3"/>
      </w:pPr>
      <w:bookmarkStart w:id="128" w:name="_Toc337668010"/>
      <w:r>
        <w:t>Isolation and Security</w:t>
      </w:r>
      <w:bookmarkEnd w:id="128"/>
    </w:p>
    <w:p w14:paraId="5DE4862D" w14:textId="662C426A" w:rsidR="00017D7B" w:rsidRDefault="00017D7B" w:rsidP="00017D7B">
      <w:r>
        <w:t>Hardware virtualization adds a separate layer between the physical hardware and a guest OS. This layer is the VM hypervisor which either</w:t>
      </w:r>
      <w:r w:rsidR="00172B43">
        <w:t xml:space="preserve"> </w:t>
      </w:r>
      <w:r w:rsidR="00CE5A14">
        <w:t>runs on</w:t>
      </w:r>
      <w:r w:rsidR="00172B43">
        <w:t xml:space="preserve"> the host operating system </w:t>
      </w:r>
      <w:r w:rsidR="00F27E30">
        <w:t>–</w:t>
      </w:r>
      <w:r w:rsidR="00172B43">
        <w:t xml:space="preserve"> </w:t>
      </w:r>
      <w:r w:rsidR="00F27E30">
        <w:t>a so-</w:t>
      </w:r>
      <w:r>
        <w:t xml:space="preserve">called </w:t>
      </w:r>
      <w:r w:rsidRPr="00017D7B">
        <w:rPr>
          <w:rStyle w:val="Hervorhebung"/>
        </w:rPr>
        <w:t>type 2</w:t>
      </w:r>
      <w:r w:rsidR="00172B43">
        <w:t xml:space="preserve"> hypervisor -</w:t>
      </w:r>
      <w:r>
        <w:t xml:space="preserve"> or directly on top of the physical hardware as a so-called </w:t>
      </w:r>
      <w:r w:rsidRPr="00017D7B">
        <w:rPr>
          <w:rStyle w:val="Hervorhebung"/>
        </w:rPr>
        <w:t>type 1</w:t>
      </w:r>
      <w:r>
        <w:t xml:space="preserve"> hypervisor.</w:t>
      </w:r>
      <w:r w:rsidR="002274F8">
        <w:t xml:space="preserve"> In both cases the virtual machine on which the guest OS is running i</w:t>
      </w:r>
      <w:r w:rsidR="00F27E30">
        <w:t xml:space="preserve">s isolated from an existing </w:t>
      </w:r>
      <w:r w:rsidR="002274F8">
        <w:t xml:space="preserve">OS that runs natively on the physical hardware. </w:t>
      </w:r>
      <w:r w:rsidR="00CF5EB7">
        <w:t>Therefore, if the guest OS is compromised or malfunctioning, the host OS remains unaffected.</w:t>
      </w:r>
      <w:r w:rsidR="00880166">
        <w:t xml:space="preserve"> Consequently, a virtualization environment is more secure</w:t>
      </w:r>
      <w:r w:rsidR="001B7B17">
        <w:t xml:space="preserve"> because it protects the host OS from damage.</w:t>
      </w:r>
      <w:r w:rsidR="00A54B85">
        <w:t xml:space="preserve"> Both the application virtualization strategy implemented for this thesis as well as the VM </w:t>
      </w:r>
      <w:r w:rsidR="00A54B85">
        <w:lastRenderedPageBreak/>
        <w:t xml:space="preserve">synthesis implementation utilize this isolation </w:t>
      </w:r>
      <w:r w:rsidR="00940EB2">
        <w:t xml:space="preserve">benefit </w:t>
      </w:r>
      <w:r w:rsidR="00A54B85">
        <w:t xml:space="preserve">by running on virtual machines rather than </w:t>
      </w:r>
      <w:r w:rsidR="00940EB2">
        <w:t xml:space="preserve">on </w:t>
      </w:r>
      <w:r w:rsidR="00A54B85">
        <w:t>the native OS.</w:t>
      </w:r>
    </w:p>
    <w:p w14:paraId="22FC4B6F" w14:textId="77777777" w:rsidR="00E63D2E" w:rsidRDefault="00C726C1" w:rsidP="00017D7B">
      <w:r>
        <w:t xml:space="preserve">Another concern </w:t>
      </w:r>
      <w:r w:rsidR="00D8034B">
        <w:t xml:space="preserve">that is </w:t>
      </w:r>
      <w:r>
        <w:t xml:space="preserve">raised </w:t>
      </w:r>
      <w:r w:rsidR="00D8034B">
        <w:t>when discussing security is the isolation between different applications. Comparing application virtualization and VM synthesis, the degree of isolation between applications differs.</w:t>
      </w:r>
    </w:p>
    <w:p w14:paraId="43E6A80E" w14:textId="77777777" w:rsidR="00C726C1" w:rsidRDefault="00D8034B" w:rsidP="00017D7B">
      <w:r>
        <w:t>VM synthesis hosts one application per virtual machine, thus providing high isolation. One VM cannot affect the other by design, so a failed VM is only a risk to the one application that it hosts.</w:t>
      </w:r>
      <w:r w:rsidR="00955765">
        <w:t xml:space="preserve"> </w:t>
      </w:r>
      <w:r w:rsidR="003E01BA">
        <w:t>Nevertheless, a potential security risk remains because VMs on one machine share the same physical resources. If a compromised VM succeeds to carry out a denial of service attack, thus blocking the physical hardware, or if it intrudes the commonly used network, the other VMs</w:t>
      </w:r>
      <w:r w:rsidR="00D14465">
        <w:t xml:space="preserve"> will be</w:t>
      </w:r>
      <w:r w:rsidR="003E01BA">
        <w:t xml:space="preserve"> also harmed</w:t>
      </w:r>
      <w:r w:rsidR="008950E5">
        <w:t xml:space="preserve"> (p.6)</w:t>
      </w:r>
      <w:sdt>
        <w:sdtPr>
          <w:id w:val="1503085675"/>
          <w:citation/>
        </w:sdtPr>
        <w:sdtEndPr/>
        <w:sdtContent>
          <w:r w:rsidR="008950E5">
            <w:fldChar w:fldCharType="begin"/>
          </w:r>
          <w:r w:rsidR="008950E5" w:rsidRPr="008950E5">
            <w:instrText xml:space="preserve"> CITATION Che12 \l 1031 </w:instrText>
          </w:r>
          <w:r w:rsidR="008950E5">
            <w:fldChar w:fldCharType="separate"/>
          </w:r>
          <w:r w:rsidR="002A4246">
            <w:rPr>
              <w:noProof/>
            </w:rPr>
            <w:t xml:space="preserve"> </w:t>
          </w:r>
          <w:r w:rsidR="002A4246" w:rsidRPr="002A4246">
            <w:rPr>
              <w:noProof/>
            </w:rPr>
            <w:t>[36]</w:t>
          </w:r>
          <w:r w:rsidR="008950E5">
            <w:fldChar w:fldCharType="end"/>
          </w:r>
        </w:sdtContent>
      </w:sdt>
      <w:r w:rsidR="003E01BA">
        <w:t>.</w:t>
      </w:r>
      <w:r w:rsidR="00D339A1">
        <w:t xml:space="preserve"> Therefore, it is the hypervisors task to shut down misbehaving VMs.</w:t>
      </w:r>
    </w:p>
    <w:p w14:paraId="02CA0CE9" w14:textId="2C185456" w:rsidR="00E63D2E" w:rsidRDefault="00AF045E" w:rsidP="00017D7B">
      <w:r>
        <w:t>The</w:t>
      </w:r>
      <w:r w:rsidR="00E63D2E">
        <w:t xml:space="preserve"> application virtualization cloudlet solution</w:t>
      </w:r>
      <w:r w:rsidR="00A04D33">
        <w:t xml:space="preserve"> runs applications that need the same operating system family on the same VM. </w:t>
      </w:r>
      <w:r w:rsidR="002E39A9">
        <w:t>T</w:t>
      </w:r>
      <w:r w:rsidR="00A04D33">
        <w:t xml:space="preserve">his requires isolation mechanisms because </w:t>
      </w:r>
      <w:r w:rsidR="002E39A9">
        <w:t xml:space="preserve">applications share the </w:t>
      </w:r>
      <w:r w:rsidR="00CA2234">
        <w:t>memory, disk and</w:t>
      </w:r>
      <w:r w:rsidR="00A04D33">
        <w:t xml:space="preserve"> other system utilities.</w:t>
      </w:r>
      <w:r w:rsidR="0029518B">
        <w:t xml:space="preserve"> </w:t>
      </w:r>
      <w:r w:rsidR="002E39A9">
        <w:t>Basic isolation is provided by the virtualization runtime environment;</w:t>
      </w:r>
      <w:r w:rsidR="0029518B">
        <w:t xml:space="preserve"> </w:t>
      </w:r>
      <w:r w:rsidR="002E39A9">
        <w:t>each application is</w:t>
      </w:r>
      <w:r w:rsidR="0029518B">
        <w:t xml:space="preserve"> embedded into a </w:t>
      </w:r>
      <w:r w:rsidR="002E39A9">
        <w:t>sandbox that isolates it</w:t>
      </w:r>
      <w:r w:rsidR="0029518B">
        <w:t xml:space="preserve"> not only from the guest OS</w:t>
      </w:r>
      <w:r w:rsidR="00633081">
        <w:t xml:space="preserve"> but also from other</w:t>
      </w:r>
      <w:r w:rsidR="002E39A9">
        <w:t xml:space="preserve"> applications</w:t>
      </w:r>
      <w:r w:rsidR="00633081">
        <w:t>.</w:t>
      </w:r>
      <w:r w:rsidR="00170081">
        <w:t xml:space="preserve"> CDE and </w:t>
      </w:r>
      <w:proofErr w:type="spellStart"/>
      <w:r w:rsidR="00170081">
        <w:t>Cameyo</w:t>
      </w:r>
      <w:proofErr w:type="spellEnd"/>
      <w:r w:rsidR="00170081">
        <w:t xml:space="preserve"> both </w:t>
      </w:r>
      <w:r w:rsidR="004D2B32">
        <w:t>offer sandboxing techniques</w:t>
      </w:r>
      <w:r w:rsidR="00170081">
        <w:t xml:space="preserve"> </w:t>
      </w:r>
      <w:r w:rsidR="004D2B32">
        <w:t>to</w:t>
      </w:r>
      <w:r w:rsidR="00170081">
        <w:t xml:space="preserve"> virtualize system resources</w:t>
      </w:r>
      <w:r w:rsidR="00A45F5D">
        <w:t xml:space="preserve"> such as </w:t>
      </w:r>
      <w:r w:rsidR="00170081">
        <w:t>the file system.</w:t>
      </w:r>
      <w:r w:rsidR="00CD2142">
        <w:t xml:space="preserve"> Sandboxing uses a lower degree of isolation and is therefore not </w:t>
      </w:r>
      <w:r w:rsidR="004D2B32">
        <w:t>as secure as separation at virtual machine level</w:t>
      </w:r>
      <w:r w:rsidR="00CD2142">
        <w:t xml:space="preserve">. CDE runs the packaged application within a </w:t>
      </w:r>
      <w:proofErr w:type="spellStart"/>
      <w:r w:rsidR="00465136">
        <w:rPr>
          <w:rStyle w:val="Hervorhebung"/>
        </w:rPr>
        <w:t>chroot</w:t>
      </w:r>
      <w:proofErr w:type="spellEnd"/>
      <w:r w:rsidR="00465136">
        <w:rPr>
          <w:rStyle w:val="Hervorhebung"/>
        </w:rPr>
        <w:t xml:space="preserve"> jail</w:t>
      </w:r>
      <w:sdt>
        <w:sdtPr>
          <w:id w:val="841584893"/>
          <w:citation/>
        </w:sdtPr>
        <w:sdtEndPr/>
        <w:sdtContent>
          <w:r w:rsidR="00465136" w:rsidRPr="00465136">
            <w:fldChar w:fldCharType="begin"/>
          </w:r>
          <w:r w:rsidR="00465136" w:rsidRPr="00465136">
            <w:instrText xml:space="preserve"> CITATION Fre93 \l 1031 </w:instrText>
          </w:r>
          <w:r w:rsidR="00465136" w:rsidRPr="00465136">
            <w:fldChar w:fldCharType="separate"/>
          </w:r>
          <w:r w:rsidR="002A4246">
            <w:rPr>
              <w:noProof/>
            </w:rPr>
            <w:t xml:space="preserve"> </w:t>
          </w:r>
          <w:r w:rsidR="002A4246" w:rsidRPr="002A4246">
            <w:rPr>
              <w:noProof/>
            </w:rPr>
            <w:t>[37]</w:t>
          </w:r>
          <w:r w:rsidR="00465136" w:rsidRPr="00465136">
            <w:fldChar w:fldCharType="end"/>
          </w:r>
        </w:sdtContent>
      </w:sdt>
      <w:r w:rsidR="00465136" w:rsidRPr="00465136">
        <w:t>,</w:t>
      </w:r>
      <w:r w:rsidR="00CD2142" w:rsidRPr="00465136">
        <w:t xml:space="preserve"> </w:t>
      </w:r>
      <w:r w:rsidR="00CD2142">
        <w:t>thus preventing it to access files outside its package.</w:t>
      </w:r>
      <w:r w:rsidR="00B5588D">
        <w:t xml:space="preserve"> This sandbox is, however, vulnerable to attacks that break the isolation mechanism </w:t>
      </w:r>
      <w:sdt>
        <w:sdtPr>
          <w:id w:val="-1023854452"/>
          <w:citation/>
        </w:sdtPr>
        <w:sdtEndPr/>
        <w:sdtContent>
          <w:r w:rsidR="00D46134">
            <w:fldChar w:fldCharType="begin"/>
          </w:r>
          <w:r w:rsidR="00D46134" w:rsidRPr="00D46134">
            <w:instrText xml:space="preserve"> CITATION Sim02 \l 1031 </w:instrText>
          </w:r>
          <w:r w:rsidR="00D46134">
            <w:fldChar w:fldCharType="separate"/>
          </w:r>
          <w:r w:rsidR="002A4246" w:rsidRPr="002A4246">
            <w:rPr>
              <w:noProof/>
            </w:rPr>
            <w:t>[38]</w:t>
          </w:r>
          <w:r w:rsidR="00D46134">
            <w:fldChar w:fldCharType="end"/>
          </w:r>
        </w:sdtContent>
      </w:sdt>
      <w:r w:rsidR="00D46134">
        <w:t>.</w:t>
      </w:r>
      <w:r w:rsidR="00305DBD">
        <w:t xml:space="preserve"> Consequently, VM synthesis offers better isolation between applications</w:t>
      </w:r>
      <w:r w:rsidR="00DF172A">
        <w:t xml:space="preserve"> than application virtualization</w:t>
      </w:r>
      <w:r w:rsidR="00305DBD">
        <w:t>.</w:t>
      </w:r>
    </w:p>
    <w:p w14:paraId="1C5E08BC" w14:textId="77777777" w:rsidR="006A2E4B" w:rsidRPr="00017D7B" w:rsidRDefault="006A2E4B" w:rsidP="00017D7B"/>
    <w:p w14:paraId="5E81CFB7" w14:textId="77777777" w:rsidR="00CC788D" w:rsidRDefault="0022392E" w:rsidP="00470BF1">
      <w:pPr>
        <w:pStyle w:val="berschrift1"/>
      </w:pPr>
      <w:bookmarkStart w:id="129" w:name="_Toc337668011"/>
      <w:r>
        <w:lastRenderedPageBreak/>
        <w:t>Related Work</w:t>
      </w:r>
      <w:bookmarkEnd w:id="129"/>
    </w:p>
    <w:p w14:paraId="350A91E6" w14:textId="60119509" w:rsidR="008F76CC" w:rsidRDefault="00D501B2" w:rsidP="00D501B2">
      <w:r>
        <w:t>The idea of encountering mobile devices’ resource-poverty through leveraging external resources</w:t>
      </w:r>
      <w:r w:rsidR="00CE5A14">
        <w:t xml:space="preserve"> of a surrogate machine</w:t>
      </w:r>
      <w:r>
        <w:t xml:space="preserve">, termed as cyber foraging </w:t>
      </w:r>
      <w:sdt>
        <w:sdtPr>
          <w:id w:val="331647874"/>
          <w:citation/>
        </w:sdtPr>
        <w:sdtEndPr/>
        <w:sdtContent>
          <w:r>
            <w:fldChar w:fldCharType="begin"/>
          </w:r>
          <w:r w:rsidRPr="00D501B2">
            <w:instrText xml:space="preserve"> CITATION Sat01 \l 1031 </w:instrText>
          </w:r>
          <w:r>
            <w:fldChar w:fldCharType="separate"/>
          </w:r>
          <w:r w:rsidR="002A4246" w:rsidRPr="002A4246">
            <w:rPr>
              <w:noProof/>
            </w:rPr>
            <w:t>[8]</w:t>
          </w:r>
          <w:r>
            <w:fldChar w:fldCharType="end"/>
          </w:r>
        </w:sdtContent>
      </w:sdt>
      <w:r>
        <w:t xml:space="preserve">, has been followed by intensive research on this topic. Various cyber foraging systems have been developed, which </w:t>
      </w:r>
      <w:r w:rsidR="00896401">
        <w:t xml:space="preserve">differ in terms of the strategy </w:t>
      </w:r>
      <w:r w:rsidR="001463DD">
        <w:t xml:space="preserve">that </w:t>
      </w:r>
      <w:r w:rsidR="00896401">
        <w:t>they apply to benefit from remote resources.</w:t>
      </w:r>
    </w:p>
    <w:p w14:paraId="718BE60A" w14:textId="77777777" w:rsidR="00D501B2" w:rsidRDefault="008F76CC" w:rsidP="00D501B2">
      <w:r>
        <w:t>One such strategy is to partition code into segments that either run on the mobile device or on a remote machine.</w:t>
      </w:r>
      <w:r w:rsidR="00F70F08">
        <w:t xml:space="preserve"> Manual partitioning requires the developer to explicitly mark code to be executed remotely</w:t>
      </w:r>
      <w:r w:rsidR="000C1AEB">
        <w:t xml:space="preserve"> and possibly declare execution profiles</w:t>
      </w:r>
      <w:r w:rsidR="00F70F08">
        <w:t xml:space="preserve">. Analyzing </w:t>
      </w:r>
      <w:r w:rsidR="000C1AEB">
        <w:t xml:space="preserve">the impact on performance metrics, the optimal profile is chosen, which determines when to offload code to the remote machine. Examples of such cyber foraging systems are Spectra </w:t>
      </w:r>
      <w:sdt>
        <w:sdtPr>
          <w:id w:val="592823596"/>
          <w:citation/>
        </w:sdtPr>
        <w:sdtEndPr/>
        <w:sdtContent>
          <w:r w:rsidR="000C1AEB">
            <w:fldChar w:fldCharType="begin"/>
          </w:r>
          <w:r w:rsidR="000C1AEB" w:rsidRPr="000C1AEB">
            <w:instrText xml:space="preserve"> CITATION Jas01 \l 1031 </w:instrText>
          </w:r>
          <w:r w:rsidR="000C1AEB">
            <w:fldChar w:fldCharType="separate"/>
          </w:r>
          <w:r w:rsidR="002A4246" w:rsidRPr="002A4246">
            <w:rPr>
              <w:noProof/>
            </w:rPr>
            <w:t>[13]</w:t>
          </w:r>
          <w:r w:rsidR="000C1AEB">
            <w:fldChar w:fldCharType="end"/>
          </w:r>
        </w:sdtContent>
      </w:sdt>
      <w:r w:rsidR="000C1AEB">
        <w:t xml:space="preserve">, Chroma </w:t>
      </w:r>
      <w:sdt>
        <w:sdtPr>
          <w:id w:val="-2097464518"/>
          <w:citation/>
        </w:sdtPr>
        <w:sdtEndPr/>
        <w:sdtContent>
          <w:r w:rsidR="000C1AEB">
            <w:fldChar w:fldCharType="begin"/>
          </w:r>
          <w:r w:rsidR="000C1AEB" w:rsidRPr="000C1AEB">
            <w:instrText xml:space="preserve"> CITATION Bal02 \l 1031 </w:instrText>
          </w:r>
          <w:r w:rsidR="000C1AEB">
            <w:fldChar w:fldCharType="separate"/>
          </w:r>
          <w:r w:rsidR="002A4246" w:rsidRPr="002A4246">
            <w:rPr>
              <w:noProof/>
            </w:rPr>
            <w:t>[14]</w:t>
          </w:r>
          <w:r w:rsidR="000C1AEB">
            <w:fldChar w:fldCharType="end"/>
          </w:r>
        </w:sdtContent>
      </w:sdt>
      <w:sdt>
        <w:sdtPr>
          <w:id w:val="603228963"/>
          <w:citation/>
        </w:sdtPr>
        <w:sdtEndPr/>
        <w:sdtContent>
          <w:r w:rsidR="000C1AEB">
            <w:fldChar w:fldCharType="begin"/>
          </w:r>
          <w:r w:rsidR="000C1AEB" w:rsidRPr="000C1AEB">
            <w:instrText xml:space="preserve"> CITATION Bal03 \l 1031 </w:instrText>
          </w:r>
          <w:r w:rsidR="000C1AEB">
            <w:fldChar w:fldCharType="separate"/>
          </w:r>
          <w:r w:rsidR="002A4246">
            <w:rPr>
              <w:noProof/>
            </w:rPr>
            <w:t xml:space="preserve"> </w:t>
          </w:r>
          <w:r w:rsidR="002A4246" w:rsidRPr="002A4246">
            <w:rPr>
              <w:noProof/>
            </w:rPr>
            <w:t>[15]</w:t>
          </w:r>
          <w:r w:rsidR="000C1AEB">
            <w:fldChar w:fldCharType="end"/>
          </w:r>
        </w:sdtContent>
      </w:sdt>
      <w:sdt>
        <w:sdtPr>
          <w:id w:val="-2052460172"/>
          <w:citation/>
        </w:sdtPr>
        <w:sdtEndPr/>
        <w:sdtContent>
          <w:r w:rsidR="000C1AEB">
            <w:fldChar w:fldCharType="begin"/>
          </w:r>
          <w:r w:rsidR="000C1AEB" w:rsidRPr="000C1AEB">
            <w:instrText xml:space="preserve"> CITATION Bal07 \l 1031 </w:instrText>
          </w:r>
          <w:r w:rsidR="000C1AEB">
            <w:fldChar w:fldCharType="separate"/>
          </w:r>
          <w:r w:rsidR="002A4246">
            <w:rPr>
              <w:noProof/>
            </w:rPr>
            <w:t xml:space="preserve"> </w:t>
          </w:r>
          <w:r w:rsidR="002A4246" w:rsidRPr="002A4246">
            <w:rPr>
              <w:noProof/>
            </w:rPr>
            <w:t>[16]</w:t>
          </w:r>
          <w:r w:rsidR="000C1AEB">
            <w:fldChar w:fldCharType="end"/>
          </w:r>
        </w:sdtContent>
      </w:sdt>
      <w:r w:rsidR="000C1AEB">
        <w:t xml:space="preserve">, MAUI </w:t>
      </w:r>
      <w:sdt>
        <w:sdtPr>
          <w:id w:val="-753586542"/>
          <w:citation/>
        </w:sdtPr>
        <w:sdtEndPr/>
        <w:sdtContent>
          <w:r w:rsidR="000C1AEB">
            <w:fldChar w:fldCharType="begin"/>
          </w:r>
          <w:r w:rsidR="000C1AEB" w:rsidRPr="000C1AEB">
            <w:instrText xml:space="preserve"> CITATION Cue10 \l 1031 </w:instrText>
          </w:r>
          <w:r w:rsidR="000C1AEB">
            <w:fldChar w:fldCharType="separate"/>
          </w:r>
          <w:r w:rsidR="002A4246" w:rsidRPr="002A4246">
            <w:rPr>
              <w:noProof/>
            </w:rPr>
            <w:t>[18]</w:t>
          </w:r>
          <w:r w:rsidR="000C1AEB">
            <w:fldChar w:fldCharType="end"/>
          </w:r>
        </w:sdtContent>
      </w:sdt>
      <w:r w:rsidR="000C1AEB">
        <w:t xml:space="preserve"> and Scavenger </w:t>
      </w:r>
      <w:sdt>
        <w:sdtPr>
          <w:id w:val="-1085299983"/>
          <w:citation/>
        </w:sdtPr>
        <w:sdtEndPr/>
        <w:sdtContent>
          <w:r w:rsidR="000C1AEB">
            <w:fldChar w:fldCharType="begin"/>
          </w:r>
          <w:r w:rsidR="000C1AEB" w:rsidRPr="000C1AEB">
            <w:instrText xml:space="preserve"> CITATION Kri10 \l 1031 </w:instrText>
          </w:r>
          <w:r w:rsidR="000C1AEB">
            <w:fldChar w:fldCharType="separate"/>
          </w:r>
          <w:r w:rsidR="002A4246" w:rsidRPr="002A4246">
            <w:rPr>
              <w:noProof/>
            </w:rPr>
            <w:t>[17]</w:t>
          </w:r>
          <w:r w:rsidR="000C1AEB">
            <w:fldChar w:fldCharType="end"/>
          </w:r>
        </w:sdtContent>
      </w:sdt>
      <w:r w:rsidR="000C1AEB">
        <w:t>.</w:t>
      </w:r>
    </w:p>
    <w:p w14:paraId="1F050466" w14:textId="353F1340" w:rsidR="000C1AEB" w:rsidRDefault="000C1AEB" w:rsidP="00D501B2">
      <w:proofErr w:type="spellStart"/>
      <w:r>
        <w:t>CloneCloud</w:t>
      </w:r>
      <w:proofErr w:type="spellEnd"/>
      <w:r>
        <w:t xml:space="preserve"> </w:t>
      </w:r>
      <w:sdt>
        <w:sdtPr>
          <w:id w:val="-601572392"/>
          <w:citation/>
        </w:sdtPr>
        <w:sdtEndPr/>
        <w:sdtContent>
          <w:r>
            <w:fldChar w:fldCharType="begin"/>
          </w:r>
          <w:r w:rsidRPr="000C1AEB">
            <w:instrText xml:space="preserve"> CITATION Chu11 \l 1031 </w:instrText>
          </w:r>
          <w:r>
            <w:fldChar w:fldCharType="separate"/>
          </w:r>
          <w:r w:rsidR="002A4246" w:rsidRPr="002A4246">
            <w:rPr>
              <w:noProof/>
            </w:rPr>
            <w:t>[19]</w:t>
          </w:r>
          <w:r>
            <w:fldChar w:fldCharType="end"/>
          </w:r>
        </w:sdtContent>
      </w:sdt>
      <w:r>
        <w:t xml:space="preserve"> follows the same </w:t>
      </w:r>
      <w:r w:rsidR="00B21992">
        <w:t xml:space="preserve">code partitioning </w:t>
      </w:r>
      <w:r>
        <w:t>principle but automatically partitions code at thread level without need for manual marking.</w:t>
      </w:r>
      <w:r w:rsidR="00842086">
        <w:t xml:space="preserve"> The remote execution takes place on a clone of the original device, which is encapsulated inside a virtual machine on the remote machine.</w:t>
      </w:r>
    </w:p>
    <w:p w14:paraId="1E866CC9" w14:textId="2556E4FB" w:rsidR="005F3725" w:rsidRDefault="005F3725" w:rsidP="00D501B2">
      <w:r>
        <w:t xml:space="preserve">Another cyber foraging strategy is </w:t>
      </w:r>
      <w:r w:rsidR="00B65B08">
        <w:t>to offload</w:t>
      </w:r>
      <w:r>
        <w:t xml:space="preserve"> an entire application. </w:t>
      </w:r>
      <w:proofErr w:type="spellStart"/>
      <w:r>
        <w:t>Goyal</w:t>
      </w:r>
      <w:proofErr w:type="spellEnd"/>
      <w:r>
        <w:t xml:space="preserve"> and Carter </w:t>
      </w:r>
      <w:sdt>
        <w:sdtPr>
          <w:id w:val="-1266527194"/>
          <w:citation/>
        </w:sdtPr>
        <w:sdtEndPr/>
        <w:sdtContent>
          <w:r>
            <w:fldChar w:fldCharType="begin"/>
          </w:r>
          <w:r w:rsidRPr="005F3725">
            <w:instrText xml:space="preserve"> CITATION Goy04 \l 1031 </w:instrText>
          </w:r>
          <w:r>
            <w:fldChar w:fldCharType="separate"/>
          </w:r>
          <w:r w:rsidR="002A4246" w:rsidRPr="002A4246">
            <w:rPr>
              <w:noProof/>
            </w:rPr>
            <w:t>[22]</w:t>
          </w:r>
          <w:r>
            <w:fldChar w:fldCharType="end"/>
          </w:r>
        </w:sdtContent>
      </w:sdt>
      <w:r>
        <w:t xml:space="preserve"> let the mobile device trigger the remote download and installation of applications on an external virtual machine. This approach is closely related to the work presented in this thesis. </w:t>
      </w:r>
      <w:r w:rsidR="00160363">
        <w:t>However, the</w:t>
      </w:r>
      <w:r>
        <w:t xml:space="preserve"> work </w:t>
      </w:r>
      <w:r w:rsidR="00160363">
        <w:t xml:space="preserve">in this thesis </w:t>
      </w:r>
      <w:r>
        <w:t>uses so-called clo</w:t>
      </w:r>
      <w:r w:rsidR="00842086">
        <w:t>udlets as offload</w:t>
      </w:r>
      <w:r>
        <w:t xml:space="preserve"> site</w:t>
      </w:r>
      <w:r w:rsidR="003C3124">
        <w:t>s</w:t>
      </w:r>
      <w:r>
        <w:t xml:space="preserve">, which do not rely on Internet access. Furthermore, the cloudlet shall not be altered by extending it through remote installations because this may lead to </w:t>
      </w:r>
      <w:r w:rsidR="00206F2F">
        <w:t xml:space="preserve">future </w:t>
      </w:r>
      <w:r>
        <w:t xml:space="preserve">dependency conflicts or overweight systems. </w:t>
      </w:r>
      <w:r w:rsidR="00160363">
        <w:t>Instead, a</w:t>
      </w:r>
      <w:r>
        <w:t>pplication virtualization eliminates the need for durable installation.</w:t>
      </w:r>
    </w:p>
    <w:p w14:paraId="2608298C" w14:textId="77777777" w:rsidR="009506C9" w:rsidRDefault="006A4F7C" w:rsidP="00D501B2">
      <w:r>
        <w:t xml:space="preserve">The cloudlet architecture, which </w:t>
      </w:r>
      <w:r w:rsidR="00883503">
        <w:t xml:space="preserve">is also the setting for the cyber foraging implementation presented in this thesis, has been described in </w:t>
      </w:r>
      <w:sdt>
        <w:sdtPr>
          <w:id w:val="1911817933"/>
          <w:citation/>
        </w:sdtPr>
        <w:sdtEndPr/>
        <w:sdtContent>
          <w:r w:rsidR="00BA4436">
            <w:fldChar w:fldCharType="begin"/>
          </w:r>
          <w:r w:rsidR="00BA4436" w:rsidRPr="00B65B08">
            <w:instrText xml:space="preserve"> CITATION Sat09 \l 1031 </w:instrText>
          </w:r>
          <w:r w:rsidR="00BA4436">
            <w:fldChar w:fldCharType="separate"/>
          </w:r>
          <w:r w:rsidR="002A4246" w:rsidRPr="002A4246">
            <w:rPr>
              <w:noProof/>
            </w:rPr>
            <w:t>[3]</w:t>
          </w:r>
          <w:r w:rsidR="00BA4436">
            <w:fldChar w:fldCharType="end"/>
          </w:r>
        </w:sdtContent>
      </w:sdt>
      <w:r w:rsidR="00883503">
        <w:t xml:space="preserve"> and </w:t>
      </w:r>
      <w:sdt>
        <w:sdtPr>
          <w:id w:val="672301916"/>
          <w:citation/>
        </w:sdtPr>
        <w:sdtEndPr/>
        <w:sdtContent>
          <w:r w:rsidR="00B65B08">
            <w:fldChar w:fldCharType="begin"/>
          </w:r>
          <w:r w:rsidR="00B65B08" w:rsidRPr="00B65B08">
            <w:instrText xml:space="preserve"> CITATION HaK11 \l 1031 </w:instrText>
          </w:r>
          <w:r w:rsidR="00B65B08">
            <w:fldChar w:fldCharType="separate"/>
          </w:r>
          <w:r w:rsidR="002A4246" w:rsidRPr="002A4246">
            <w:rPr>
              <w:noProof/>
            </w:rPr>
            <w:t>[6]</w:t>
          </w:r>
          <w:r w:rsidR="00B65B08">
            <w:fldChar w:fldCharType="end"/>
          </w:r>
        </w:sdtContent>
      </w:sdt>
      <w:r w:rsidR="00B65B08">
        <w:t xml:space="preserve">. </w:t>
      </w:r>
      <w:r w:rsidR="00883503">
        <w:t xml:space="preserve"> </w:t>
      </w:r>
      <w:r w:rsidR="00605A3F">
        <w:t>Offloading takes place by establishing a virtual machine on the external machine</w:t>
      </w:r>
      <w:r w:rsidR="00FE27FB">
        <w:t xml:space="preserve"> that includes an application that carries out resource-intensive work on behalf of the mobile device. In order to </w:t>
      </w:r>
      <w:r w:rsidR="008461CA">
        <w:t xml:space="preserve">efficiently </w:t>
      </w:r>
      <w:r w:rsidR="00FE27FB">
        <w:t xml:space="preserve">establish this VM, a strategy named VM synthesis is implemented </w:t>
      </w:r>
      <w:sdt>
        <w:sdtPr>
          <w:id w:val="-953243231"/>
          <w:citation/>
        </w:sdtPr>
        <w:sdtEndPr/>
        <w:sdtContent>
          <w:r w:rsidR="00FE27FB">
            <w:fldChar w:fldCharType="begin"/>
          </w:r>
          <w:r w:rsidR="00FE27FB" w:rsidRPr="00FE27FB">
            <w:instrText xml:space="preserve"> CITATION Sat09 \l 1031 </w:instrText>
          </w:r>
          <w:r w:rsidR="00FE27FB">
            <w:fldChar w:fldCharType="separate"/>
          </w:r>
          <w:r w:rsidR="002A4246" w:rsidRPr="002A4246">
            <w:rPr>
              <w:noProof/>
            </w:rPr>
            <w:t>[3]</w:t>
          </w:r>
          <w:r w:rsidR="00FE27FB">
            <w:fldChar w:fldCharType="end"/>
          </w:r>
        </w:sdtContent>
      </w:sdt>
      <w:sdt>
        <w:sdtPr>
          <w:id w:val="1657180500"/>
          <w:citation/>
        </w:sdtPr>
        <w:sdtEndPr/>
        <w:sdtContent>
          <w:r w:rsidR="00FE27FB">
            <w:fldChar w:fldCharType="begin"/>
          </w:r>
          <w:r w:rsidR="00FE27FB" w:rsidRPr="00FE27FB">
            <w:instrText xml:space="preserve"> CITATION HaK11 \l 1031 </w:instrText>
          </w:r>
          <w:r w:rsidR="00FE27FB">
            <w:fldChar w:fldCharType="separate"/>
          </w:r>
          <w:r w:rsidR="002A4246">
            <w:rPr>
              <w:noProof/>
            </w:rPr>
            <w:t xml:space="preserve"> </w:t>
          </w:r>
          <w:r w:rsidR="002A4246" w:rsidRPr="002A4246">
            <w:rPr>
              <w:noProof/>
            </w:rPr>
            <w:t>[6]</w:t>
          </w:r>
          <w:r w:rsidR="00FE27FB">
            <w:fldChar w:fldCharType="end"/>
          </w:r>
        </w:sdtContent>
      </w:sdt>
      <w:sdt>
        <w:sdtPr>
          <w:id w:val="-1956703771"/>
          <w:citation/>
        </w:sdtPr>
        <w:sdtEndPr/>
        <w:sdtContent>
          <w:r w:rsidR="00FE27FB">
            <w:fldChar w:fldCharType="begin"/>
          </w:r>
          <w:r w:rsidR="00FE27FB" w:rsidRPr="00FE27FB">
            <w:instrText xml:space="preserve"> CITATION Sim12 \l 1031 </w:instrText>
          </w:r>
          <w:r w:rsidR="00FE27FB">
            <w:fldChar w:fldCharType="separate"/>
          </w:r>
          <w:r w:rsidR="002A4246">
            <w:rPr>
              <w:noProof/>
            </w:rPr>
            <w:t xml:space="preserve"> </w:t>
          </w:r>
          <w:r w:rsidR="002A4246" w:rsidRPr="002A4246">
            <w:rPr>
              <w:noProof/>
            </w:rPr>
            <w:t>[9]</w:t>
          </w:r>
          <w:r w:rsidR="00FE27FB">
            <w:fldChar w:fldCharType="end"/>
          </w:r>
        </w:sdtContent>
      </w:sdt>
      <w:r w:rsidR="00FE27FB">
        <w:t>.</w:t>
      </w:r>
      <w:r w:rsidR="00B8365F">
        <w:t xml:space="preserve"> </w:t>
      </w:r>
      <w:r w:rsidR="000E5C4A">
        <w:t xml:space="preserve"> </w:t>
      </w:r>
      <w:r w:rsidR="00C308E0">
        <w:t xml:space="preserve">The mobile device carries a so-called overlay which enables the cloudlet to reconstruct the entire VM. One scenario for a VM synthesis cloudlet system is cyber foraging in hostile environments that are characterized by the lack of reliable wide area networks </w:t>
      </w:r>
      <w:sdt>
        <w:sdtPr>
          <w:id w:val="-2038503301"/>
          <w:citation/>
        </w:sdtPr>
        <w:sdtEndPr/>
        <w:sdtContent>
          <w:r w:rsidR="00C308E0">
            <w:fldChar w:fldCharType="begin"/>
          </w:r>
          <w:r w:rsidR="00C308E0" w:rsidRPr="00C308E0">
            <w:instrText xml:space="preserve"> CITATION HaK11 \l 1031 </w:instrText>
          </w:r>
          <w:r w:rsidR="00C308E0">
            <w:fldChar w:fldCharType="separate"/>
          </w:r>
          <w:r w:rsidR="002A4246" w:rsidRPr="002A4246">
            <w:rPr>
              <w:noProof/>
            </w:rPr>
            <w:t>[6]</w:t>
          </w:r>
          <w:r w:rsidR="00C308E0">
            <w:fldChar w:fldCharType="end"/>
          </w:r>
        </w:sdtContent>
      </w:sdt>
      <w:r w:rsidR="00C308E0">
        <w:t>.</w:t>
      </w:r>
    </w:p>
    <w:p w14:paraId="222EA120" w14:textId="738C42F0" w:rsidR="005F7989" w:rsidRDefault="00C308E0" w:rsidP="00D501B2">
      <w:r>
        <w:t xml:space="preserve">The work in this thesis also uses the cloudlet architecture mentioned above and focuses on providing external resources to mobile devices in hostile environments. Instead of applying </w:t>
      </w:r>
      <w:r>
        <w:lastRenderedPageBreak/>
        <w:t>the VM synthesis strategy, it explores the applicability of application virtualization</w:t>
      </w:r>
      <w:r w:rsidR="000602CD">
        <w:t xml:space="preserve"> </w:t>
      </w:r>
      <w:r w:rsidR="00581B42">
        <w:t xml:space="preserve">as a strategy </w:t>
      </w:r>
      <w:r w:rsidR="000602CD">
        <w:t xml:space="preserve">for </w:t>
      </w:r>
      <w:r w:rsidR="00B44B48">
        <w:t>cyber foraging</w:t>
      </w:r>
      <w:r>
        <w:t xml:space="preserve">. </w:t>
      </w:r>
      <w:r w:rsidR="008B5ACA">
        <w:t>During this thesis a corresponding architecture has been implemented whose characteristics are evaluated against VM synthesis.</w:t>
      </w:r>
    </w:p>
    <w:p w14:paraId="71E8041E" w14:textId="77777777" w:rsidR="009630EC" w:rsidRDefault="009630EC" w:rsidP="00470BF1">
      <w:pPr>
        <w:pStyle w:val="berschrift1"/>
      </w:pPr>
      <w:bookmarkStart w:id="130" w:name="_Toc337668012"/>
      <w:r>
        <w:lastRenderedPageBreak/>
        <w:t>Limitations</w:t>
      </w:r>
      <w:r w:rsidR="003C6908">
        <w:t xml:space="preserve"> and Future Work</w:t>
      </w:r>
      <w:bookmarkEnd w:id="130"/>
    </w:p>
    <w:p w14:paraId="6CF2D547" w14:textId="77777777" w:rsidR="00202966" w:rsidRDefault="00202966" w:rsidP="00202966">
      <w:r>
        <w:t>Application virtualization loses its advance in portability when the application that shall be virtualized is restricted to particular hardware or drivers. Requiring a very particular environment opposes the idea of general purpose cloudlets.</w:t>
      </w:r>
    </w:p>
    <w:p w14:paraId="3AECF1AA" w14:textId="11D3CA5D" w:rsidR="006F142B" w:rsidRDefault="006F142B" w:rsidP="00202966">
      <w:r>
        <w:t xml:space="preserve">A risk in using application virtualization is to </w:t>
      </w:r>
      <w:r w:rsidR="005C7934">
        <w:t>miss out</w:t>
      </w:r>
      <w:r>
        <w:t xml:space="preserve"> dependencies. Because it is impossible to automatically detect all dependencies, </w:t>
      </w:r>
      <w:r w:rsidR="005C7934">
        <w:t>human</w:t>
      </w:r>
      <w:r>
        <w:t xml:space="preserve"> knowledge of the application is required. Especially applications that provide a plug-in architecture are likely to miss dependencies when being virtualized without manual intervention. The application virtualization tools used in this thesis both allow manual </w:t>
      </w:r>
      <w:r w:rsidR="00DC6017">
        <w:t xml:space="preserve">dependency </w:t>
      </w:r>
      <w:r>
        <w:t xml:space="preserve">adding </w:t>
      </w:r>
      <w:r w:rsidR="00F77357">
        <w:t xml:space="preserve">with the goal </w:t>
      </w:r>
      <w:r>
        <w:t>to complete a virtual package.</w:t>
      </w:r>
      <w:r w:rsidR="00EB143F">
        <w:t xml:space="preserve"> Future work should focus on how to facilitate the process of creating complete packages. A possible approach is to explicitly declare dependencies in a document similar to a manifest file. However, declaring folders or files manually is </w:t>
      </w:r>
      <w:r w:rsidR="00052CFD">
        <w:t>cumbersome; an assisting tool may help by suggest</w:t>
      </w:r>
      <w:r w:rsidR="00A07CEC">
        <w:t>ing typically used components for inclusion</w:t>
      </w:r>
      <w:r w:rsidR="00052CFD">
        <w:t>.</w:t>
      </w:r>
    </w:p>
    <w:p w14:paraId="2EFFDDC0" w14:textId="77777777" w:rsidR="00D13868" w:rsidRDefault="00D13868" w:rsidP="00202966">
      <w:r>
        <w:t xml:space="preserve">The implementation architecture in this thesis does not allow running application servers on the same cloudlet if they use the same fixed port number. </w:t>
      </w:r>
      <w:r w:rsidR="004C3A53">
        <w:t xml:space="preserve">Some kind of virtualization has to be </w:t>
      </w:r>
      <w:r w:rsidR="00677419">
        <w:t>introduced</w:t>
      </w:r>
      <w:r w:rsidR="004C3A53">
        <w:t xml:space="preserve"> that decouple fixed port numbers from the actual ports provided by the cloudlet.</w:t>
      </w:r>
    </w:p>
    <w:p w14:paraId="28EAE42C" w14:textId="77777777" w:rsidR="00A7725A" w:rsidRDefault="00A7725A" w:rsidP="00202966">
      <w:r>
        <w:t>Because sandboxed applications still share common resources such as port numbers, they may conflict with each other. Future work may analyze the overhead of isolating each</w:t>
      </w:r>
      <w:r w:rsidR="006F2BE7">
        <w:t xml:space="preserve"> application</w:t>
      </w:r>
      <w:r>
        <w:t xml:space="preserve"> into its own virtual machine</w:t>
      </w:r>
      <w:r w:rsidR="00012AA5">
        <w:t xml:space="preserve"> like is done in VM synthesis</w:t>
      </w:r>
      <w:r>
        <w:t>.</w:t>
      </w:r>
    </w:p>
    <w:p w14:paraId="56402228" w14:textId="77777777" w:rsidR="00ED4E5C" w:rsidRDefault="00F13FDA" w:rsidP="00202966">
      <w:r>
        <w:t>A real-world cloudlet solution has to satisfy security demands</w:t>
      </w:r>
      <w:r w:rsidR="004E7285">
        <w:t>, which have been excluded in this thesis</w:t>
      </w:r>
      <w:r>
        <w:t>. Therefore, the implementation should be extended with</w:t>
      </w:r>
      <w:r w:rsidR="009E01F6">
        <w:t xml:space="preserve"> trust</w:t>
      </w:r>
      <w:r>
        <w:t xml:space="preserve"> establishment mechanism</w:t>
      </w:r>
      <w:r w:rsidR="009E01F6">
        <w:t>s</w:t>
      </w:r>
      <w:r>
        <w:t xml:space="preserve"> between mobile device and cloudlet.</w:t>
      </w:r>
    </w:p>
    <w:p w14:paraId="756B3EE1" w14:textId="2EBFCC48" w:rsidR="00452A31" w:rsidRDefault="0020323C" w:rsidP="00202966">
      <w:r>
        <w:t xml:space="preserve">The </w:t>
      </w:r>
      <w:r w:rsidR="0072426C">
        <w:t xml:space="preserve">presented </w:t>
      </w:r>
      <w:r>
        <w:t>mechanism for discovering a cloudlet that fits the application’s requirements is rather primitive</w:t>
      </w:r>
      <w:r w:rsidR="00372695">
        <w:t xml:space="preserve"> because it assumes the cloudlet and mob</w:t>
      </w:r>
      <w:r w:rsidR="001B3748">
        <w:t>ile device to use the same keywords</w:t>
      </w:r>
      <w:r w:rsidR="00372695">
        <w:t xml:space="preserve"> for properties</w:t>
      </w:r>
      <w:r>
        <w:t>.</w:t>
      </w:r>
      <w:r w:rsidR="000602B6">
        <w:t xml:space="preserve"> As a consequence, the </w:t>
      </w:r>
      <w:r w:rsidR="00426FBC">
        <w:t xml:space="preserve">declaration of cloudlet capabilities and </w:t>
      </w:r>
      <w:r w:rsidR="006E485F">
        <w:t>application demands</w:t>
      </w:r>
      <w:r w:rsidR="00426FBC">
        <w:t xml:space="preserve"> has to be </w:t>
      </w:r>
      <w:r w:rsidR="00E95C7F">
        <w:t>formalized</w:t>
      </w:r>
      <w:r w:rsidR="00354C56">
        <w:t xml:space="preserve"> in future work</w:t>
      </w:r>
      <w:r w:rsidR="00426FBC">
        <w:t>.</w:t>
      </w:r>
    </w:p>
    <w:p w14:paraId="2E584296" w14:textId="77777777" w:rsidR="00995A49" w:rsidRDefault="00625223" w:rsidP="00202966">
      <w:r>
        <w:t>An important aspect of mobility is the ability to change cloudlets</w:t>
      </w:r>
      <w:r w:rsidR="00A16DAA">
        <w:t xml:space="preserve"> while cyber foraging takes place</w:t>
      </w:r>
      <w:r w:rsidR="002A0957">
        <w:t>. This requires live migration, i.e. resuming the halted application on another cloudlet while preserving computational state and minimizing downtimes.</w:t>
      </w:r>
      <w:r w:rsidR="00257D9B">
        <w:t xml:space="preserve"> Migration </w:t>
      </w:r>
      <w:r w:rsidR="007F70A3">
        <w:t>for virtualized applications may be topic of future work.</w:t>
      </w:r>
    </w:p>
    <w:p w14:paraId="0AFF5048" w14:textId="48BECE07" w:rsidR="00DF3EAD" w:rsidRPr="00202966" w:rsidRDefault="00DF3EAD" w:rsidP="00202966">
      <w:r>
        <w:lastRenderedPageBreak/>
        <w:t>Although application virtualization can be seen as an alternative to VM synthesis, this does not imply that these</w:t>
      </w:r>
      <w:r w:rsidR="008664A5">
        <w:t xml:space="preserve"> two</w:t>
      </w:r>
      <w:r>
        <w:t xml:space="preserve"> strategies disqualify each other. On the contrary, they may complement one another and together increase the availability of cyber foraging. A cloudlet may support both with application virtualization being the preferable because faster strategy. As a fallback strategy in case of unsatisfied system requirements an entire virtual machine image </w:t>
      </w:r>
      <w:r w:rsidR="008A25A8">
        <w:t>or</w:t>
      </w:r>
      <w:r w:rsidR="008704A1">
        <w:t>,</w:t>
      </w:r>
      <w:r w:rsidR="008A25A8">
        <w:t xml:space="preserve"> if a correspondent base VM is available</w:t>
      </w:r>
      <w:r w:rsidR="00E00365">
        <w:t>,</w:t>
      </w:r>
      <w:r w:rsidR="008A25A8">
        <w:t xml:space="preserve"> an overlay may be transferred.</w:t>
      </w:r>
      <w:r w:rsidR="000F59F7">
        <w:t xml:space="preserve"> The combination of VM synthesis and application virtualization needs further exploration.</w:t>
      </w:r>
    </w:p>
    <w:p w14:paraId="7FB7A12F" w14:textId="77777777" w:rsidR="00076BE0" w:rsidRDefault="0022392E" w:rsidP="00470BF1">
      <w:pPr>
        <w:pStyle w:val="berschrift1"/>
      </w:pPr>
      <w:bookmarkStart w:id="131" w:name="_Toc337668013"/>
      <w:r>
        <w:lastRenderedPageBreak/>
        <w:t>Conclusion</w:t>
      </w:r>
      <w:bookmarkEnd w:id="131"/>
    </w:p>
    <w:p w14:paraId="42AF8FC5" w14:textId="7AEE9C25" w:rsidR="00076BE0" w:rsidRDefault="00076BE0" w:rsidP="00076BE0">
      <w:r>
        <w:t>Cyber foraging, i.e. offloading of resource-intensive tasks to resource-strong machines, enables mobile devices to provide acceptable performance</w:t>
      </w:r>
      <w:r w:rsidR="00E33047">
        <w:t xml:space="preserve"> </w:t>
      </w:r>
      <w:r>
        <w:t>for costly computations. At the same time the mobile device saves energy which leads to a longer battery life.</w:t>
      </w:r>
    </w:p>
    <w:p w14:paraId="642B509B" w14:textId="3703D8A9" w:rsidR="001D688B" w:rsidRDefault="00B360FC" w:rsidP="00076BE0">
      <w:r>
        <w:t xml:space="preserve">In this thesis, we have focused on cyber foraging in so-called hostile environments where reliable networks </w:t>
      </w:r>
      <w:r w:rsidR="00E66B57">
        <w:t>are not</w:t>
      </w:r>
      <w:r w:rsidR="00424D59">
        <w:t xml:space="preserve"> guaranteed. Especially, a</w:t>
      </w:r>
      <w:r>
        <w:t xml:space="preserve"> connection</w:t>
      </w:r>
      <w:r w:rsidR="00424D59">
        <w:t xml:space="preserve"> to a distant cloud or data center</w:t>
      </w:r>
      <w:r>
        <w:t xml:space="preserve"> cannot be assumed.</w:t>
      </w:r>
      <w:r w:rsidR="000A0EEA">
        <w:t xml:space="preserve"> The role of the code offload</w:t>
      </w:r>
      <w:r>
        <w:t xml:space="preserve"> site is taken by cloudlets</w:t>
      </w:r>
      <w:r w:rsidR="00474A8C">
        <w:t xml:space="preserve"> instead</w:t>
      </w:r>
      <w:r>
        <w:t>, which are machines</w:t>
      </w:r>
      <w:r w:rsidR="000A649F">
        <w:t xml:space="preserve"> in close proximity</w:t>
      </w:r>
      <w:r>
        <w:t xml:space="preserve"> that make their resources available to mobile devices.</w:t>
      </w:r>
    </w:p>
    <w:p w14:paraId="6CC0348E" w14:textId="77777777" w:rsidR="002D5E73" w:rsidRDefault="00C72FCA" w:rsidP="00076BE0">
      <w:r>
        <w:t>Our cyber foraging mechanism</w:t>
      </w:r>
      <w:r w:rsidR="00765857">
        <w:t xml:space="preserve"> </w:t>
      </w:r>
      <w:r w:rsidR="00514700">
        <w:t xml:space="preserve">is based on the client-server principle; thereby the application client runs on the mobile device and the application server on the cloudlet. </w:t>
      </w:r>
      <w:r w:rsidR="00346064">
        <w:t>Before utilizing the cloudlet, the mobile device has to deploy its application server on the cloudlet.</w:t>
      </w:r>
      <w:r w:rsidR="00DE4F93">
        <w:t xml:space="preserve"> Related work </w:t>
      </w:r>
      <w:r w:rsidR="00440DC7">
        <w:t xml:space="preserve">that </w:t>
      </w:r>
      <w:r w:rsidR="00DE4F93">
        <w:t>uses VM synthesis</w:t>
      </w:r>
      <w:r w:rsidR="00440DC7">
        <w:t xml:space="preserve"> </w:t>
      </w:r>
      <w:sdt>
        <w:sdtPr>
          <w:id w:val="-1954931381"/>
          <w:citation/>
        </w:sdtPr>
        <w:sdtEndPr/>
        <w:sdtContent>
          <w:r w:rsidR="00C9177A">
            <w:fldChar w:fldCharType="begin"/>
          </w:r>
          <w:r w:rsidR="00C9177A" w:rsidRPr="00C9177A">
            <w:instrText xml:space="preserve"> CITATION Sat09 \l 1031 </w:instrText>
          </w:r>
          <w:r w:rsidR="00C9177A">
            <w:fldChar w:fldCharType="separate"/>
          </w:r>
          <w:r w:rsidR="002A4246" w:rsidRPr="002A4246">
            <w:rPr>
              <w:noProof/>
            </w:rPr>
            <w:t>[3]</w:t>
          </w:r>
          <w:r w:rsidR="00C9177A">
            <w:fldChar w:fldCharType="end"/>
          </w:r>
        </w:sdtContent>
      </w:sdt>
      <w:sdt>
        <w:sdtPr>
          <w:id w:val="-1777861534"/>
          <w:citation/>
        </w:sdtPr>
        <w:sdtEndPr/>
        <w:sdtContent>
          <w:r w:rsidR="00C9177A">
            <w:fldChar w:fldCharType="begin"/>
          </w:r>
          <w:r w:rsidR="00C9177A" w:rsidRPr="00C9177A">
            <w:instrText xml:space="preserve"> CITATION HaK11 \l 1031 </w:instrText>
          </w:r>
          <w:r w:rsidR="00C9177A">
            <w:fldChar w:fldCharType="separate"/>
          </w:r>
          <w:r w:rsidR="002A4246">
            <w:rPr>
              <w:noProof/>
            </w:rPr>
            <w:t xml:space="preserve"> </w:t>
          </w:r>
          <w:r w:rsidR="002A4246" w:rsidRPr="002A4246">
            <w:rPr>
              <w:noProof/>
            </w:rPr>
            <w:t>[6]</w:t>
          </w:r>
          <w:r w:rsidR="00C9177A">
            <w:fldChar w:fldCharType="end"/>
          </w:r>
        </w:sdtContent>
      </w:sdt>
      <w:sdt>
        <w:sdtPr>
          <w:id w:val="1283689974"/>
          <w:citation/>
        </w:sdtPr>
        <w:sdtEndPr/>
        <w:sdtContent>
          <w:r w:rsidR="00C9177A">
            <w:fldChar w:fldCharType="begin"/>
          </w:r>
          <w:r w:rsidR="00C9177A" w:rsidRPr="00C9177A">
            <w:instrText xml:space="preserve"> CITATION Sim12 \l 1031 </w:instrText>
          </w:r>
          <w:r w:rsidR="00C9177A">
            <w:fldChar w:fldCharType="separate"/>
          </w:r>
          <w:r w:rsidR="002A4246">
            <w:rPr>
              <w:noProof/>
            </w:rPr>
            <w:t xml:space="preserve"> </w:t>
          </w:r>
          <w:r w:rsidR="002A4246" w:rsidRPr="002A4246">
            <w:rPr>
              <w:noProof/>
            </w:rPr>
            <w:t>[9]</w:t>
          </w:r>
          <w:r w:rsidR="00C9177A">
            <w:fldChar w:fldCharType="end"/>
          </w:r>
        </w:sdtContent>
      </w:sdt>
      <w:r w:rsidR="00C9177A">
        <w:t xml:space="preserve"> </w:t>
      </w:r>
      <w:r w:rsidR="00440DC7">
        <w:t>for cloudlet provisioning</w:t>
      </w:r>
      <w:r w:rsidR="00632770">
        <w:t xml:space="preserve"> has been the incitement for this thesis.</w:t>
      </w:r>
    </w:p>
    <w:p w14:paraId="24AD1B28" w14:textId="228B9AD2" w:rsidR="002D5E73" w:rsidRDefault="002D5E73" w:rsidP="00076BE0">
      <w:r>
        <w:t xml:space="preserve">The first part of this thesis explains the concept of cyber foraging in general and cloudlet-based cyber foraging in hostile environments in particular. Different strategies to cyber foraging are discussed and requirements </w:t>
      </w:r>
      <w:r w:rsidR="007F2E2D">
        <w:t>for cloudlet-based cyber foraging</w:t>
      </w:r>
      <w:r>
        <w:t xml:space="preserve"> are presented. We have explored application virtualization as a strategy for cyber foraging. </w:t>
      </w:r>
      <w:r w:rsidR="008F1D86">
        <w:t>So the second part of this thesis gives</w:t>
      </w:r>
      <w:r>
        <w:t xml:space="preserve"> an outline of the difficultie</w:t>
      </w:r>
      <w:r w:rsidR="008F1D86">
        <w:t>s of application portability</w:t>
      </w:r>
      <w:r>
        <w:t xml:space="preserve">, followed by an introduction to application virtualization. </w:t>
      </w:r>
      <w:r w:rsidR="009E20A0">
        <w:t xml:space="preserve">In the context of this work, a cloudlet-based cyber foraging system that utilizes application virtualization has been implemented. This implementation </w:t>
      </w:r>
      <w:r w:rsidR="004C1AA6">
        <w:t>is</w:t>
      </w:r>
      <w:r w:rsidR="008163A3">
        <w:t xml:space="preserve"> introduced by presenting</w:t>
      </w:r>
      <w:r w:rsidR="009E20A0">
        <w:t xml:space="preserve"> an architectural overview and discussing selected</w:t>
      </w:r>
      <w:r w:rsidR="00C953DE">
        <w:t xml:space="preserve"> implementation decision</w:t>
      </w:r>
      <w:r w:rsidR="00287A8D">
        <w:t>s</w:t>
      </w:r>
      <w:r w:rsidR="009E20A0">
        <w:t>.</w:t>
      </w:r>
      <w:r w:rsidR="00DE4F93">
        <w:t xml:space="preserve"> Subsequently, the implementation has been evaluated and the achieved results and chara</w:t>
      </w:r>
      <w:r w:rsidR="00A819E8">
        <w:t>cteristics have been compared with</w:t>
      </w:r>
      <w:r w:rsidR="00DE4F93">
        <w:t xml:space="preserve"> the VM synthesis strategy.</w:t>
      </w:r>
      <w:r w:rsidR="00F52DDE">
        <w:t xml:space="preserve"> The final part identifies limitations that have not yet been overcome.</w:t>
      </w:r>
    </w:p>
    <w:p w14:paraId="1FF792D8" w14:textId="77777777" w:rsidR="00375D1C" w:rsidRDefault="00375D1C" w:rsidP="00076BE0">
      <w:r>
        <w:t>Summarizing the evaluation, application virtualization has an advantage over VM synthesis in terms of deployment phase performance. The two metrics for our definition of performance are time and energy consumption. We have shown that these are linear dependent from the amount of data that has to be transmitted to the cloudlet. This observation is true for both application virtualization and VM synthesis.</w:t>
      </w:r>
      <w:r w:rsidR="009E019C">
        <w:t xml:space="preserve"> The better performance of application virtualization results from significantly smaller file sizes.</w:t>
      </w:r>
      <w:r w:rsidR="00C7461E">
        <w:t xml:space="preserve"> Another benefit of application virtualization is the loose coupling between an application and its required cloudlet environment.</w:t>
      </w:r>
      <w:r w:rsidR="00307A7E">
        <w:t xml:space="preserve"> While each member of an appropriate operating system family suffices for application virtualization, VM synthesis requires the cloudlet to </w:t>
      </w:r>
      <w:r w:rsidR="00307A7E">
        <w:lastRenderedPageBreak/>
        <w:t>provide a binary equal operating system. Therefore, application virtualization facilitates the provision of suitable cloudlet environme</w:t>
      </w:r>
      <w:r w:rsidR="00DD7AEE">
        <w:t>n</w:t>
      </w:r>
      <w:r w:rsidR="00307A7E">
        <w:t>ts</w:t>
      </w:r>
      <w:r w:rsidR="00DD7AEE">
        <w:t xml:space="preserve"> and allows for patches without </w:t>
      </w:r>
      <w:r w:rsidR="00960AEB">
        <w:t>invalidation of</w:t>
      </w:r>
      <w:r w:rsidR="00017F69">
        <w:t xml:space="preserve"> </w:t>
      </w:r>
      <w:r w:rsidR="005914C3">
        <w:t>the relationship between cloudlet and application</w:t>
      </w:r>
      <w:r w:rsidR="00017F69">
        <w:t>.</w:t>
      </w:r>
    </w:p>
    <w:p w14:paraId="77C91C9E" w14:textId="77777777" w:rsidR="00283311" w:rsidRDefault="001B4223" w:rsidP="00076BE0">
      <w:r>
        <w:t xml:space="preserve">Regarding other aspects, application virtualization cannot compete with VM synthesis. </w:t>
      </w:r>
      <w:r w:rsidR="0089446A">
        <w:t>Hardware specific dependencies such as device drivers cannot be virtualized. VM synthesis does not suffer from this lim</w:t>
      </w:r>
      <w:r w:rsidR="001A583C">
        <w:t>itation because all</w:t>
      </w:r>
      <w:r w:rsidR="003E3203">
        <w:t xml:space="preserve"> hardware</w:t>
      </w:r>
      <w:r w:rsidR="00E73A1B">
        <w:t xml:space="preserve"> itself</w:t>
      </w:r>
      <w:r w:rsidR="003E3203">
        <w:t xml:space="preserve"> is</w:t>
      </w:r>
      <w:r w:rsidR="00B01718">
        <w:t xml:space="preserve"> </w:t>
      </w:r>
      <w:r w:rsidR="0089446A">
        <w:t>virtualized.</w:t>
      </w:r>
      <w:r w:rsidR="009C1A5D">
        <w:t xml:space="preserve"> Application virtualization requires careful manual dependency management to guarantee an application’s correct operation on a cloudlet. VM synthesis requires no more knowledge than is necessary for an ordinary installation process.</w:t>
      </w:r>
    </w:p>
    <w:p w14:paraId="795BC36B" w14:textId="77777777" w:rsidR="009C1A5D" w:rsidRDefault="00114373" w:rsidP="00076BE0">
      <w:r>
        <w:t>Nevertheless</w:t>
      </w:r>
      <w:r w:rsidR="009C1A5D">
        <w:t>, application</w:t>
      </w:r>
      <w:r w:rsidR="003D1F70">
        <w:t xml:space="preserve"> virtualization is a promising strategy for cyber foraging in resource-constrained environment</w:t>
      </w:r>
      <w:r w:rsidR="0035730A">
        <w:t xml:space="preserve">s because of its relative </w:t>
      </w:r>
      <w:proofErr w:type="spellStart"/>
      <w:r w:rsidR="0035730A">
        <w:t>light</w:t>
      </w:r>
      <w:r w:rsidR="003D1F70">
        <w:t>weightedness</w:t>
      </w:r>
      <w:proofErr w:type="spellEnd"/>
      <w:r w:rsidR="003D1F70">
        <w:t xml:space="preserve"> and </w:t>
      </w:r>
      <w:r w:rsidR="00D34BC5">
        <w:t>high</w:t>
      </w:r>
      <w:r w:rsidR="006B3FA0">
        <w:t xml:space="preserve"> </w:t>
      </w:r>
      <w:r w:rsidR="003D1F70">
        <w:t>portability.</w:t>
      </w:r>
      <w:r w:rsidR="00610EC5">
        <w:t xml:space="preserve"> </w:t>
      </w:r>
      <w:r w:rsidR="000B29E2">
        <w:t>It is not only</w:t>
      </w:r>
      <w:r w:rsidR="00454AA7">
        <w:t xml:space="preserve"> an alternative to VM synthesis but </w:t>
      </w:r>
      <w:r w:rsidR="000B29E2">
        <w:t xml:space="preserve">can </w:t>
      </w:r>
      <w:r w:rsidR="00454AA7">
        <w:t>a</w:t>
      </w:r>
      <w:r w:rsidR="000B29E2">
        <w:t>lso be a</w:t>
      </w:r>
      <w:r w:rsidR="00454AA7">
        <w:t xml:space="preserve"> valuable addition in a combined cyber foraging model. </w:t>
      </w:r>
      <w:r w:rsidR="00610EC5">
        <w:t xml:space="preserve">Further work may build on the implementation in this thesis and try to </w:t>
      </w:r>
      <w:r w:rsidR="00842B6C">
        <w:t xml:space="preserve">overcome </w:t>
      </w:r>
      <w:r w:rsidR="00610EC5">
        <w:t>some of its shortcomings.</w:t>
      </w:r>
    </w:p>
    <w:p w14:paraId="5064E0F9" w14:textId="77777777" w:rsidR="00051F83" w:rsidRPr="00076BE0" w:rsidRDefault="00051F83" w:rsidP="00076BE0"/>
    <w:bookmarkStart w:id="132" w:name="_Toc337668014" w:displacedByCustomXml="next"/>
    <w:sdt>
      <w:sdtPr>
        <w:rPr>
          <w:rFonts w:asciiTheme="minorHAnsi" w:eastAsiaTheme="minorHAnsi" w:hAnsiTheme="minorHAnsi" w:cstheme="minorBidi"/>
          <w:b w:val="0"/>
          <w:bCs w:val="0"/>
          <w:color w:val="auto"/>
          <w:sz w:val="22"/>
          <w:szCs w:val="22"/>
          <w:lang w:val="de-DE"/>
        </w:rPr>
        <w:id w:val="1222171855"/>
        <w:docPartObj>
          <w:docPartGallery w:val="Bibliographies"/>
          <w:docPartUnique/>
        </w:docPartObj>
      </w:sdtPr>
      <w:sdtEndPr>
        <w:rPr>
          <w:lang w:val="en-US"/>
        </w:rPr>
      </w:sdtEndPr>
      <w:sdtContent>
        <w:p w14:paraId="49178919" w14:textId="77777777" w:rsidR="00CA714A" w:rsidRPr="003D09A4" w:rsidRDefault="00CA714A" w:rsidP="00470BF1">
          <w:pPr>
            <w:pStyle w:val="berschrift1"/>
          </w:pPr>
          <w:r w:rsidRPr="003D09A4">
            <w:t>References</w:t>
          </w:r>
          <w:bookmarkEnd w:id="132"/>
        </w:p>
        <w:sdt>
          <w:sdtPr>
            <w:id w:val="111145805"/>
            <w:bibliography/>
          </w:sdtPr>
          <w:sdtEndPr/>
          <w:sdtContent>
            <w:p w14:paraId="5A96EC44" w14:textId="77777777" w:rsidR="002A4246" w:rsidRDefault="00CA714A" w:rsidP="009752C9">
              <w:pPr>
                <w:pStyle w:val="Literaturverzeichnis"/>
                <w:rPr>
                  <w:noProof/>
                </w:rPr>
              </w:pPr>
              <w:r>
                <w:fldChar w:fldCharType="begin"/>
              </w:r>
              <w:r w:rsidRPr="003D09A4">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712"/>
              </w:tblGrid>
              <w:tr w:rsidR="002A4246" w14:paraId="4BF6691D" w14:textId="77777777">
                <w:trPr>
                  <w:divId w:val="301275461"/>
                  <w:tblCellSpacing w:w="15" w:type="dxa"/>
                </w:trPr>
                <w:tc>
                  <w:tcPr>
                    <w:tcW w:w="50" w:type="pct"/>
                    <w:hideMark/>
                  </w:tcPr>
                  <w:p w14:paraId="7BE59691" w14:textId="77777777" w:rsidR="002A4246" w:rsidRDefault="002A4246">
                    <w:pPr>
                      <w:pStyle w:val="Literaturverzeichnis"/>
                      <w:rPr>
                        <w:rFonts w:eastAsiaTheme="minorEastAsia"/>
                        <w:noProof/>
                      </w:rPr>
                    </w:pPr>
                    <w:r>
                      <w:rPr>
                        <w:noProof/>
                      </w:rPr>
                      <w:t xml:space="preserve">[1] </w:t>
                    </w:r>
                  </w:p>
                </w:tc>
                <w:tc>
                  <w:tcPr>
                    <w:tcW w:w="0" w:type="auto"/>
                    <w:hideMark/>
                  </w:tcPr>
                  <w:p w14:paraId="31CE21E0" w14:textId="77777777" w:rsidR="002A4246" w:rsidRDefault="002A4246">
                    <w:pPr>
                      <w:pStyle w:val="Literaturverzeichnis"/>
                      <w:rPr>
                        <w:rFonts w:eastAsiaTheme="minorEastAsia"/>
                        <w:noProof/>
                      </w:rPr>
                    </w:pPr>
                    <w:r>
                      <w:rPr>
                        <w:noProof/>
                      </w:rPr>
                      <w:t>"2011 handset and smartphone sales statistics worldwide: the big picture," 10 02 2012. [Online]. Available: http://mobithinking.com/blog/2011-handset-and-smartphone-sales-big-picture. [Accessed 08 10 2012].</w:t>
                    </w:r>
                  </w:p>
                </w:tc>
              </w:tr>
              <w:tr w:rsidR="002A4246" w14:paraId="7450FF1B" w14:textId="77777777">
                <w:trPr>
                  <w:divId w:val="301275461"/>
                  <w:tblCellSpacing w:w="15" w:type="dxa"/>
                </w:trPr>
                <w:tc>
                  <w:tcPr>
                    <w:tcW w:w="50" w:type="pct"/>
                    <w:hideMark/>
                  </w:tcPr>
                  <w:p w14:paraId="472B561A" w14:textId="77777777" w:rsidR="002A4246" w:rsidRDefault="002A4246">
                    <w:pPr>
                      <w:pStyle w:val="Literaturverzeichnis"/>
                      <w:rPr>
                        <w:rFonts w:eastAsiaTheme="minorEastAsia"/>
                        <w:noProof/>
                      </w:rPr>
                    </w:pPr>
                    <w:r>
                      <w:rPr>
                        <w:noProof/>
                      </w:rPr>
                      <w:t xml:space="preserve">[2] </w:t>
                    </w:r>
                  </w:p>
                </w:tc>
                <w:tc>
                  <w:tcPr>
                    <w:tcW w:w="0" w:type="auto"/>
                    <w:hideMark/>
                  </w:tcPr>
                  <w:p w14:paraId="6492F1BE" w14:textId="77777777" w:rsidR="002A4246" w:rsidRDefault="002A4246">
                    <w:pPr>
                      <w:pStyle w:val="Literaturverzeichnis"/>
                      <w:rPr>
                        <w:rFonts w:eastAsiaTheme="minorEastAsia"/>
                        <w:noProof/>
                      </w:rPr>
                    </w:pPr>
                    <w:r>
                      <w:rPr>
                        <w:noProof/>
                      </w:rPr>
                      <w:t>"Smartphone Users Around the World - Statistics and Facts [Infographic]," 02 01 2012. [Online]. Available: http://www.go-gulf.com/blog/smartphone. [Accessed 08 10 2012].</w:t>
                    </w:r>
                  </w:p>
                </w:tc>
              </w:tr>
              <w:tr w:rsidR="002A4246" w14:paraId="091EC758" w14:textId="77777777">
                <w:trPr>
                  <w:divId w:val="301275461"/>
                  <w:tblCellSpacing w:w="15" w:type="dxa"/>
                </w:trPr>
                <w:tc>
                  <w:tcPr>
                    <w:tcW w:w="50" w:type="pct"/>
                    <w:hideMark/>
                  </w:tcPr>
                  <w:p w14:paraId="62579D07" w14:textId="77777777" w:rsidR="002A4246" w:rsidRDefault="002A4246">
                    <w:pPr>
                      <w:pStyle w:val="Literaturverzeichnis"/>
                      <w:rPr>
                        <w:rFonts w:eastAsiaTheme="minorEastAsia"/>
                        <w:noProof/>
                      </w:rPr>
                    </w:pPr>
                    <w:r>
                      <w:rPr>
                        <w:noProof/>
                      </w:rPr>
                      <w:t xml:space="preserve">[3] </w:t>
                    </w:r>
                  </w:p>
                </w:tc>
                <w:tc>
                  <w:tcPr>
                    <w:tcW w:w="0" w:type="auto"/>
                    <w:hideMark/>
                  </w:tcPr>
                  <w:p w14:paraId="562FF6E0" w14:textId="77777777" w:rsidR="002A4246" w:rsidRDefault="002A4246">
                    <w:pPr>
                      <w:pStyle w:val="Literaturverzeichnis"/>
                      <w:rPr>
                        <w:rFonts w:eastAsiaTheme="minorEastAsia"/>
                        <w:noProof/>
                      </w:rPr>
                    </w:pPr>
                    <w:r>
                      <w:rPr>
                        <w:noProof/>
                      </w:rPr>
                      <w:t xml:space="preserve">M. Satyanarayanan, P. Bahl, R. Cáceres and N. Davies, "The Case for VM-Based Cloudlets in Mobile Computing," </w:t>
                    </w:r>
                    <w:r>
                      <w:rPr>
                        <w:i/>
                        <w:iCs/>
                        <w:noProof/>
                      </w:rPr>
                      <w:t xml:space="preserve">IEEE CS Pervasive Computing, </w:t>
                    </w:r>
                    <w:r>
                      <w:rPr>
                        <w:noProof/>
                      </w:rPr>
                      <w:t xml:space="preserve">pp. 14-23, October 2009. </w:t>
                    </w:r>
                  </w:p>
                </w:tc>
              </w:tr>
              <w:tr w:rsidR="002A4246" w14:paraId="2ADB4C9B" w14:textId="77777777">
                <w:trPr>
                  <w:divId w:val="301275461"/>
                  <w:tblCellSpacing w:w="15" w:type="dxa"/>
                </w:trPr>
                <w:tc>
                  <w:tcPr>
                    <w:tcW w:w="50" w:type="pct"/>
                    <w:hideMark/>
                  </w:tcPr>
                  <w:p w14:paraId="7CD237E2" w14:textId="77777777" w:rsidR="002A4246" w:rsidRDefault="002A4246">
                    <w:pPr>
                      <w:pStyle w:val="Literaturverzeichnis"/>
                      <w:rPr>
                        <w:rFonts w:eastAsiaTheme="minorEastAsia"/>
                        <w:noProof/>
                      </w:rPr>
                    </w:pPr>
                    <w:r>
                      <w:rPr>
                        <w:noProof/>
                      </w:rPr>
                      <w:t xml:space="preserve">[4] </w:t>
                    </w:r>
                  </w:p>
                </w:tc>
                <w:tc>
                  <w:tcPr>
                    <w:tcW w:w="0" w:type="auto"/>
                    <w:hideMark/>
                  </w:tcPr>
                  <w:p w14:paraId="27B6CCCB" w14:textId="77777777" w:rsidR="002A4246" w:rsidRDefault="002A4246">
                    <w:pPr>
                      <w:pStyle w:val="Literaturverzeichnis"/>
                      <w:rPr>
                        <w:rFonts w:eastAsiaTheme="minorEastAsia"/>
                        <w:noProof/>
                      </w:rPr>
                    </w:pPr>
                    <w:r>
                      <w:rPr>
                        <w:noProof/>
                      </w:rPr>
                      <w:t>"Siri," Apple, [Online]. Available: http://www.apple.com/iphone/features/siri.html. [Accessed 31 07 2012].</w:t>
                    </w:r>
                  </w:p>
                </w:tc>
              </w:tr>
              <w:tr w:rsidR="002A4246" w14:paraId="6BDD9AC1" w14:textId="77777777">
                <w:trPr>
                  <w:divId w:val="301275461"/>
                  <w:tblCellSpacing w:w="15" w:type="dxa"/>
                </w:trPr>
                <w:tc>
                  <w:tcPr>
                    <w:tcW w:w="50" w:type="pct"/>
                    <w:hideMark/>
                  </w:tcPr>
                  <w:p w14:paraId="3A16AD60" w14:textId="77777777" w:rsidR="002A4246" w:rsidRDefault="002A4246">
                    <w:pPr>
                      <w:pStyle w:val="Literaturverzeichnis"/>
                      <w:rPr>
                        <w:rFonts w:eastAsiaTheme="minorEastAsia"/>
                        <w:noProof/>
                      </w:rPr>
                    </w:pPr>
                    <w:r>
                      <w:rPr>
                        <w:noProof/>
                      </w:rPr>
                      <w:t xml:space="preserve">[5] </w:t>
                    </w:r>
                  </w:p>
                </w:tc>
                <w:tc>
                  <w:tcPr>
                    <w:tcW w:w="0" w:type="auto"/>
                    <w:hideMark/>
                  </w:tcPr>
                  <w:p w14:paraId="13061844" w14:textId="77777777" w:rsidR="002A4246" w:rsidRDefault="002A4246">
                    <w:pPr>
                      <w:pStyle w:val="Literaturverzeichnis"/>
                      <w:rPr>
                        <w:rFonts w:eastAsiaTheme="minorEastAsia"/>
                        <w:noProof/>
                      </w:rPr>
                    </w:pPr>
                    <w:r>
                      <w:rPr>
                        <w:noProof/>
                      </w:rPr>
                      <w:t>"Google Goggles," Google, [Online]. Available: http://www.google.com/mobile/goggles/. [Accessed 31 07 2012].</w:t>
                    </w:r>
                  </w:p>
                </w:tc>
              </w:tr>
              <w:tr w:rsidR="002A4246" w14:paraId="36C82484" w14:textId="77777777">
                <w:trPr>
                  <w:divId w:val="301275461"/>
                  <w:tblCellSpacing w:w="15" w:type="dxa"/>
                </w:trPr>
                <w:tc>
                  <w:tcPr>
                    <w:tcW w:w="50" w:type="pct"/>
                    <w:hideMark/>
                  </w:tcPr>
                  <w:p w14:paraId="2F86C4D7" w14:textId="77777777" w:rsidR="002A4246" w:rsidRDefault="002A4246">
                    <w:pPr>
                      <w:pStyle w:val="Literaturverzeichnis"/>
                      <w:rPr>
                        <w:rFonts w:eastAsiaTheme="minorEastAsia"/>
                        <w:noProof/>
                      </w:rPr>
                    </w:pPr>
                    <w:r>
                      <w:rPr>
                        <w:noProof/>
                      </w:rPr>
                      <w:t xml:space="preserve">[6] </w:t>
                    </w:r>
                  </w:p>
                </w:tc>
                <w:tc>
                  <w:tcPr>
                    <w:tcW w:w="0" w:type="auto"/>
                    <w:hideMark/>
                  </w:tcPr>
                  <w:p w14:paraId="603A4724" w14:textId="77777777" w:rsidR="002A4246" w:rsidRDefault="002A4246">
                    <w:pPr>
                      <w:pStyle w:val="Literaturverzeichnis"/>
                      <w:rPr>
                        <w:rFonts w:eastAsiaTheme="minorEastAsia"/>
                        <w:noProof/>
                      </w:rPr>
                    </w:pPr>
                    <w:r>
                      <w:rPr>
                        <w:noProof/>
                      </w:rPr>
                      <w:t xml:space="preserve">K. Ha, G. Lewis, S. Simanta and M. Satyanarayanan, </w:t>
                    </w:r>
                    <w:r>
                      <w:rPr>
                        <w:i/>
                        <w:iCs/>
                        <w:noProof/>
                      </w:rPr>
                      <w:t xml:space="preserve">Cloud Offload in Hostile Environments, </w:t>
                    </w:r>
                    <w:r>
                      <w:rPr>
                        <w:noProof/>
                      </w:rPr>
                      <w:t xml:space="preserve">Pittsburgh, PA, USA: Carnegie Mellon University, 2011. </w:t>
                    </w:r>
                  </w:p>
                </w:tc>
              </w:tr>
              <w:tr w:rsidR="002A4246" w14:paraId="73593D2B" w14:textId="77777777">
                <w:trPr>
                  <w:divId w:val="301275461"/>
                  <w:tblCellSpacing w:w="15" w:type="dxa"/>
                </w:trPr>
                <w:tc>
                  <w:tcPr>
                    <w:tcW w:w="50" w:type="pct"/>
                    <w:hideMark/>
                  </w:tcPr>
                  <w:p w14:paraId="372DC022" w14:textId="77777777" w:rsidR="002A4246" w:rsidRDefault="002A4246">
                    <w:pPr>
                      <w:pStyle w:val="Literaturverzeichnis"/>
                      <w:rPr>
                        <w:rFonts w:eastAsiaTheme="minorEastAsia"/>
                        <w:noProof/>
                      </w:rPr>
                    </w:pPr>
                    <w:r>
                      <w:rPr>
                        <w:noProof/>
                      </w:rPr>
                      <w:t xml:space="preserve">[7] </w:t>
                    </w:r>
                  </w:p>
                </w:tc>
                <w:tc>
                  <w:tcPr>
                    <w:tcW w:w="0" w:type="auto"/>
                    <w:hideMark/>
                  </w:tcPr>
                  <w:p w14:paraId="7130AC91" w14:textId="77777777" w:rsidR="002A4246" w:rsidRDefault="002A4246">
                    <w:pPr>
                      <w:pStyle w:val="Literaturverzeichnis"/>
                      <w:rPr>
                        <w:rFonts w:eastAsiaTheme="minorEastAsia"/>
                        <w:noProof/>
                      </w:rPr>
                    </w:pPr>
                    <w:r>
                      <w:rPr>
                        <w:noProof/>
                      </w:rPr>
                      <w:t>E. Morris, "A New Approach for Handheld Devices in the Military," 4 April 2011. [Online]. Available: http://blog.sei.cmu.edu/post.cfm/a-new-approach-for-handheld-devices-in-the-military (2011. [Accessed 7 July 2012].</w:t>
                    </w:r>
                  </w:p>
                </w:tc>
              </w:tr>
              <w:tr w:rsidR="002A4246" w14:paraId="1491B0CB" w14:textId="77777777">
                <w:trPr>
                  <w:divId w:val="301275461"/>
                  <w:tblCellSpacing w:w="15" w:type="dxa"/>
                </w:trPr>
                <w:tc>
                  <w:tcPr>
                    <w:tcW w:w="50" w:type="pct"/>
                    <w:hideMark/>
                  </w:tcPr>
                  <w:p w14:paraId="418C9C9F" w14:textId="77777777" w:rsidR="002A4246" w:rsidRDefault="002A4246">
                    <w:pPr>
                      <w:pStyle w:val="Literaturverzeichnis"/>
                      <w:rPr>
                        <w:rFonts w:eastAsiaTheme="minorEastAsia"/>
                        <w:noProof/>
                      </w:rPr>
                    </w:pPr>
                    <w:r>
                      <w:rPr>
                        <w:noProof/>
                      </w:rPr>
                      <w:t xml:space="preserve">[8] </w:t>
                    </w:r>
                  </w:p>
                </w:tc>
                <w:tc>
                  <w:tcPr>
                    <w:tcW w:w="0" w:type="auto"/>
                    <w:hideMark/>
                  </w:tcPr>
                  <w:p w14:paraId="4A615F4C" w14:textId="77777777" w:rsidR="002A4246" w:rsidRDefault="002A4246">
                    <w:pPr>
                      <w:pStyle w:val="Literaturverzeichnis"/>
                      <w:rPr>
                        <w:rFonts w:eastAsiaTheme="minorEastAsia"/>
                        <w:noProof/>
                      </w:rPr>
                    </w:pPr>
                    <w:r>
                      <w:rPr>
                        <w:noProof/>
                      </w:rPr>
                      <w:t xml:space="preserve">M. Satyanarayanan, "Pervasive Computing: Vision and Challenges," </w:t>
                    </w:r>
                    <w:r>
                      <w:rPr>
                        <w:i/>
                        <w:iCs/>
                        <w:noProof/>
                      </w:rPr>
                      <w:t xml:space="preserve">IEEE Personal Communications, </w:t>
                    </w:r>
                    <w:r>
                      <w:rPr>
                        <w:noProof/>
                      </w:rPr>
                      <w:t xml:space="preserve">pp. 10-17, August 2001. </w:t>
                    </w:r>
                  </w:p>
                </w:tc>
              </w:tr>
              <w:tr w:rsidR="002A4246" w14:paraId="6CDB5B77" w14:textId="77777777">
                <w:trPr>
                  <w:divId w:val="301275461"/>
                  <w:tblCellSpacing w:w="15" w:type="dxa"/>
                </w:trPr>
                <w:tc>
                  <w:tcPr>
                    <w:tcW w:w="50" w:type="pct"/>
                    <w:hideMark/>
                  </w:tcPr>
                  <w:p w14:paraId="3438087B" w14:textId="77777777" w:rsidR="002A4246" w:rsidRDefault="002A4246">
                    <w:pPr>
                      <w:pStyle w:val="Literaturverzeichnis"/>
                      <w:rPr>
                        <w:rFonts w:eastAsiaTheme="minorEastAsia"/>
                        <w:noProof/>
                      </w:rPr>
                    </w:pPr>
                    <w:r>
                      <w:rPr>
                        <w:noProof/>
                      </w:rPr>
                      <w:t xml:space="preserve">[9] </w:t>
                    </w:r>
                  </w:p>
                </w:tc>
                <w:tc>
                  <w:tcPr>
                    <w:tcW w:w="0" w:type="auto"/>
                    <w:hideMark/>
                  </w:tcPr>
                  <w:p w14:paraId="64AA1B04" w14:textId="77777777" w:rsidR="002A4246" w:rsidRDefault="002A4246">
                    <w:pPr>
                      <w:pStyle w:val="Literaturverzeichnis"/>
                      <w:rPr>
                        <w:rFonts w:eastAsiaTheme="minorEastAsia"/>
                        <w:noProof/>
                      </w:rPr>
                    </w:pPr>
                    <w:r>
                      <w:rPr>
                        <w:noProof/>
                      </w:rPr>
                      <w:t xml:space="preserve">S. Simanta, G. Lewis, E. Morris, K. Ha and M. Satyanarayanan, </w:t>
                    </w:r>
                    <w:r>
                      <w:rPr>
                        <w:i/>
                        <w:iCs/>
                        <w:noProof/>
                      </w:rPr>
                      <w:t xml:space="preserve">Cloud Computing at the Tactical Edge, </w:t>
                    </w:r>
                    <w:r>
                      <w:rPr>
                        <w:noProof/>
                      </w:rPr>
                      <w:t xml:space="preserve">Pittsburgh, PA, USA: Software Engineering Institute, Carnegie Mellon University, 2012. </w:t>
                    </w:r>
                  </w:p>
                </w:tc>
              </w:tr>
              <w:tr w:rsidR="002A4246" w14:paraId="3E3A6332" w14:textId="77777777">
                <w:trPr>
                  <w:divId w:val="301275461"/>
                  <w:tblCellSpacing w:w="15" w:type="dxa"/>
                </w:trPr>
                <w:tc>
                  <w:tcPr>
                    <w:tcW w:w="50" w:type="pct"/>
                    <w:hideMark/>
                  </w:tcPr>
                  <w:p w14:paraId="3650DD77" w14:textId="77777777" w:rsidR="002A4246" w:rsidRDefault="002A4246">
                    <w:pPr>
                      <w:pStyle w:val="Literaturverzeichnis"/>
                      <w:rPr>
                        <w:rFonts w:eastAsiaTheme="minorEastAsia"/>
                        <w:noProof/>
                      </w:rPr>
                    </w:pPr>
                    <w:r>
                      <w:rPr>
                        <w:noProof/>
                      </w:rPr>
                      <w:t xml:space="preserve">[10] </w:t>
                    </w:r>
                  </w:p>
                </w:tc>
                <w:tc>
                  <w:tcPr>
                    <w:tcW w:w="0" w:type="auto"/>
                    <w:hideMark/>
                  </w:tcPr>
                  <w:p w14:paraId="574CF406" w14:textId="77777777" w:rsidR="002A4246" w:rsidRDefault="002A4246">
                    <w:pPr>
                      <w:pStyle w:val="Literaturverzeichnis"/>
                      <w:rPr>
                        <w:rFonts w:eastAsiaTheme="minorEastAsia"/>
                        <w:noProof/>
                      </w:rPr>
                    </w:pPr>
                    <w:r>
                      <w:rPr>
                        <w:noProof/>
                      </w:rPr>
                      <w:t>R. Chinnici, J.-J. Moreau, A. Ryman and S. Weerawarana, "Web Services Description Language (WSDL) Version 2.0," World Wide Web Consortium (W3C), 26 6 2007. [Online]. Available: http://www.w3.org/TR/wsdl20/. [Accessed 6 8 2012].</w:t>
                    </w:r>
                  </w:p>
                </w:tc>
              </w:tr>
              <w:tr w:rsidR="002A4246" w14:paraId="334CA578" w14:textId="77777777">
                <w:trPr>
                  <w:divId w:val="301275461"/>
                  <w:tblCellSpacing w:w="15" w:type="dxa"/>
                </w:trPr>
                <w:tc>
                  <w:tcPr>
                    <w:tcW w:w="50" w:type="pct"/>
                    <w:hideMark/>
                  </w:tcPr>
                  <w:p w14:paraId="60FC46E9" w14:textId="77777777" w:rsidR="002A4246" w:rsidRDefault="002A4246">
                    <w:pPr>
                      <w:pStyle w:val="Literaturverzeichnis"/>
                      <w:rPr>
                        <w:rFonts w:eastAsiaTheme="minorEastAsia"/>
                        <w:noProof/>
                      </w:rPr>
                    </w:pPr>
                    <w:r>
                      <w:rPr>
                        <w:noProof/>
                      </w:rPr>
                      <w:lastRenderedPageBreak/>
                      <w:t xml:space="preserve">[11] </w:t>
                    </w:r>
                  </w:p>
                </w:tc>
                <w:tc>
                  <w:tcPr>
                    <w:tcW w:w="0" w:type="auto"/>
                    <w:hideMark/>
                  </w:tcPr>
                  <w:p w14:paraId="49393901" w14:textId="77777777" w:rsidR="002A4246" w:rsidRDefault="002A4246">
                    <w:pPr>
                      <w:pStyle w:val="Literaturverzeichnis"/>
                      <w:rPr>
                        <w:rFonts w:eastAsiaTheme="minorEastAsia"/>
                        <w:noProof/>
                      </w:rPr>
                    </w:pPr>
                    <w:r>
                      <w:rPr>
                        <w:noProof/>
                      </w:rPr>
                      <w:t xml:space="preserve">Object Management Group (OMG), </w:t>
                    </w:r>
                    <w:r>
                      <w:rPr>
                        <w:i/>
                        <w:iCs/>
                        <w:noProof/>
                      </w:rPr>
                      <w:t xml:space="preserve">CORBA Interface Definition Language Specification, Version 3.5, </w:t>
                    </w:r>
                    <w:r>
                      <w:rPr>
                        <w:noProof/>
                      </w:rPr>
                      <w:t xml:space="preserve">2011. </w:t>
                    </w:r>
                  </w:p>
                </w:tc>
              </w:tr>
              <w:tr w:rsidR="002A4246" w14:paraId="597F9B09" w14:textId="77777777">
                <w:trPr>
                  <w:divId w:val="301275461"/>
                  <w:tblCellSpacing w:w="15" w:type="dxa"/>
                </w:trPr>
                <w:tc>
                  <w:tcPr>
                    <w:tcW w:w="50" w:type="pct"/>
                    <w:hideMark/>
                  </w:tcPr>
                  <w:p w14:paraId="1E74B8B9" w14:textId="77777777" w:rsidR="002A4246" w:rsidRDefault="002A4246">
                    <w:pPr>
                      <w:pStyle w:val="Literaturverzeichnis"/>
                      <w:rPr>
                        <w:rFonts w:eastAsiaTheme="minorEastAsia"/>
                        <w:noProof/>
                      </w:rPr>
                    </w:pPr>
                    <w:r>
                      <w:rPr>
                        <w:noProof/>
                      </w:rPr>
                      <w:t xml:space="preserve">[12] </w:t>
                    </w:r>
                  </w:p>
                </w:tc>
                <w:tc>
                  <w:tcPr>
                    <w:tcW w:w="0" w:type="auto"/>
                    <w:hideMark/>
                  </w:tcPr>
                  <w:p w14:paraId="7EDF59A9" w14:textId="77777777" w:rsidR="002A4246" w:rsidRDefault="002A4246">
                    <w:pPr>
                      <w:pStyle w:val="Literaturverzeichnis"/>
                      <w:rPr>
                        <w:rFonts w:eastAsiaTheme="minorEastAsia"/>
                        <w:noProof/>
                      </w:rPr>
                    </w:pPr>
                    <w:r>
                      <w:rPr>
                        <w:noProof/>
                      </w:rPr>
                      <w:t>Google, "Google Maps API Web Services," Google Inc., [Online]. Available: https://developers.google.com/maps/documentation/webservices/. [Accessed 6 8 2012].</w:t>
                    </w:r>
                  </w:p>
                </w:tc>
              </w:tr>
              <w:tr w:rsidR="002A4246" w14:paraId="1E8959E4" w14:textId="77777777">
                <w:trPr>
                  <w:divId w:val="301275461"/>
                  <w:tblCellSpacing w:w="15" w:type="dxa"/>
                </w:trPr>
                <w:tc>
                  <w:tcPr>
                    <w:tcW w:w="50" w:type="pct"/>
                    <w:hideMark/>
                  </w:tcPr>
                  <w:p w14:paraId="0F6B7EAA" w14:textId="77777777" w:rsidR="002A4246" w:rsidRDefault="002A4246">
                    <w:pPr>
                      <w:pStyle w:val="Literaturverzeichnis"/>
                      <w:rPr>
                        <w:rFonts w:eastAsiaTheme="minorEastAsia"/>
                        <w:noProof/>
                      </w:rPr>
                    </w:pPr>
                    <w:r>
                      <w:rPr>
                        <w:noProof/>
                      </w:rPr>
                      <w:t xml:space="preserve">[13] </w:t>
                    </w:r>
                  </w:p>
                </w:tc>
                <w:tc>
                  <w:tcPr>
                    <w:tcW w:w="0" w:type="auto"/>
                    <w:hideMark/>
                  </w:tcPr>
                  <w:p w14:paraId="29E703CB" w14:textId="77777777" w:rsidR="002A4246" w:rsidRDefault="002A4246">
                    <w:pPr>
                      <w:pStyle w:val="Literaturverzeichnis"/>
                      <w:rPr>
                        <w:rFonts w:eastAsiaTheme="minorEastAsia"/>
                        <w:noProof/>
                      </w:rPr>
                    </w:pPr>
                    <w:r>
                      <w:rPr>
                        <w:noProof/>
                      </w:rPr>
                      <w:t xml:space="preserve">J. Flinn, D. Narayanan and M. Satyanarayanan, "Self-Tuned Remote Execution for Pervasive Computing," in </w:t>
                    </w:r>
                    <w:r>
                      <w:rPr>
                        <w:i/>
                        <w:iCs/>
                        <w:noProof/>
                      </w:rPr>
                      <w:t>Proceedings of the 8th IEEE Workshop on Hot Topics in Operating Systems</w:t>
                    </w:r>
                    <w:r>
                      <w:rPr>
                        <w:noProof/>
                      </w:rPr>
                      <w:t xml:space="preserve">, Schloss Elmau, Germany, 2001. </w:t>
                    </w:r>
                  </w:p>
                </w:tc>
              </w:tr>
              <w:tr w:rsidR="002A4246" w14:paraId="2017F33C" w14:textId="77777777">
                <w:trPr>
                  <w:divId w:val="301275461"/>
                  <w:tblCellSpacing w:w="15" w:type="dxa"/>
                </w:trPr>
                <w:tc>
                  <w:tcPr>
                    <w:tcW w:w="50" w:type="pct"/>
                    <w:hideMark/>
                  </w:tcPr>
                  <w:p w14:paraId="164A3CD3" w14:textId="77777777" w:rsidR="002A4246" w:rsidRDefault="002A4246">
                    <w:pPr>
                      <w:pStyle w:val="Literaturverzeichnis"/>
                      <w:rPr>
                        <w:rFonts w:eastAsiaTheme="minorEastAsia"/>
                        <w:noProof/>
                      </w:rPr>
                    </w:pPr>
                    <w:r>
                      <w:rPr>
                        <w:noProof/>
                      </w:rPr>
                      <w:t xml:space="preserve">[14] </w:t>
                    </w:r>
                  </w:p>
                </w:tc>
                <w:tc>
                  <w:tcPr>
                    <w:tcW w:w="0" w:type="auto"/>
                    <w:hideMark/>
                  </w:tcPr>
                  <w:p w14:paraId="390C1896" w14:textId="77777777" w:rsidR="002A4246" w:rsidRDefault="002A4246">
                    <w:pPr>
                      <w:pStyle w:val="Literaturverzeichnis"/>
                      <w:rPr>
                        <w:rFonts w:eastAsiaTheme="minorEastAsia"/>
                        <w:noProof/>
                      </w:rPr>
                    </w:pPr>
                    <w:r>
                      <w:rPr>
                        <w:noProof/>
                      </w:rPr>
                      <w:t xml:space="preserve">R. Balan, J. Flinn, M. Satyanarayanan, S. Sinnamohideen and H.-I. Yang, "The Case for Cyber Foraging," in </w:t>
                    </w:r>
                    <w:r>
                      <w:rPr>
                        <w:i/>
                        <w:iCs/>
                        <w:noProof/>
                      </w:rPr>
                      <w:t>Proceedings of the 10th ACM SIGOPS European Workshop</w:t>
                    </w:r>
                    <w:r>
                      <w:rPr>
                        <w:noProof/>
                      </w:rPr>
                      <w:t xml:space="preserve">, Saint-Emilion, France, 2002. </w:t>
                    </w:r>
                  </w:p>
                </w:tc>
              </w:tr>
              <w:tr w:rsidR="002A4246" w14:paraId="1579ED56" w14:textId="77777777">
                <w:trPr>
                  <w:divId w:val="301275461"/>
                  <w:tblCellSpacing w:w="15" w:type="dxa"/>
                </w:trPr>
                <w:tc>
                  <w:tcPr>
                    <w:tcW w:w="50" w:type="pct"/>
                    <w:hideMark/>
                  </w:tcPr>
                  <w:p w14:paraId="51DAF5E0" w14:textId="77777777" w:rsidR="002A4246" w:rsidRDefault="002A4246">
                    <w:pPr>
                      <w:pStyle w:val="Literaturverzeichnis"/>
                      <w:rPr>
                        <w:rFonts w:eastAsiaTheme="minorEastAsia"/>
                        <w:noProof/>
                      </w:rPr>
                    </w:pPr>
                    <w:r>
                      <w:rPr>
                        <w:noProof/>
                      </w:rPr>
                      <w:t xml:space="preserve">[15] </w:t>
                    </w:r>
                  </w:p>
                </w:tc>
                <w:tc>
                  <w:tcPr>
                    <w:tcW w:w="0" w:type="auto"/>
                    <w:hideMark/>
                  </w:tcPr>
                  <w:p w14:paraId="58176B3D" w14:textId="77777777" w:rsidR="002A4246" w:rsidRDefault="002A4246">
                    <w:pPr>
                      <w:pStyle w:val="Literaturverzeichnis"/>
                      <w:rPr>
                        <w:rFonts w:eastAsiaTheme="minorEastAsia"/>
                        <w:noProof/>
                      </w:rPr>
                    </w:pPr>
                    <w:r>
                      <w:rPr>
                        <w:noProof/>
                      </w:rPr>
                      <w:t xml:space="preserve">R. Balan, M. Satyanarayanan, S. Park and T. Okoshi, "Tactics-Based Remote Execution for Mobile Computing," in </w:t>
                    </w:r>
                    <w:r>
                      <w:rPr>
                        <w:i/>
                        <w:iCs/>
                        <w:noProof/>
                      </w:rPr>
                      <w:t>Proceedings of the 1st International Conference on Mobile Systems, Applications and Services (MobiSys '03)</w:t>
                    </w:r>
                    <w:r>
                      <w:rPr>
                        <w:noProof/>
                      </w:rPr>
                      <w:t xml:space="preserve">, San Francisco, CA, USA, 2003. </w:t>
                    </w:r>
                  </w:p>
                </w:tc>
              </w:tr>
              <w:tr w:rsidR="002A4246" w14:paraId="6C32D8CD" w14:textId="77777777">
                <w:trPr>
                  <w:divId w:val="301275461"/>
                  <w:tblCellSpacing w:w="15" w:type="dxa"/>
                </w:trPr>
                <w:tc>
                  <w:tcPr>
                    <w:tcW w:w="50" w:type="pct"/>
                    <w:hideMark/>
                  </w:tcPr>
                  <w:p w14:paraId="0192BE7C" w14:textId="77777777" w:rsidR="002A4246" w:rsidRDefault="002A4246">
                    <w:pPr>
                      <w:pStyle w:val="Literaturverzeichnis"/>
                      <w:rPr>
                        <w:rFonts w:eastAsiaTheme="minorEastAsia"/>
                        <w:noProof/>
                      </w:rPr>
                    </w:pPr>
                    <w:r>
                      <w:rPr>
                        <w:noProof/>
                      </w:rPr>
                      <w:t xml:space="preserve">[16] </w:t>
                    </w:r>
                  </w:p>
                </w:tc>
                <w:tc>
                  <w:tcPr>
                    <w:tcW w:w="0" w:type="auto"/>
                    <w:hideMark/>
                  </w:tcPr>
                  <w:p w14:paraId="75A23E09" w14:textId="77777777" w:rsidR="002A4246" w:rsidRDefault="002A4246">
                    <w:pPr>
                      <w:pStyle w:val="Literaturverzeichnis"/>
                      <w:rPr>
                        <w:rFonts w:eastAsiaTheme="minorEastAsia"/>
                        <w:noProof/>
                      </w:rPr>
                    </w:pPr>
                    <w:r>
                      <w:rPr>
                        <w:noProof/>
                      </w:rPr>
                      <w:t xml:space="preserve">R. K. Balan, D. Gergle, M. Satyanarayanan and J. Herbsleb, "Simplifying Cyber Foraging for Mobile Devices," in </w:t>
                    </w:r>
                    <w:r>
                      <w:rPr>
                        <w:i/>
                        <w:iCs/>
                        <w:noProof/>
                      </w:rPr>
                      <w:t>Proceedings of the 5th International Conference on Mobile Systems Applications (MobiSys '07)</w:t>
                    </w:r>
                    <w:r>
                      <w:rPr>
                        <w:noProof/>
                      </w:rPr>
                      <w:t xml:space="preserve">, San Juan, Puerto Rico, 2007. </w:t>
                    </w:r>
                  </w:p>
                </w:tc>
              </w:tr>
              <w:tr w:rsidR="002A4246" w14:paraId="3F53D206" w14:textId="77777777">
                <w:trPr>
                  <w:divId w:val="301275461"/>
                  <w:tblCellSpacing w:w="15" w:type="dxa"/>
                </w:trPr>
                <w:tc>
                  <w:tcPr>
                    <w:tcW w:w="50" w:type="pct"/>
                    <w:hideMark/>
                  </w:tcPr>
                  <w:p w14:paraId="75B42DAD" w14:textId="77777777" w:rsidR="002A4246" w:rsidRDefault="002A4246">
                    <w:pPr>
                      <w:pStyle w:val="Literaturverzeichnis"/>
                      <w:rPr>
                        <w:rFonts w:eastAsiaTheme="minorEastAsia"/>
                        <w:noProof/>
                      </w:rPr>
                    </w:pPr>
                    <w:r>
                      <w:rPr>
                        <w:noProof/>
                      </w:rPr>
                      <w:t xml:space="preserve">[17] </w:t>
                    </w:r>
                  </w:p>
                </w:tc>
                <w:tc>
                  <w:tcPr>
                    <w:tcW w:w="0" w:type="auto"/>
                    <w:hideMark/>
                  </w:tcPr>
                  <w:p w14:paraId="1C4933C5" w14:textId="77777777" w:rsidR="002A4246" w:rsidRDefault="002A4246">
                    <w:pPr>
                      <w:pStyle w:val="Literaturverzeichnis"/>
                      <w:rPr>
                        <w:rFonts w:eastAsiaTheme="minorEastAsia"/>
                        <w:noProof/>
                      </w:rPr>
                    </w:pPr>
                    <w:r>
                      <w:rPr>
                        <w:noProof/>
                      </w:rPr>
                      <w:t xml:space="preserve">M. D. Kristensen, </w:t>
                    </w:r>
                    <w:r>
                      <w:rPr>
                        <w:i/>
                        <w:iCs/>
                        <w:noProof/>
                      </w:rPr>
                      <w:t xml:space="preserve">Empowering Mobile Devices Through Cyber Foraging, </w:t>
                    </w:r>
                    <w:r>
                      <w:rPr>
                        <w:noProof/>
                      </w:rPr>
                      <w:t xml:space="preserve">Aarhus, Denmark: Aarhus University, Department of Computer Science, 2010. </w:t>
                    </w:r>
                  </w:p>
                </w:tc>
              </w:tr>
              <w:tr w:rsidR="002A4246" w14:paraId="6574C47A" w14:textId="77777777">
                <w:trPr>
                  <w:divId w:val="301275461"/>
                  <w:tblCellSpacing w:w="15" w:type="dxa"/>
                </w:trPr>
                <w:tc>
                  <w:tcPr>
                    <w:tcW w:w="50" w:type="pct"/>
                    <w:hideMark/>
                  </w:tcPr>
                  <w:p w14:paraId="0DAD18A2" w14:textId="77777777" w:rsidR="002A4246" w:rsidRDefault="002A4246">
                    <w:pPr>
                      <w:pStyle w:val="Literaturverzeichnis"/>
                      <w:rPr>
                        <w:rFonts w:eastAsiaTheme="minorEastAsia"/>
                        <w:noProof/>
                      </w:rPr>
                    </w:pPr>
                    <w:r>
                      <w:rPr>
                        <w:noProof/>
                      </w:rPr>
                      <w:t xml:space="preserve">[18] </w:t>
                    </w:r>
                  </w:p>
                </w:tc>
                <w:tc>
                  <w:tcPr>
                    <w:tcW w:w="0" w:type="auto"/>
                    <w:hideMark/>
                  </w:tcPr>
                  <w:p w14:paraId="4496BA45" w14:textId="77777777" w:rsidR="002A4246" w:rsidRDefault="002A4246">
                    <w:pPr>
                      <w:pStyle w:val="Literaturverzeichnis"/>
                      <w:rPr>
                        <w:rFonts w:eastAsiaTheme="minorEastAsia"/>
                        <w:noProof/>
                      </w:rPr>
                    </w:pPr>
                    <w:r>
                      <w:rPr>
                        <w:noProof/>
                      </w:rPr>
                      <w:t xml:space="preserve">E. Cuervo, A. Balasubramanian, D.-k. Cho, A. Wolman, S. Saroiu, R. Chandra and P. Bahl, "MAUI: Making Smartphones Last Longer with Code Offload," in </w:t>
                    </w:r>
                    <w:r>
                      <w:rPr>
                        <w:i/>
                        <w:iCs/>
                        <w:noProof/>
                      </w:rPr>
                      <w:t>Proceedings of the 8th International Conference on Mobile Systems, Applications, and Services (MobiSys '10)</w:t>
                    </w:r>
                    <w:r>
                      <w:rPr>
                        <w:noProof/>
                      </w:rPr>
                      <w:t xml:space="preserve">, San Francisco, CA, USA, 2010. </w:t>
                    </w:r>
                  </w:p>
                </w:tc>
              </w:tr>
              <w:tr w:rsidR="002A4246" w14:paraId="5434DE63" w14:textId="77777777">
                <w:trPr>
                  <w:divId w:val="301275461"/>
                  <w:tblCellSpacing w:w="15" w:type="dxa"/>
                </w:trPr>
                <w:tc>
                  <w:tcPr>
                    <w:tcW w:w="50" w:type="pct"/>
                    <w:hideMark/>
                  </w:tcPr>
                  <w:p w14:paraId="4BA26D3D" w14:textId="77777777" w:rsidR="002A4246" w:rsidRDefault="002A4246">
                    <w:pPr>
                      <w:pStyle w:val="Literaturverzeichnis"/>
                      <w:rPr>
                        <w:rFonts w:eastAsiaTheme="minorEastAsia"/>
                        <w:noProof/>
                      </w:rPr>
                    </w:pPr>
                    <w:r>
                      <w:rPr>
                        <w:noProof/>
                      </w:rPr>
                      <w:t xml:space="preserve">[19] </w:t>
                    </w:r>
                  </w:p>
                </w:tc>
                <w:tc>
                  <w:tcPr>
                    <w:tcW w:w="0" w:type="auto"/>
                    <w:hideMark/>
                  </w:tcPr>
                  <w:p w14:paraId="31458CBC" w14:textId="77777777" w:rsidR="002A4246" w:rsidRDefault="002A4246">
                    <w:pPr>
                      <w:pStyle w:val="Literaturverzeichnis"/>
                      <w:rPr>
                        <w:rFonts w:eastAsiaTheme="minorEastAsia"/>
                        <w:noProof/>
                      </w:rPr>
                    </w:pPr>
                    <w:r>
                      <w:rPr>
                        <w:noProof/>
                      </w:rPr>
                      <w:t xml:space="preserve">B. Chun, S. Ihm, P. Maniatis, M. Naik and A. Patti, "CloneCloud: Elastic Execution between Mobile Device and Cloud," in </w:t>
                    </w:r>
                    <w:r>
                      <w:rPr>
                        <w:i/>
                        <w:iCs/>
                        <w:noProof/>
                      </w:rPr>
                      <w:t>Proceedings of the sixth conference on Computer systems (EuroSys '11)</w:t>
                    </w:r>
                    <w:r>
                      <w:rPr>
                        <w:noProof/>
                      </w:rPr>
                      <w:t xml:space="preserve">, Salzburg, Austra, 2011. </w:t>
                    </w:r>
                  </w:p>
                </w:tc>
              </w:tr>
              <w:tr w:rsidR="002A4246" w14:paraId="2DD25426" w14:textId="77777777">
                <w:trPr>
                  <w:divId w:val="301275461"/>
                  <w:tblCellSpacing w:w="15" w:type="dxa"/>
                </w:trPr>
                <w:tc>
                  <w:tcPr>
                    <w:tcW w:w="50" w:type="pct"/>
                    <w:hideMark/>
                  </w:tcPr>
                  <w:p w14:paraId="0B4470DB" w14:textId="77777777" w:rsidR="002A4246" w:rsidRDefault="002A4246">
                    <w:pPr>
                      <w:pStyle w:val="Literaturverzeichnis"/>
                      <w:rPr>
                        <w:rFonts w:eastAsiaTheme="minorEastAsia"/>
                        <w:noProof/>
                      </w:rPr>
                    </w:pPr>
                    <w:r>
                      <w:rPr>
                        <w:noProof/>
                      </w:rPr>
                      <w:t xml:space="preserve">[20] </w:t>
                    </w:r>
                  </w:p>
                </w:tc>
                <w:tc>
                  <w:tcPr>
                    <w:tcW w:w="0" w:type="auto"/>
                    <w:hideMark/>
                  </w:tcPr>
                  <w:p w14:paraId="5BAA42D2" w14:textId="77777777" w:rsidR="002A4246" w:rsidRDefault="002A4246">
                    <w:pPr>
                      <w:pStyle w:val="Literaturverzeichnis"/>
                      <w:rPr>
                        <w:rFonts w:eastAsiaTheme="minorEastAsia"/>
                        <w:noProof/>
                      </w:rPr>
                    </w:pPr>
                    <w:r>
                      <w:rPr>
                        <w:noProof/>
                      </w:rPr>
                      <w:t xml:space="preserve">G. C. Hunt and M. L. Scott, "The Coign Automatic Distributed Partitioning System," in </w:t>
                    </w:r>
                    <w:r>
                      <w:rPr>
                        <w:i/>
                        <w:iCs/>
                        <w:noProof/>
                      </w:rPr>
                      <w:t>Proceedings of the 3rd Symposium on Operating Systems Design and Implementation</w:t>
                    </w:r>
                    <w:r>
                      <w:rPr>
                        <w:noProof/>
                      </w:rPr>
                      <w:t>, New Orleans, Louisiana, USA, 1999, pp. 187-200.</w:t>
                    </w:r>
                  </w:p>
                </w:tc>
              </w:tr>
              <w:tr w:rsidR="002A4246" w14:paraId="32DB05F1" w14:textId="77777777">
                <w:trPr>
                  <w:divId w:val="301275461"/>
                  <w:tblCellSpacing w:w="15" w:type="dxa"/>
                </w:trPr>
                <w:tc>
                  <w:tcPr>
                    <w:tcW w:w="50" w:type="pct"/>
                    <w:hideMark/>
                  </w:tcPr>
                  <w:p w14:paraId="78F2F1D2" w14:textId="77777777" w:rsidR="002A4246" w:rsidRDefault="002A4246">
                    <w:pPr>
                      <w:pStyle w:val="Literaturverzeichnis"/>
                      <w:rPr>
                        <w:rFonts w:eastAsiaTheme="minorEastAsia"/>
                        <w:noProof/>
                      </w:rPr>
                    </w:pPr>
                    <w:r>
                      <w:rPr>
                        <w:noProof/>
                      </w:rPr>
                      <w:t xml:space="preserve">[21] </w:t>
                    </w:r>
                  </w:p>
                </w:tc>
                <w:tc>
                  <w:tcPr>
                    <w:tcW w:w="0" w:type="auto"/>
                    <w:hideMark/>
                  </w:tcPr>
                  <w:p w14:paraId="1B33F216" w14:textId="77777777" w:rsidR="002A4246" w:rsidRDefault="002A4246">
                    <w:pPr>
                      <w:pStyle w:val="Literaturverzeichnis"/>
                      <w:rPr>
                        <w:rFonts w:eastAsiaTheme="minorEastAsia"/>
                        <w:noProof/>
                      </w:rPr>
                    </w:pPr>
                    <w:r>
                      <w:rPr>
                        <w:noProof/>
                      </w:rPr>
                      <w:t xml:space="preserve">Microsoft, "Component Object Model (COM)," Microsoft Corporation, 1993. [Online]. Available: http://msdn.microsoft.com/en-us/library/ms680573(v=vs.85). [Accessed 6 8 </w:t>
                    </w:r>
                    <w:r>
                      <w:rPr>
                        <w:noProof/>
                      </w:rPr>
                      <w:lastRenderedPageBreak/>
                      <w:t>2012].</w:t>
                    </w:r>
                  </w:p>
                </w:tc>
              </w:tr>
              <w:tr w:rsidR="002A4246" w14:paraId="4E0897FF" w14:textId="77777777">
                <w:trPr>
                  <w:divId w:val="301275461"/>
                  <w:tblCellSpacing w:w="15" w:type="dxa"/>
                </w:trPr>
                <w:tc>
                  <w:tcPr>
                    <w:tcW w:w="50" w:type="pct"/>
                    <w:hideMark/>
                  </w:tcPr>
                  <w:p w14:paraId="177FC120" w14:textId="77777777" w:rsidR="002A4246" w:rsidRDefault="002A4246">
                    <w:pPr>
                      <w:pStyle w:val="Literaturverzeichnis"/>
                      <w:rPr>
                        <w:rFonts w:eastAsiaTheme="minorEastAsia"/>
                        <w:noProof/>
                      </w:rPr>
                    </w:pPr>
                    <w:r>
                      <w:rPr>
                        <w:noProof/>
                      </w:rPr>
                      <w:lastRenderedPageBreak/>
                      <w:t xml:space="preserve">[22] </w:t>
                    </w:r>
                  </w:p>
                </w:tc>
                <w:tc>
                  <w:tcPr>
                    <w:tcW w:w="0" w:type="auto"/>
                    <w:hideMark/>
                  </w:tcPr>
                  <w:p w14:paraId="1B20A28C" w14:textId="77777777" w:rsidR="002A4246" w:rsidRDefault="002A4246">
                    <w:pPr>
                      <w:pStyle w:val="Literaturverzeichnis"/>
                      <w:rPr>
                        <w:rFonts w:eastAsiaTheme="minorEastAsia"/>
                        <w:noProof/>
                      </w:rPr>
                    </w:pPr>
                    <w:r>
                      <w:rPr>
                        <w:noProof/>
                      </w:rPr>
                      <w:t xml:space="preserve">S. Goyal and J. Carter, "A Lightweight Secure Cyber Foraging Infrastructure for Resource-Constrained Devices," in </w:t>
                    </w:r>
                    <w:r>
                      <w:rPr>
                        <w:i/>
                        <w:iCs/>
                        <w:noProof/>
                      </w:rPr>
                      <w:t>Proceedings of the 6th IEEE Workshop on Mobile Computing Systems (WMCSA 2004)</w:t>
                    </w:r>
                    <w:r>
                      <w:rPr>
                        <w:noProof/>
                      </w:rPr>
                      <w:t xml:space="preserve">, Lake District National Park, UK, 2004. </w:t>
                    </w:r>
                  </w:p>
                </w:tc>
              </w:tr>
              <w:tr w:rsidR="002A4246" w14:paraId="1F0A8FA9" w14:textId="77777777">
                <w:trPr>
                  <w:divId w:val="301275461"/>
                  <w:tblCellSpacing w:w="15" w:type="dxa"/>
                </w:trPr>
                <w:tc>
                  <w:tcPr>
                    <w:tcW w:w="50" w:type="pct"/>
                    <w:hideMark/>
                  </w:tcPr>
                  <w:p w14:paraId="3ABBE1E3" w14:textId="77777777" w:rsidR="002A4246" w:rsidRDefault="002A4246">
                    <w:pPr>
                      <w:pStyle w:val="Literaturverzeichnis"/>
                      <w:rPr>
                        <w:rFonts w:eastAsiaTheme="minorEastAsia"/>
                        <w:noProof/>
                      </w:rPr>
                    </w:pPr>
                    <w:r>
                      <w:rPr>
                        <w:noProof/>
                      </w:rPr>
                      <w:t xml:space="preserve">[23] </w:t>
                    </w:r>
                  </w:p>
                </w:tc>
                <w:tc>
                  <w:tcPr>
                    <w:tcW w:w="0" w:type="auto"/>
                    <w:hideMark/>
                  </w:tcPr>
                  <w:p w14:paraId="54D5898B" w14:textId="77777777" w:rsidR="002A4246" w:rsidRDefault="002A4246">
                    <w:pPr>
                      <w:pStyle w:val="Literaturverzeichnis"/>
                      <w:rPr>
                        <w:rFonts w:eastAsiaTheme="minorEastAsia"/>
                        <w:noProof/>
                      </w:rPr>
                    </w:pPr>
                    <w:r>
                      <w:rPr>
                        <w:noProof/>
                      </w:rPr>
                      <w:t>A. Wolbach, "Improving the Deployability of Diamond," September 2008. [Online]. Available: http://reports-archive.adm.cs.cmu.edu/anon/anon/2008/CMU-CS-08-158.pdf. [Accessed 14 July 2012].</w:t>
                    </w:r>
                  </w:p>
                </w:tc>
              </w:tr>
              <w:tr w:rsidR="002A4246" w14:paraId="120D1901" w14:textId="77777777">
                <w:trPr>
                  <w:divId w:val="301275461"/>
                  <w:tblCellSpacing w:w="15" w:type="dxa"/>
                </w:trPr>
                <w:tc>
                  <w:tcPr>
                    <w:tcW w:w="50" w:type="pct"/>
                    <w:hideMark/>
                  </w:tcPr>
                  <w:p w14:paraId="73360B07" w14:textId="77777777" w:rsidR="002A4246" w:rsidRDefault="002A4246">
                    <w:pPr>
                      <w:pStyle w:val="Literaturverzeichnis"/>
                      <w:rPr>
                        <w:rFonts w:eastAsiaTheme="minorEastAsia"/>
                        <w:noProof/>
                      </w:rPr>
                    </w:pPr>
                    <w:r>
                      <w:rPr>
                        <w:noProof/>
                      </w:rPr>
                      <w:t xml:space="preserve">[24] </w:t>
                    </w:r>
                  </w:p>
                </w:tc>
                <w:tc>
                  <w:tcPr>
                    <w:tcW w:w="0" w:type="auto"/>
                    <w:hideMark/>
                  </w:tcPr>
                  <w:p w14:paraId="7B51F411" w14:textId="77777777" w:rsidR="002A4246" w:rsidRDefault="002A4246">
                    <w:pPr>
                      <w:pStyle w:val="Literaturverzeichnis"/>
                      <w:rPr>
                        <w:rFonts w:eastAsiaTheme="minorEastAsia"/>
                        <w:noProof/>
                      </w:rPr>
                    </w:pPr>
                    <w:r>
                      <w:rPr>
                        <w:noProof/>
                      </w:rPr>
                      <w:t>I. Jackson and C. Schwarz, "Debian Policy Manual: Chapter 7 - Declaring relationships between packages," 04 03 2012. [Online]. Available: http://www.debian.org/doc/debian-policy/ch-relationships.html. [Accessed 18 09 2012].</w:t>
                    </w:r>
                  </w:p>
                </w:tc>
              </w:tr>
              <w:tr w:rsidR="002A4246" w14:paraId="5372A01F" w14:textId="77777777">
                <w:trPr>
                  <w:divId w:val="301275461"/>
                  <w:tblCellSpacing w:w="15" w:type="dxa"/>
                </w:trPr>
                <w:tc>
                  <w:tcPr>
                    <w:tcW w:w="50" w:type="pct"/>
                    <w:hideMark/>
                  </w:tcPr>
                  <w:p w14:paraId="1B84F356" w14:textId="77777777" w:rsidR="002A4246" w:rsidRDefault="002A4246">
                    <w:pPr>
                      <w:pStyle w:val="Literaturverzeichnis"/>
                      <w:rPr>
                        <w:rFonts w:eastAsiaTheme="minorEastAsia"/>
                        <w:noProof/>
                      </w:rPr>
                    </w:pPr>
                    <w:r>
                      <w:rPr>
                        <w:noProof/>
                      </w:rPr>
                      <w:t xml:space="preserve">[25] </w:t>
                    </w:r>
                  </w:p>
                </w:tc>
                <w:tc>
                  <w:tcPr>
                    <w:tcW w:w="0" w:type="auto"/>
                    <w:hideMark/>
                  </w:tcPr>
                  <w:p w14:paraId="5677F804" w14:textId="77777777" w:rsidR="002A4246" w:rsidRDefault="002A4246">
                    <w:pPr>
                      <w:pStyle w:val="Literaturverzeichnis"/>
                      <w:rPr>
                        <w:rFonts w:eastAsiaTheme="minorEastAsia"/>
                        <w:noProof/>
                      </w:rPr>
                    </w:pPr>
                    <w:r>
                      <w:rPr>
                        <w:noProof/>
                      </w:rPr>
                      <w:t>"RPM Packager Documentation: Dependencies," 22 09 2005. [Online]. Available: http://www.rpm.org/wiki/PackagerDocs/Dependencies. [Accessed 18 09 2012].</w:t>
                    </w:r>
                  </w:p>
                </w:tc>
              </w:tr>
              <w:tr w:rsidR="002A4246" w14:paraId="5BECA482" w14:textId="77777777">
                <w:trPr>
                  <w:divId w:val="301275461"/>
                  <w:tblCellSpacing w:w="15" w:type="dxa"/>
                </w:trPr>
                <w:tc>
                  <w:tcPr>
                    <w:tcW w:w="50" w:type="pct"/>
                    <w:hideMark/>
                  </w:tcPr>
                  <w:p w14:paraId="6F75A9F6" w14:textId="77777777" w:rsidR="002A4246" w:rsidRDefault="002A4246">
                    <w:pPr>
                      <w:pStyle w:val="Literaturverzeichnis"/>
                      <w:rPr>
                        <w:rFonts w:eastAsiaTheme="minorEastAsia"/>
                        <w:noProof/>
                      </w:rPr>
                    </w:pPr>
                    <w:r>
                      <w:rPr>
                        <w:noProof/>
                      </w:rPr>
                      <w:t xml:space="preserve">[26] </w:t>
                    </w:r>
                  </w:p>
                </w:tc>
                <w:tc>
                  <w:tcPr>
                    <w:tcW w:w="0" w:type="auto"/>
                    <w:hideMark/>
                  </w:tcPr>
                  <w:p w14:paraId="1006475E" w14:textId="77777777" w:rsidR="002A4246" w:rsidRDefault="002A4246">
                    <w:pPr>
                      <w:pStyle w:val="Literaturverzeichnis"/>
                      <w:rPr>
                        <w:rFonts w:eastAsiaTheme="minorEastAsia"/>
                        <w:noProof/>
                      </w:rPr>
                    </w:pPr>
                    <w:r>
                      <w:rPr>
                        <w:noProof/>
                      </w:rPr>
                      <w:t xml:space="preserve">P. J. Guo and D. Engler, "CDE: Using System Call Interposition to Automatically Create Portable Software Packages," in </w:t>
                    </w:r>
                    <w:r>
                      <w:rPr>
                        <w:i/>
                        <w:iCs/>
                        <w:noProof/>
                      </w:rPr>
                      <w:t>Proceedings of the 2011 USENIX Annual Technical Conference</w:t>
                    </w:r>
                    <w:r>
                      <w:rPr>
                        <w:noProof/>
                      </w:rPr>
                      <w:t xml:space="preserve">, Portland, OR, USA, 2011. </w:t>
                    </w:r>
                  </w:p>
                </w:tc>
              </w:tr>
              <w:tr w:rsidR="002A4246" w14:paraId="30FB8DB6" w14:textId="77777777">
                <w:trPr>
                  <w:divId w:val="301275461"/>
                  <w:tblCellSpacing w:w="15" w:type="dxa"/>
                </w:trPr>
                <w:tc>
                  <w:tcPr>
                    <w:tcW w:w="50" w:type="pct"/>
                    <w:hideMark/>
                  </w:tcPr>
                  <w:p w14:paraId="206FF462" w14:textId="77777777" w:rsidR="002A4246" w:rsidRDefault="002A4246">
                    <w:pPr>
                      <w:pStyle w:val="Literaturverzeichnis"/>
                      <w:rPr>
                        <w:rFonts w:eastAsiaTheme="minorEastAsia"/>
                        <w:noProof/>
                      </w:rPr>
                    </w:pPr>
                    <w:r>
                      <w:rPr>
                        <w:noProof/>
                      </w:rPr>
                      <w:t xml:space="preserve">[27] </w:t>
                    </w:r>
                  </w:p>
                </w:tc>
                <w:tc>
                  <w:tcPr>
                    <w:tcW w:w="0" w:type="auto"/>
                    <w:hideMark/>
                  </w:tcPr>
                  <w:p w14:paraId="01FF0F53" w14:textId="77777777" w:rsidR="002A4246" w:rsidRDefault="002A4246">
                    <w:pPr>
                      <w:pStyle w:val="Literaturverzeichnis"/>
                      <w:rPr>
                        <w:rFonts w:eastAsiaTheme="minorEastAsia"/>
                        <w:noProof/>
                      </w:rPr>
                    </w:pPr>
                    <w:r>
                      <w:rPr>
                        <w:noProof/>
                      </w:rPr>
                      <w:t>"ptrace (2) - Linux man page," [Online]. Available: http://linux.die.net/man/2/ptrace. [Accessed 14 8 2012].</w:t>
                    </w:r>
                  </w:p>
                </w:tc>
              </w:tr>
              <w:tr w:rsidR="002A4246" w14:paraId="067124EB" w14:textId="77777777">
                <w:trPr>
                  <w:divId w:val="301275461"/>
                  <w:tblCellSpacing w:w="15" w:type="dxa"/>
                </w:trPr>
                <w:tc>
                  <w:tcPr>
                    <w:tcW w:w="50" w:type="pct"/>
                    <w:hideMark/>
                  </w:tcPr>
                  <w:p w14:paraId="3D785F8D" w14:textId="77777777" w:rsidR="002A4246" w:rsidRDefault="002A4246">
                    <w:pPr>
                      <w:pStyle w:val="Literaturverzeichnis"/>
                      <w:rPr>
                        <w:rFonts w:eastAsiaTheme="minorEastAsia"/>
                        <w:noProof/>
                      </w:rPr>
                    </w:pPr>
                    <w:r>
                      <w:rPr>
                        <w:noProof/>
                      </w:rPr>
                      <w:t xml:space="preserve">[28] </w:t>
                    </w:r>
                  </w:p>
                </w:tc>
                <w:tc>
                  <w:tcPr>
                    <w:tcW w:w="0" w:type="auto"/>
                    <w:hideMark/>
                  </w:tcPr>
                  <w:p w14:paraId="4DF68C4C" w14:textId="77777777" w:rsidR="002A4246" w:rsidRDefault="002A4246">
                    <w:pPr>
                      <w:pStyle w:val="Literaturverzeichnis"/>
                      <w:rPr>
                        <w:rFonts w:eastAsiaTheme="minorEastAsia"/>
                        <w:noProof/>
                      </w:rPr>
                    </w:pPr>
                    <w:r>
                      <w:rPr>
                        <w:noProof/>
                      </w:rPr>
                      <w:t>Cameyo, "Cameyo User Guide," 6 2012. [Online]. Available: http://cameyo.com/doc/CameyoManual.pdf. [Accessed 15 8 2012].</w:t>
                    </w:r>
                  </w:p>
                </w:tc>
              </w:tr>
              <w:tr w:rsidR="002A4246" w14:paraId="28A981DF" w14:textId="77777777">
                <w:trPr>
                  <w:divId w:val="301275461"/>
                  <w:tblCellSpacing w:w="15" w:type="dxa"/>
                </w:trPr>
                <w:tc>
                  <w:tcPr>
                    <w:tcW w:w="50" w:type="pct"/>
                    <w:hideMark/>
                  </w:tcPr>
                  <w:p w14:paraId="3DA1EEAA" w14:textId="77777777" w:rsidR="002A4246" w:rsidRDefault="002A4246">
                    <w:pPr>
                      <w:pStyle w:val="Literaturverzeichnis"/>
                      <w:rPr>
                        <w:rFonts w:eastAsiaTheme="minorEastAsia"/>
                        <w:noProof/>
                      </w:rPr>
                    </w:pPr>
                    <w:r>
                      <w:rPr>
                        <w:noProof/>
                      </w:rPr>
                      <w:t xml:space="preserve">[29] </w:t>
                    </w:r>
                  </w:p>
                </w:tc>
                <w:tc>
                  <w:tcPr>
                    <w:tcW w:w="0" w:type="auto"/>
                    <w:hideMark/>
                  </w:tcPr>
                  <w:p w14:paraId="084DB871" w14:textId="77777777" w:rsidR="002A4246" w:rsidRDefault="002A4246">
                    <w:pPr>
                      <w:pStyle w:val="Literaturverzeichnis"/>
                      <w:rPr>
                        <w:rFonts w:eastAsiaTheme="minorEastAsia"/>
                        <w:noProof/>
                      </w:rPr>
                    </w:pPr>
                    <w:r>
                      <w:rPr>
                        <w:noProof/>
                      </w:rPr>
                      <w:t>"Jetty," 2012. [Online]. Available: http://www.eclipse.org/jetty/. [Accessed 18 09 2012].</w:t>
                    </w:r>
                  </w:p>
                </w:tc>
              </w:tr>
              <w:tr w:rsidR="002A4246" w14:paraId="1DB1CC1C" w14:textId="77777777">
                <w:trPr>
                  <w:divId w:val="301275461"/>
                  <w:tblCellSpacing w:w="15" w:type="dxa"/>
                </w:trPr>
                <w:tc>
                  <w:tcPr>
                    <w:tcW w:w="50" w:type="pct"/>
                    <w:hideMark/>
                  </w:tcPr>
                  <w:p w14:paraId="09E8120B" w14:textId="77777777" w:rsidR="002A4246" w:rsidRDefault="002A4246">
                    <w:pPr>
                      <w:pStyle w:val="Literaturverzeichnis"/>
                      <w:rPr>
                        <w:rFonts w:eastAsiaTheme="minorEastAsia"/>
                        <w:noProof/>
                      </w:rPr>
                    </w:pPr>
                    <w:r>
                      <w:rPr>
                        <w:noProof/>
                      </w:rPr>
                      <w:t xml:space="preserve">[30] </w:t>
                    </w:r>
                  </w:p>
                </w:tc>
                <w:tc>
                  <w:tcPr>
                    <w:tcW w:w="0" w:type="auto"/>
                    <w:hideMark/>
                  </w:tcPr>
                  <w:p w14:paraId="2708F528" w14:textId="77777777" w:rsidR="002A4246" w:rsidRDefault="002A4246">
                    <w:pPr>
                      <w:pStyle w:val="Literaturverzeichnis"/>
                      <w:rPr>
                        <w:rFonts w:eastAsiaTheme="minorEastAsia"/>
                        <w:noProof/>
                      </w:rPr>
                    </w:pPr>
                    <w:r w:rsidRPr="002A4246">
                      <w:rPr>
                        <w:noProof/>
                        <w:lang w:val="de-DE"/>
                      </w:rPr>
                      <w:t xml:space="preserve">A. van Hoff, R. Blair and P. Frisch, "JmDNS," 25 08 2011. </w:t>
                    </w:r>
                    <w:r>
                      <w:rPr>
                        <w:noProof/>
                      </w:rPr>
                      <w:t>[Online]. Available: http://jmdns.sourceforge.net/. [Accessed 18 09 2012].</w:t>
                    </w:r>
                  </w:p>
                </w:tc>
              </w:tr>
              <w:tr w:rsidR="002A4246" w14:paraId="32023E91" w14:textId="77777777">
                <w:trPr>
                  <w:divId w:val="301275461"/>
                  <w:tblCellSpacing w:w="15" w:type="dxa"/>
                </w:trPr>
                <w:tc>
                  <w:tcPr>
                    <w:tcW w:w="50" w:type="pct"/>
                    <w:hideMark/>
                  </w:tcPr>
                  <w:p w14:paraId="48F01A13" w14:textId="77777777" w:rsidR="002A4246" w:rsidRDefault="002A4246">
                    <w:pPr>
                      <w:pStyle w:val="Literaturverzeichnis"/>
                      <w:rPr>
                        <w:rFonts w:eastAsiaTheme="minorEastAsia"/>
                        <w:noProof/>
                      </w:rPr>
                    </w:pPr>
                    <w:r>
                      <w:rPr>
                        <w:noProof/>
                      </w:rPr>
                      <w:t xml:space="preserve">[31] </w:t>
                    </w:r>
                  </w:p>
                </w:tc>
                <w:tc>
                  <w:tcPr>
                    <w:tcW w:w="0" w:type="auto"/>
                    <w:hideMark/>
                  </w:tcPr>
                  <w:p w14:paraId="3E2524D1" w14:textId="77777777" w:rsidR="002A4246" w:rsidRDefault="002A4246">
                    <w:pPr>
                      <w:pStyle w:val="Literaturverzeichnis"/>
                      <w:rPr>
                        <w:rFonts w:eastAsiaTheme="minorEastAsia"/>
                        <w:noProof/>
                      </w:rPr>
                    </w:pPr>
                    <w:r>
                      <w:rPr>
                        <w:noProof/>
                      </w:rPr>
                      <w:t>"Zero Configuration Networking (Zeroconf)," [Online]. Available: http://www.zeroconf.org/. [Accessed 18 09 2012].</w:t>
                    </w:r>
                  </w:p>
                </w:tc>
              </w:tr>
              <w:tr w:rsidR="002A4246" w14:paraId="1BD09730" w14:textId="77777777">
                <w:trPr>
                  <w:divId w:val="301275461"/>
                  <w:tblCellSpacing w:w="15" w:type="dxa"/>
                </w:trPr>
                <w:tc>
                  <w:tcPr>
                    <w:tcW w:w="50" w:type="pct"/>
                    <w:hideMark/>
                  </w:tcPr>
                  <w:p w14:paraId="1B2715F2" w14:textId="77777777" w:rsidR="002A4246" w:rsidRDefault="002A4246">
                    <w:pPr>
                      <w:pStyle w:val="Literaturverzeichnis"/>
                      <w:rPr>
                        <w:rFonts w:eastAsiaTheme="minorEastAsia"/>
                        <w:noProof/>
                      </w:rPr>
                    </w:pPr>
                    <w:r>
                      <w:rPr>
                        <w:noProof/>
                      </w:rPr>
                      <w:t xml:space="preserve">[32] </w:t>
                    </w:r>
                  </w:p>
                </w:tc>
                <w:tc>
                  <w:tcPr>
                    <w:tcW w:w="0" w:type="auto"/>
                    <w:hideMark/>
                  </w:tcPr>
                  <w:p w14:paraId="4581B384" w14:textId="77777777" w:rsidR="002A4246" w:rsidRDefault="002A4246">
                    <w:pPr>
                      <w:pStyle w:val="Literaturverzeichnis"/>
                      <w:rPr>
                        <w:rFonts w:eastAsiaTheme="minorEastAsia"/>
                        <w:noProof/>
                      </w:rPr>
                    </w:pPr>
                    <w:r>
                      <w:rPr>
                        <w:noProof/>
                      </w:rPr>
                      <w:t xml:space="preserve">E. Gamma, R. Helm, R. Johnson and J. Vlissides, "Bridge," in </w:t>
                    </w:r>
                    <w:r>
                      <w:rPr>
                        <w:i/>
                        <w:iCs/>
                        <w:noProof/>
                      </w:rPr>
                      <w:t>Design Patterns</w:t>
                    </w:r>
                    <w:r>
                      <w:rPr>
                        <w:noProof/>
                      </w:rPr>
                      <w:t>, Addison-Wesley, 1995, pp. 151-161.</w:t>
                    </w:r>
                  </w:p>
                </w:tc>
              </w:tr>
              <w:tr w:rsidR="002A4246" w14:paraId="01627FEB" w14:textId="77777777">
                <w:trPr>
                  <w:divId w:val="301275461"/>
                  <w:tblCellSpacing w:w="15" w:type="dxa"/>
                </w:trPr>
                <w:tc>
                  <w:tcPr>
                    <w:tcW w:w="50" w:type="pct"/>
                    <w:hideMark/>
                  </w:tcPr>
                  <w:p w14:paraId="2C44C3D0" w14:textId="77777777" w:rsidR="002A4246" w:rsidRDefault="002A4246">
                    <w:pPr>
                      <w:pStyle w:val="Literaturverzeichnis"/>
                      <w:rPr>
                        <w:rFonts w:eastAsiaTheme="minorEastAsia"/>
                        <w:noProof/>
                      </w:rPr>
                    </w:pPr>
                    <w:r>
                      <w:rPr>
                        <w:noProof/>
                      </w:rPr>
                      <w:t xml:space="preserve">[33] </w:t>
                    </w:r>
                  </w:p>
                </w:tc>
                <w:tc>
                  <w:tcPr>
                    <w:tcW w:w="0" w:type="auto"/>
                    <w:hideMark/>
                  </w:tcPr>
                  <w:p w14:paraId="6518BEF4" w14:textId="77777777" w:rsidR="002A4246" w:rsidRDefault="002A4246">
                    <w:pPr>
                      <w:pStyle w:val="Literaturverzeichnis"/>
                      <w:rPr>
                        <w:rFonts w:eastAsiaTheme="minorEastAsia"/>
                        <w:noProof/>
                      </w:rPr>
                    </w:pPr>
                    <w:r>
                      <w:rPr>
                        <w:noProof/>
                      </w:rPr>
                      <w:t>Monsoon Solutions Inc., "Power Monitor," 2008. [Online]. Available: http://www.msoon.com/LabEquipment/PowerMonitor/ . [Accessed 13 09 2012].</w:t>
                    </w:r>
                  </w:p>
                </w:tc>
              </w:tr>
              <w:tr w:rsidR="002A4246" w14:paraId="65C31B3C" w14:textId="77777777">
                <w:trPr>
                  <w:divId w:val="301275461"/>
                  <w:tblCellSpacing w:w="15" w:type="dxa"/>
                </w:trPr>
                <w:tc>
                  <w:tcPr>
                    <w:tcW w:w="50" w:type="pct"/>
                    <w:hideMark/>
                  </w:tcPr>
                  <w:p w14:paraId="3AD215B7" w14:textId="77777777" w:rsidR="002A4246" w:rsidRDefault="002A4246">
                    <w:pPr>
                      <w:pStyle w:val="Literaturverzeichnis"/>
                      <w:rPr>
                        <w:rFonts w:eastAsiaTheme="minorEastAsia"/>
                        <w:noProof/>
                      </w:rPr>
                    </w:pPr>
                    <w:r>
                      <w:rPr>
                        <w:noProof/>
                      </w:rPr>
                      <w:lastRenderedPageBreak/>
                      <w:t xml:space="preserve">[34] </w:t>
                    </w:r>
                  </w:p>
                </w:tc>
                <w:tc>
                  <w:tcPr>
                    <w:tcW w:w="0" w:type="auto"/>
                    <w:hideMark/>
                  </w:tcPr>
                  <w:p w14:paraId="2897E1ED" w14:textId="77777777" w:rsidR="002A4246" w:rsidRDefault="002A4246">
                    <w:pPr>
                      <w:pStyle w:val="Literaturverzeichnis"/>
                      <w:rPr>
                        <w:rFonts w:eastAsiaTheme="minorEastAsia"/>
                        <w:noProof/>
                      </w:rPr>
                    </w:pPr>
                    <w:r>
                      <w:rPr>
                        <w:noProof/>
                      </w:rPr>
                      <w:t>"Latest Cameyo 2," Cameyo Blog, 25 04 2012. [Online]. Available: http://cameyoco.blogspot.com/2012/04/latest-cameyo-2.html. [Accessed 06 09 2012].</w:t>
                    </w:r>
                  </w:p>
                </w:tc>
              </w:tr>
              <w:tr w:rsidR="002A4246" w14:paraId="41098319" w14:textId="77777777">
                <w:trPr>
                  <w:divId w:val="301275461"/>
                  <w:tblCellSpacing w:w="15" w:type="dxa"/>
                </w:trPr>
                <w:tc>
                  <w:tcPr>
                    <w:tcW w:w="50" w:type="pct"/>
                    <w:hideMark/>
                  </w:tcPr>
                  <w:p w14:paraId="08F8BA59" w14:textId="77777777" w:rsidR="002A4246" w:rsidRDefault="002A4246">
                    <w:pPr>
                      <w:pStyle w:val="Literaturverzeichnis"/>
                      <w:rPr>
                        <w:rFonts w:eastAsiaTheme="minorEastAsia"/>
                        <w:noProof/>
                      </w:rPr>
                    </w:pPr>
                    <w:r>
                      <w:rPr>
                        <w:noProof/>
                      </w:rPr>
                      <w:t xml:space="preserve">[35] </w:t>
                    </w:r>
                  </w:p>
                </w:tc>
                <w:tc>
                  <w:tcPr>
                    <w:tcW w:w="0" w:type="auto"/>
                    <w:hideMark/>
                  </w:tcPr>
                  <w:p w14:paraId="49118AE0" w14:textId="77777777" w:rsidR="002A4246" w:rsidRDefault="002A4246">
                    <w:pPr>
                      <w:pStyle w:val="Literaturverzeichnis"/>
                      <w:rPr>
                        <w:rFonts w:eastAsiaTheme="minorEastAsia"/>
                        <w:noProof/>
                      </w:rPr>
                    </w:pPr>
                    <w:r>
                      <w:rPr>
                        <w:noProof/>
                      </w:rPr>
                      <w:t>M. Larabel, "Intel Core i7 Virtualization Performance," 22 4 2009. [Online]. Available: http://www.phoronix.com/scan.php?page=article&amp;item=intel_corei7_virt&amp;num=1. [Accessed 9 9 2012].</w:t>
                    </w:r>
                  </w:p>
                </w:tc>
              </w:tr>
              <w:tr w:rsidR="002A4246" w14:paraId="4CC6AA4D" w14:textId="77777777">
                <w:trPr>
                  <w:divId w:val="301275461"/>
                  <w:tblCellSpacing w:w="15" w:type="dxa"/>
                </w:trPr>
                <w:tc>
                  <w:tcPr>
                    <w:tcW w:w="50" w:type="pct"/>
                    <w:hideMark/>
                  </w:tcPr>
                  <w:p w14:paraId="24F73A1D" w14:textId="77777777" w:rsidR="002A4246" w:rsidRDefault="002A4246">
                    <w:pPr>
                      <w:pStyle w:val="Literaturverzeichnis"/>
                      <w:rPr>
                        <w:rFonts w:eastAsiaTheme="minorEastAsia"/>
                        <w:noProof/>
                      </w:rPr>
                    </w:pPr>
                    <w:r>
                      <w:rPr>
                        <w:noProof/>
                      </w:rPr>
                      <w:t xml:space="preserve">[36] </w:t>
                    </w:r>
                  </w:p>
                </w:tc>
                <w:tc>
                  <w:tcPr>
                    <w:tcW w:w="0" w:type="auto"/>
                    <w:hideMark/>
                  </w:tcPr>
                  <w:p w14:paraId="3B7D30D2" w14:textId="77777777" w:rsidR="002A4246" w:rsidRDefault="002A4246">
                    <w:pPr>
                      <w:pStyle w:val="Literaturverzeichnis"/>
                      <w:rPr>
                        <w:rFonts w:eastAsiaTheme="minorEastAsia"/>
                        <w:noProof/>
                      </w:rPr>
                    </w:pPr>
                    <w:r>
                      <w:rPr>
                        <w:noProof/>
                      </w:rPr>
                      <w:t xml:space="preserve">Q. Chen, R. Mehrotra, A. Dubeyy, S. Abdelwahed and K. Rowland, "On State of The Art in Virtual Machine Security," in </w:t>
                    </w:r>
                    <w:r>
                      <w:rPr>
                        <w:i/>
                        <w:iCs/>
                        <w:noProof/>
                      </w:rPr>
                      <w:t>Southeastcon, 2012 Proceedings of IEEE</w:t>
                    </w:r>
                    <w:r>
                      <w:rPr>
                        <w:noProof/>
                      </w:rPr>
                      <w:t xml:space="preserve">, Orlando, Florida, USA, 2012. </w:t>
                    </w:r>
                  </w:p>
                </w:tc>
              </w:tr>
              <w:tr w:rsidR="002A4246" w14:paraId="12202DD8" w14:textId="77777777">
                <w:trPr>
                  <w:divId w:val="301275461"/>
                  <w:tblCellSpacing w:w="15" w:type="dxa"/>
                </w:trPr>
                <w:tc>
                  <w:tcPr>
                    <w:tcW w:w="50" w:type="pct"/>
                    <w:hideMark/>
                  </w:tcPr>
                  <w:p w14:paraId="7C8026C8" w14:textId="77777777" w:rsidR="002A4246" w:rsidRDefault="002A4246">
                    <w:pPr>
                      <w:pStyle w:val="Literaturverzeichnis"/>
                      <w:rPr>
                        <w:rFonts w:eastAsiaTheme="minorEastAsia"/>
                        <w:noProof/>
                      </w:rPr>
                    </w:pPr>
                    <w:r>
                      <w:rPr>
                        <w:noProof/>
                      </w:rPr>
                      <w:t xml:space="preserve">[37] </w:t>
                    </w:r>
                  </w:p>
                </w:tc>
                <w:tc>
                  <w:tcPr>
                    <w:tcW w:w="0" w:type="auto"/>
                    <w:hideMark/>
                  </w:tcPr>
                  <w:p w14:paraId="5B5CCC8D" w14:textId="77777777" w:rsidR="002A4246" w:rsidRDefault="002A4246">
                    <w:pPr>
                      <w:pStyle w:val="Literaturverzeichnis"/>
                      <w:rPr>
                        <w:rFonts w:eastAsiaTheme="minorEastAsia"/>
                        <w:noProof/>
                      </w:rPr>
                    </w:pPr>
                    <w:r>
                      <w:rPr>
                        <w:noProof/>
                      </w:rPr>
                      <w:t>FreeBSD System Calls Manual, "chroot (2) - FreeBSD System Calls Manual," 04 06 1993. [Online]. Available: http://www.freebsd.org/cgi/man.cgi?query=chroot&amp;sektion=2. [Accessed 10 09 2012].</w:t>
                    </w:r>
                  </w:p>
                </w:tc>
              </w:tr>
              <w:tr w:rsidR="002A4246" w14:paraId="6FA16CA0" w14:textId="77777777">
                <w:trPr>
                  <w:divId w:val="301275461"/>
                  <w:tblCellSpacing w:w="15" w:type="dxa"/>
                </w:trPr>
                <w:tc>
                  <w:tcPr>
                    <w:tcW w:w="50" w:type="pct"/>
                    <w:hideMark/>
                  </w:tcPr>
                  <w:p w14:paraId="778B6B2B" w14:textId="77777777" w:rsidR="002A4246" w:rsidRDefault="002A4246">
                    <w:pPr>
                      <w:pStyle w:val="Literaturverzeichnis"/>
                      <w:rPr>
                        <w:rFonts w:eastAsiaTheme="minorEastAsia"/>
                        <w:noProof/>
                      </w:rPr>
                    </w:pPr>
                    <w:r>
                      <w:rPr>
                        <w:noProof/>
                      </w:rPr>
                      <w:t xml:space="preserve">[38] </w:t>
                    </w:r>
                  </w:p>
                </w:tc>
                <w:tc>
                  <w:tcPr>
                    <w:tcW w:w="0" w:type="auto"/>
                    <w:hideMark/>
                  </w:tcPr>
                  <w:p w14:paraId="3A9B3733" w14:textId="77777777" w:rsidR="002A4246" w:rsidRDefault="002A4246">
                    <w:pPr>
                      <w:pStyle w:val="Literaturverzeichnis"/>
                      <w:rPr>
                        <w:rFonts w:eastAsiaTheme="minorEastAsia"/>
                        <w:noProof/>
                      </w:rPr>
                    </w:pPr>
                    <w:r>
                      <w:rPr>
                        <w:noProof/>
                      </w:rPr>
                      <w:t>Simes, "How to break out of a chroot() jail," 12 05 2002. [Online]. Available: http://www.bpfh.net/simes/computing/chroot-break.html. [Accessed 10 09 2012].</w:t>
                    </w:r>
                  </w:p>
                </w:tc>
              </w:tr>
            </w:tbl>
            <w:p w14:paraId="1ED132CF" w14:textId="77777777" w:rsidR="002A4246" w:rsidRDefault="002A4246">
              <w:pPr>
                <w:divId w:val="301275461"/>
                <w:rPr>
                  <w:rFonts w:eastAsia="Times New Roman"/>
                  <w:noProof/>
                </w:rPr>
              </w:pPr>
            </w:p>
            <w:p w14:paraId="3EB6D3D9" w14:textId="77777777" w:rsidR="00CA714A" w:rsidRPr="003D09A4" w:rsidRDefault="00CA714A" w:rsidP="009752C9">
              <w:pPr>
                <w:pStyle w:val="Literaturverzeichnis"/>
                <w:rPr>
                  <w:noProof/>
                </w:rPr>
              </w:pPr>
              <w:r>
                <w:rPr>
                  <w:b/>
                  <w:bCs/>
                </w:rPr>
                <w:fldChar w:fldCharType="end"/>
              </w:r>
            </w:p>
          </w:sdtContent>
        </w:sdt>
      </w:sdtContent>
    </w:sdt>
    <w:p w14:paraId="06E9F86A" w14:textId="77777777" w:rsidR="00CA714A" w:rsidRPr="003D09A4" w:rsidRDefault="00CA714A" w:rsidP="00CA714A"/>
    <w:p w14:paraId="58EBA00C" w14:textId="77777777" w:rsidR="004544EE" w:rsidRPr="003D09A4" w:rsidRDefault="004544EE" w:rsidP="004544EE"/>
    <w:sectPr w:rsidR="004544EE" w:rsidRPr="003D09A4" w:rsidSect="001F3F4A">
      <w:headerReference w:type="even" r:id="rId37"/>
      <w:headerReference w:type="default" r:id="rId38"/>
      <w:type w:val="continuous"/>
      <w:pgSz w:w="12240" w:h="15840"/>
      <w:pgMar w:top="1418" w:right="1588" w:bottom="1134" w:left="1588" w:header="709" w:footer="709"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 w:author="Dominik Messinger" w:date="2012-10-10T21:30:00Z" w:initials="DM">
    <w:p w14:paraId="03073FA1" w14:textId="782F40F4" w:rsidR="00C16ED9" w:rsidRDefault="00C16ED9">
      <w:pPr>
        <w:pStyle w:val="Kommentartext"/>
      </w:pPr>
      <w:r>
        <w:rPr>
          <w:rStyle w:val="Kommentarzeichen"/>
        </w:rPr>
        <w:annotationRef/>
      </w:r>
      <w:r w:rsidRPr="006F1A7B">
        <w:t xml:space="preserve">References to </w:t>
      </w:r>
      <w:sdt>
        <w:sdtPr>
          <w:id w:val="-1273163025"/>
          <w:citation/>
        </w:sdtPr>
        <w:sdtEndPr/>
        <w:sdtContent>
          <w:r>
            <w:fldChar w:fldCharType="begin"/>
          </w:r>
          <w:r w:rsidRPr="00C16ED9">
            <w:instrText xml:space="preserve"> CITATION 20112 \l 1031 </w:instrText>
          </w:r>
          <w:r>
            <w:fldChar w:fldCharType="separate"/>
          </w:r>
          <w:r w:rsidR="002A4246" w:rsidRPr="002A4246">
            <w:rPr>
              <w:noProof/>
            </w:rPr>
            <w:t>[1]</w:t>
          </w:r>
          <w:r>
            <w:fldChar w:fldCharType="end"/>
          </w:r>
        </w:sdtContent>
      </w:sdt>
      <w:r w:rsidRPr="006F1A7B">
        <w:t xml:space="preserve"> </w:t>
      </w:r>
      <w:r>
        <w:rPr>
          <w:noProof/>
        </w:rPr>
        <w:t xml:space="preserve">"2011 handset and smartphone sales statistics worldwide: the big picture," and </w:t>
      </w:r>
      <w:sdt>
        <w:sdtPr>
          <w:rPr>
            <w:noProof/>
          </w:rPr>
          <w:id w:val="-972208048"/>
          <w:citation/>
        </w:sdtPr>
        <w:sdtEndPr/>
        <w:sdtContent>
          <w:r>
            <w:rPr>
              <w:noProof/>
            </w:rPr>
            <w:fldChar w:fldCharType="begin"/>
          </w:r>
          <w:r w:rsidRPr="00C16ED9">
            <w:rPr>
              <w:noProof/>
            </w:rPr>
            <w:instrText xml:space="preserve"> CITATION Sma12 \l 1031 </w:instrText>
          </w:r>
          <w:r>
            <w:rPr>
              <w:noProof/>
            </w:rPr>
            <w:fldChar w:fldCharType="separate"/>
          </w:r>
          <w:r w:rsidR="002A4246" w:rsidRPr="002A4246">
            <w:rPr>
              <w:noProof/>
            </w:rPr>
            <w:t>[2]</w:t>
          </w:r>
          <w:r>
            <w:rPr>
              <w:noProof/>
            </w:rPr>
            <w:fldChar w:fldCharType="end"/>
          </w:r>
        </w:sdtContent>
      </w:sdt>
      <w:r>
        <w:rPr>
          <w:noProof/>
        </w:rPr>
        <w:t xml:space="preserve"> "Smartphone Users Around the World - Statistics and Facts [Infographic]," added.</w:t>
      </w:r>
    </w:p>
  </w:comment>
  <w:comment w:id="8" w:author="Grace Lewis" w:date="2012-09-28T09:13:00Z" w:initials="glewis">
    <w:p w14:paraId="1F0C2921" w14:textId="77777777" w:rsidR="006D6C9D" w:rsidRDefault="006D6C9D">
      <w:pPr>
        <w:pStyle w:val="Kommentartext"/>
      </w:pPr>
      <w:r>
        <w:rPr>
          <w:rStyle w:val="Kommentarzeichen"/>
        </w:rPr>
        <w:annotationRef/>
      </w:r>
      <w:r>
        <w:t xml:space="preserve">This reference has n </w:t>
      </w:r>
      <w:proofErr w:type="spellStart"/>
      <w:r>
        <w:t>ot</w:t>
      </w:r>
      <w:proofErr w:type="spellEnd"/>
      <w:r>
        <w:t xml:space="preserve"> been published. Replace it with the </w:t>
      </w:r>
      <w:proofErr w:type="spellStart"/>
      <w:r>
        <w:t>MobiCASE</w:t>
      </w:r>
      <w:proofErr w:type="spellEnd"/>
      <w:r>
        <w:t xml:space="preserve"> reference. Remind me to send you the exact reference.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3810F9" w14:textId="77777777" w:rsidR="00854750" w:rsidRDefault="00854750" w:rsidP="00D912A3">
      <w:pPr>
        <w:spacing w:after="0" w:line="240" w:lineRule="auto"/>
      </w:pPr>
      <w:r>
        <w:separator/>
      </w:r>
    </w:p>
  </w:endnote>
  <w:endnote w:type="continuationSeparator" w:id="0">
    <w:p w14:paraId="18F7550D" w14:textId="77777777" w:rsidR="00854750" w:rsidRDefault="00854750" w:rsidP="00D912A3">
      <w:pPr>
        <w:spacing w:after="0" w:line="240" w:lineRule="auto"/>
      </w:pPr>
      <w:r>
        <w:continuationSeparator/>
      </w:r>
    </w:p>
  </w:endnote>
  <w:endnote w:type="continuationNotice" w:id="1">
    <w:p w14:paraId="3A14ABAD" w14:textId="77777777" w:rsidR="00854750" w:rsidRDefault="0085475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embedRegular r:id="rId1" w:fontKey="{2A930E21-6951-46BA-B0DE-A1DD08D1F790}"/>
    <w:embedBold r:id="rId2" w:fontKey="{36B97719-C1BA-4E91-8F43-A5F6DC2E5CB3}"/>
    <w:embedItalic r:id="rId3" w:fontKey="{922C1ADC-81C7-4945-8CBF-8C9D01F5CA1E}"/>
    <w:embedBoldItalic r:id="rId4" w:fontKey="{7B0FE6B3-7DA9-4E83-92C6-3C1796CF6B6B}"/>
  </w:font>
  <w:font w:name="Opificio">
    <w:panose1 w:val="02000506000000020004"/>
    <w:charset w:val="00"/>
    <w:family w:val="auto"/>
    <w:pitch w:val="variable"/>
    <w:sig w:usb0="A00000AF" w:usb1="40000042" w:usb2="00000000" w:usb3="00000000" w:csb0="00000011" w:csb1="00000000"/>
    <w:embedRegular r:id="rId5" w:fontKey="{4B815500-33B6-4ED3-9476-D24791423894}"/>
    <w:embedBold r:id="rId6" w:fontKey="{BF0B63B9-8BC8-442F-9C77-9B89A89F9EFC}"/>
    <w:embedItalic r:id="rId7" w:fontKey="{DBAF5D1F-FC28-4742-999F-687A8E604019}"/>
    <w:embedBoldItalic r:id="rId8" w:fontKey="{E9C524E7-B27B-4E62-B4D8-D0A65505BAC8}"/>
  </w:font>
  <w:font w:name="Tahoma">
    <w:panose1 w:val="020B0604030504040204"/>
    <w:charset w:val="00"/>
    <w:family w:val="swiss"/>
    <w:pitch w:val="variable"/>
    <w:sig w:usb0="E1002EFF" w:usb1="C000605B" w:usb2="00000029" w:usb3="00000000" w:csb0="000101FF" w:csb1="00000000"/>
    <w:embedRegular r:id="rId9" w:fontKey="{C570422B-EA2E-46E6-886F-003C38B6641F}"/>
  </w:font>
  <w:font w:name="Calibri">
    <w:panose1 w:val="020F0502020204030204"/>
    <w:charset w:val="00"/>
    <w:family w:val="swiss"/>
    <w:pitch w:val="variable"/>
    <w:sig w:usb0="E10002FF" w:usb1="4000ACFF" w:usb2="00000009" w:usb3="00000000" w:csb0="0000019F" w:csb1="00000000"/>
    <w:embedRegular r:id="rId10" w:fontKey="{00B93572-4637-45CC-825D-6FCFFE2A45B9}"/>
    <w:embedItalic r:id="rId11" w:fontKey="{B70AB30E-BBC0-441D-B4E2-A9905C3FED50}"/>
  </w:font>
  <w:font w:name="Consolas">
    <w:panose1 w:val="020B0609020204030204"/>
    <w:charset w:val="00"/>
    <w:family w:val="modern"/>
    <w:pitch w:val="fixed"/>
    <w:sig w:usb0="E10002FF" w:usb1="4000FCFF" w:usb2="00000009" w:usb3="00000000" w:csb0="0000019F" w:csb1="00000000"/>
    <w:embedRegular r:id="rId12" w:fontKey="{2CD275DA-E8A3-49E9-9D1E-5AE6A0362646}"/>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embedRegular r:id="rId13" w:fontKey="{3FEE1267-AA49-4719-B100-14BC57CECF6D}"/>
    <w:embedItalic r:id="rId14" w:fontKey="{0C160C08-93D0-439F-963F-804B4828D99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F0DB5D" w14:textId="77777777" w:rsidR="00264EC7" w:rsidRDefault="00264EC7">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1BBFD3" w14:textId="77777777" w:rsidR="00854750" w:rsidRDefault="00854750" w:rsidP="00D912A3">
      <w:pPr>
        <w:spacing w:after="0" w:line="240" w:lineRule="auto"/>
      </w:pPr>
      <w:r>
        <w:separator/>
      </w:r>
    </w:p>
  </w:footnote>
  <w:footnote w:type="continuationSeparator" w:id="0">
    <w:p w14:paraId="34877218" w14:textId="77777777" w:rsidR="00854750" w:rsidRDefault="00854750" w:rsidP="00D912A3">
      <w:pPr>
        <w:spacing w:after="0" w:line="240" w:lineRule="auto"/>
      </w:pPr>
      <w:r>
        <w:continuationSeparator/>
      </w:r>
    </w:p>
  </w:footnote>
  <w:footnote w:type="continuationNotice" w:id="1">
    <w:p w14:paraId="2C760C87" w14:textId="77777777" w:rsidR="00854750" w:rsidRDefault="00854750">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37A4D1" w14:textId="77777777" w:rsidR="006D6C9D" w:rsidRPr="003813B2" w:rsidRDefault="006D6C9D" w:rsidP="00847907">
    <w:pPr>
      <w:pStyle w:val="Kopfzeile"/>
      <w:jc w:val="right"/>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98AB59" w14:textId="77777777" w:rsidR="00264EC7" w:rsidRDefault="00264EC7">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C72B2D" w14:textId="77777777" w:rsidR="006D6C9D" w:rsidRPr="003813B2" w:rsidRDefault="006D6C9D" w:rsidP="00847907">
    <w:pPr>
      <w:pStyle w:val="Kopfzeile"/>
      <w:jc w:val="right"/>
      <w:rPr>
        <w:lang w:val="de-DE"/>
      </w:rPr>
    </w:pPr>
    <w:r>
      <w:rPr>
        <w:noProof/>
      </w:rPr>
      <mc:AlternateContent>
        <mc:Choice Requires="wps">
          <w:drawing>
            <wp:anchor distT="0" distB="0" distL="114300" distR="114300" simplePos="0" relativeHeight="251673600" behindDoc="0" locked="0" layoutInCell="1" allowOverlap="1" wp14:anchorId="78859907" wp14:editId="384C9F0C">
              <wp:simplePos x="0" y="0"/>
              <wp:positionH relativeFrom="column">
                <wp:posOffset>-1008380</wp:posOffset>
              </wp:positionH>
              <wp:positionV relativeFrom="paragraph">
                <wp:posOffset>92710</wp:posOffset>
              </wp:positionV>
              <wp:extent cx="6791325" cy="0"/>
              <wp:effectExtent l="0" t="0" r="9525" b="19050"/>
              <wp:wrapNone/>
              <wp:docPr id="2" name="Gerade Verbindung 2"/>
              <wp:cNvGraphicFramePr/>
              <a:graphic xmlns:a="http://schemas.openxmlformats.org/drawingml/2006/main">
                <a:graphicData uri="http://schemas.microsoft.com/office/word/2010/wordprocessingShape">
                  <wps:wsp>
                    <wps:cNvCnPr/>
                    <wps:spPr>
                      <a:xfrm>
                        <a:off x="0" y="0"/>
                        <a:ext cx="67913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Gerade Verbindung 2"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9.4pt,7.3pt" to="455.3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" strokecolor="#4579b8 [3044]"/>
          </w:pict>
        </mc:Fallback>
      </mc:AlternateContent>
    </w:r>
    <w:r w:rsidRPr="00351E53">
      <w:rPr>
        <w:noProof/>
      </w:rPr>
      <mc:AlternateContent>
        <mc:Choice Requires="wps">
          <w:drawing>
            <wp:anchor distT="0" distB="0" distL="114300" distR="114300" simplePos="0" relativeHeight="251670528" behindDoc="0" locked="0" layoutInCell="0" allowOverlap="1" wp14:anchorId="6E7E72C9" wp14:editId="04068AA6">
              <wp:simplePos x="0" y="0"/>
              <wp:positionH relativeFrom="page">
                <wp:posOffset>0</wp:posOffset>
              </wp:positionH>
              <wp:positionV relativeFrom="topMargin">
                <wp:posOffset>333375</wp:posOffset>
              </wp:positionV>
              <wp:extent cx="914400" cy="209550"/>
              <wp:effectExtent l="0" t="0" r="1270" b="0"/>
              <wp:wrapNone/>
              <wp:docPr id="474" name="Textfeld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09550"/>
                      </a:xfrm>
                      <a:prstGeom prst="rect">
                        <a:avLst/>
                      </a:prstGeom>
                      <a:solidFill>
                        <a:schemeClr val="accent1"/>
                      </a:solidFill>
                      <a:extLst/>
                    </wps:spPr>
                    <wps:txbx>
                      <w:txbxContent>
                        <w:p w14:paraId="1C83A68F" w14:textId="77777777" w:rsidR="006D6C9D" w:rsidRDefault="006D6C9D">
                          <w:pPr>
                            <w:spacing w:after="0" w:line="240" w:lineRule="auto"/>
                            <w:jc w:val="right"/>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2A4246" w:rsidRPr="002A4246">
                            <w:rPr>
                              <w:noProof/>
                              <w:color w:val="FFFFFF" w:themeColor="background1"/>
                              <w:lang w:val="de-DE"/>
                              <w14:numForm w14:val="lining"/>
                            </w:rPr>
                            <w:t>60</w:t>
                          </w:r>
                          <w:r>
                            <w:rPr>
                              <w:color w:val="FFFFFF" w:themeColor="background1"/>
                              <w14:numForm w14:val="lining"/>
                            </w:rPr>
                            <w:fldChar w:fldCharType="end"/>
                          </w:r>
                        </w:p>
                      </w:txbxContent>
                    </wps:txbx>
                    <wps:bodyPr rot="0" vert="horz" wrap="square" lIns="91440" tIns="0" rIns="91440" bIns="0" anchor="ctr" anchorCtr="0" upright="1">
                      <a:noAutofit/>
                    </wps:bodyPr>
                  </wps:wsp>
                </a:graphicData>
              </a:graphic>
              <wp14:sizeRelH relativeFrom="lef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feld 474" o:spid="_x0000_s1036" type="#_x0000_t202" style="position:absolute;left:0;text-align:left;margin-left:0;margin-top:26.25pt;width:1in;height:16.5pt;z-index:251670528;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" o:allowincell="f" fillcolor="#4f81bd [3204]" stroked="f">
              <v:textbox inset=",0,,0">
                <w:txbxContent>
                  <w:p w14:paraId="1C83A68F" w14:textId="77777777" w:rsidR="006D6C9D" w:rsidRDefault="006D6C9D">
                    <w:pPr>
                      <w:spacing w:after="0" w:line="240" w:lineRule="auto"/>
                      <w:jc w:val="right"/>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2A4246" w:rsidRPr="002A4246">
                      <w:rPr>
                        <w:noProof/>
                        <w:color w:val="FFFFFF" w:themeColor="background1"/>
                        <w:lang w:val="de-DE"/>
                        <w14:numForm w14:val="lining"/>
                      </w:rPr>
                      <w:t>60</w:t>
                    </w:r>
                    <w:r>
                      <w:rPr>
                        <w:color w:val="FFFFFF" w:themeColor="background1"/>
                        <w14:numForm w14:val="lining"/>
                      </w:rPr>
                      <w:fldChar w:fldCharType="end"/>
                    </w:r>
                  </w:p>
                </w:txbxContent>
              </v:textbox>
              <w10:wrap anchorx="page" anchory="margin"/>
            </v:shape>
          </w:pict>
        </mc:Fallback>
      </mc:AlternateContent>
    </w:r>
    <w:r w:rsidRPr="00351E53">
      <w:rPr>
        <w:noProof/>
      </w:rPr>
      <mc:AlternateContent>
        <mc:Choice Requires="wps">
          <w:drawing>
            <wp:anchor distT="0" distB="0" distL="114300" distR="114300" simplePos="0" relativeHeight="251671552" behindDoc="0" locked="0" layoutInCell="0" allowOverlap="1" wp14:anchorId="0A01BEED" wp14:editId="00063B8E">
              <wp:simplePos x="0" y="0"/>
              <wp:positionH relativeFrom="margin">
                <wp:align>left</wp:align>
              </wp:positionH>
              <wp:positionV relativeFrom="topMargin">
                <wp:align>center</wp:align>
              </wp:positionV>
              <wp:extent cx="5867400" cy="190500"/>
              <wp:effectExtent l="0" t="0" r="0" b="0"/>
              <wp:wrapNone/>
              <wp:docPr id="473" name="Textfeld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905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45F4F" w14:textId="337C0517" w:rsidR="006D6C9D" w:rsidRPr="008D75AF" w:rsidRDefault="006D6C9D" w:rsidP="0022176B">
                          <w:pPr>
                            <w:pStyle w:val="Kopfzeile"/>
                            <w:jc w:val="right"/>
                          </w:pPr>
                          <w:del w:id="133" w:author="Dominik Messinger" w:date="2012-10-10T14:02:00Z">
                            <w:r>
                              <w:rPr>
                                <w:rStyle w:val="Hervorhebung"/>
                              </w:rPr>
                              <w:fldChar w:fldCharType="begin"/>
                            </w:r>
                            <w:r w:rsidRPr="0045631B">
                              <w:rPr>
                                <w:rStyle w:val="Hervorhebung"/>
                              </w:rPr>
                              <w:delInstrText xml:space="preserve"> IF </w:delInstrText>
                            </w:r>
                            <w:r>
                              <w:rPr>
                                <w:rStyle w:val="Hervorhebung"/>
                              </w:rPr>
                              <w:fldChar w:fldCharType="begin"/>
                            </w:r>
                            <w:r w:rsidRPr="0045631B">
                              <w:rPr>
                                <w:rStyle w:val="Hervorhebung"/>
                              </w:rPr>
                              <w:delInstrText xml:space="preserve"> STYLEREF "Überschrift 1" \n </w:delInstrText>
                            </w:r>
                            <w:r>
                              <w:rPr>
                                <w:rStyle w:val="Hervorhebung"/>
                              </w:rPr>
                              <w:fldChar w:fldCharType="separate"/>
                            </w:r>
                            <w:r w:rsidR="007124F9">
                              <w:rPr>
                                <w:rStyle w:val="Hervorhebung"/>
                                <w:noProof/>
                              </w:rPr>
                              <w:delInstrText>3</w:delInstrText>
                            </w:r>
                            <w:r>
                              <w:rPr>
                                <w:rStyle w:val="Hervorhebung"/>
                              </w:rPr>
                              <w:fldChar w:fldCharType="end"/>
                            </w:r>
                            <w:r w:rsidRPr="0045631B">
                              <w:rPr>
                                <w:rStyle w:val="Hervorhebung"/>
                              </w:rPr>
                              <w:delInstrText>&gt;</w:delInstrText>
                            </w:r>
                            <w:r>
                              <w:rPr>
                                <w:rStyle w:val="Hervorhebung"/>
                              </w:rPr>
                              <w:delInstrText>"</w:delInstrText>
                            </w:r>
                            <w:r w:rsidRPr="0045631B">
                              <w:rPr>
                                <w:rStyle w:val="Hervorhebung"/>
                              </w:rPr>
                              <w:delInstrText>7</w:delInstrText>
                            </w:r>
                            <w:r>
                              <w:rPr>
                                <w:rStyle w:val="Hervorhebung"/>
                              </w:rPr>
                              <w:delInstrText>" "" "</w:delInstrText>
                            </w:r>
                            <w:r>
                              <w:rPr>
                                <w:rStyle w:val="Hervorhebung"/>
                              </w:rPr>
                              <w:fldChar w:fldCharType="begin"/>
                            </w:r>
                            <w:r>
                              <w:rPr>
                                <w:rStyle w:val="Hervorhebung"/>
                              </w:rPr>
                              <w:delInstrText xml:space="preserve">STYLEREF "Überschrift 2" \n  </w:delInstrText>
                            </w:r>
                            <w:r>
                              <w:rPr>
                                <w:rStyle w:val="Hervorhebung"/>
                              </w:rPr>
                              <w:fldChar w:fldCharType="separate"/>
                            </w:r>
                            <w:r w:rsidR="007124F9">
                              <w:rPr>
                                <w:rStyle w:val="Hervorhebung"/>
                                <w:noProof/>
                              </w:rPr>
                              <w:delInstrText>3.5</w:delInstrText>
                            </w:r>
                            <w:r>
                              <w:rPr>
                                <w:rStyle w:val="Hervorhebung"/>
                              </w:rPr>
                              <w:fldChar w:fldCharType="end"/>
                            </w:r>
                            <w:r>
                              <w:rPr>
                                <w:rStyle w:val="Hervorhebung"/>
                              </w:rPr>
                              <w:delInstrText xml:space="preserve"> </w:delInstrText>
                            </w:r>
                            <w:r>
                              <w:rPr>
                                <w:rStyle w:val="Hervorhebung"/>
                              </w:rPr>
                              <w:fldChar w:fldCharType="begin"/>
                            </w:r>
                            <w:r w:rsidRPr="0045631B">
                              <w:rPr>
                                <w:rStyle w:val="Hervorhebung"/>
                              </w:rPr>
                              <w:delInstrText xml:space="preserve"> STYLEREF "Überschrift 2" </w:delInstrText>
                            </w:r>
                            <w:r>
                              <w:rPr>
                                <w:rStyle w:val="Hervorhebung"/>
                              </w:rPr>
                              <w:fldChar w:fldCharType="separate"/>
                            </w:r>
                            <w:r w:rsidR="007124F9">
                              <w:rPr>
                                <w:rStyle w:val="Hervorhebung"/>
                                <w:noProof/>
                              </w:rPr>
                              <w:delInstrText>Cloudlet Requirement Analysis</w:delInstrText>
                            </w:r>
                            <w:r>
                              <w:rPr>
                                <w:rStyle w:val="Hervorhebung"/>
                              </w:rPr>
                              <w:fldChar w:fldCharType="end"/>
                            </w:r>
                            <w:r w:rsidRPr="0045631B">
                              <w:rPr>
                                <w:rStyle w:val="Hervorhebung"/>
                              </w:rPr>
                              <w:delInstrText xml:space="preserve">" </w:delInstrText>
                            </w:r>
                            <w:r>
                              <w:rPr>
                                <w:rStyle w:val="Hervorhebung"/>
                              </w:rPr>
                              <w:fldChar w:fldCharType="separate"/>
                            </w:r>
                            <w:r w:rsidR="007124F9">
                              <w:rPr>
                                <w:rStyle w:val="Hervorhebung"/>
                                <w:noProof/>
                              </w:rPr>
                              <w:delText>3.5 Cloudlet Requirement Analysis</w:delText>
                            </w:r>
                            <w:r>
                              <w:rPr>
                                <w:rStyle w:val="Hervorhebung"/>
                              </w:rPr>
                              <w:fldChar w:fldCharType="end"/>
                            </w:r>
                            <w:r w:rsidRPr="008D75AF">
                              <w:rPr>
                                <w:rStyle w:val="Hervorhebung"/>
                              </w:rPr>
                              <w:delText xml:space="preserve"> </w:delText>
                            </w:r>
                          </w:del>
                          <w:ins w:id="134" w:author="Dominik Messinger" w:date="2012-10-10T14:02:00Z">
                            <w:r>
                              <w:rPr>
                                <w:rStyle w:val="Hervorhebung"/>
                              </w:rPr>
                              <w:fldChar w:fldCharType="begin"/>
                            </w:r>
                            <w:r w:rsidRPr="0045631B">
                              <w:rPr>
                                <w:rStyle w:val="Hervorhebung"/>
                              </w:rPr>
                              <w:instrText xml:space="preserve"> IF </w:instrText>
                            </w:r>
                            <w:r>
                              <w:rPr>
                                <w:rStyle w:val="Hervorhebung"/>
                              </w:rPr>
                              <w:fldChar w:fldCharType="begin"/>
                            </w:r>
                            <w:r w:rsidRPr="0045631B">
                              <w:rPr>
                                <w:rStyle w:val="Hervorhebung"/>
                              </w:rPr>
                              <w:instrText xml:space="preserve"> STYLEREF "Überschrift 1" \n </w:instrText>
                            </w:r>
                            <w:r>
                              <w:rPr>
                                <w:rStyle w:val="Hervorhebung"/>
                              </w:rPr>
                              <w:fldChar w:fldCharType="separate"/>
                            </w:r>
                          </w:ins>
                          <w:r w:rsidR="002A4246">
                            <w:rPr>
                              <w:rStyle w:val="Hervorhebung"/>
                              <w:noProof/>
                            </w:rPr>
                            <w:instrText>11</w:instrText>
                          </w:r>
                          <w:ins w:id="135" w:author="Dominik Messinger" w:date="2012-10-10T14:02:00Z">
                            <w:r>
                              <w:rPr>
                                <w:rStyle w:val="Hervorhebung"/>
                              </w:rPr>
                              <w:fldChar w:fldCharType="end"/>
                            </w:r>
                            <w:r w:rsidRPr="0045631B">
                              <w:rPr>
                                <w:rStyle w:val="Hervorhebung"/>
                              </w:rPr>
                              <w:instrText>&gt;</w:instrText>
                            </w:r>
                            <w:r>
                              <w:rPr>
                                <w:rStyle w:val="Hervorhebung"/>
                              </w:rPr>
                              <w:instrText>"</w:instrText>
                            </w:r>
                            <w:r w:rsidRPr="0045631B">
                              <w:rPr>
                                <w:rStyle w:val="Hervorhebung"/>
                              </w:rPr>
                              <w:instrText>7</w:instrText>
                            </w:r>
                            <w:r>
                              <w:rPr>
                                <w:rStyle w:val="Hervorhebung"/>
                              </w:rPr>
                              <w:instrText>" "" "</w:instrText>
                            </w:r>
                            <w:r>
                              <w:rPr>
                                <w:rStyle w:val="Hervorhebung"/>
                              </w:rPr>
                              <w:fldChar w:fldCharType="begin"/>
                            </w:r>
                            <w:r>
                              <w:rPr>
                                <w:rStyle w:val="Hervorhebung"/>
                              </w:rPr>
                              <w:instrText xml:space="preserve">STYLEREF "Überschrift 2" \n  </w:instrText>
                            </w:r>
                            <w:r>
                              <w:rPr>
                                <w:rStyle w:val="Hervorhebung"/>
                              </w:rPr>
                              <w:fldChar w:fldCharType="separate"/>
                            </w:r>
                          </w:ins>
                          <w:r w:rsidR="002A4246">
                            <w:rPr>
                              <w:rStyle w:val="Hervorhebung"/>
                              <w:noProof/>
                            </w:rPr>
                            <w:instrText>7.3</w:instrText>
                          </w:r>
                          <w:ins w:id="136" w:author="Dominik Messinger" w:date="2012-10-10T14:02:00Z">
                            <w:r>
                              <w:rPr>
                                <w:rStyle w:val="Hervorhebung"/>
                              </w:rPr>
                              <w:fldChar w:fldCharType="end"/>
                            </w:r>
                            <w:r>
                              <w:rPr>
                                <w:rStyle w:val="Hervorhebung"/>
                              </w:rPr>
                              <w:instrText xml:space="preserve"> </w:instrText>
                            </w:r>
                            <w:r>
                              <w:rPr>
                                <w:rStyle w:val="Hervorhebung"/>
                              </w:rPr>
                              <w:fldChar w:fldCharType="begin"/>
                            </w:r>
                            <w:r w:rsidRPr="0045631B">
                              <w:rPr>
                                <w:rStyle w:val="Hervorhebung"/>
                              </w:rPr>
                              <w:instrText xml:space="preserve"> STYLEREF "Überschrift 2" </w:instrText>
                            </w:r>
                            <w:r>
                              <w:rPr>
                                <w:rStyle w:val="Hervorhebung"/>
                              </w:rPr>
                              <w:fldChar w:fldCharType="separate"/>
                            </w:r>
                          </w:ins>
                          <w:r w:rsidR="002A4246">
                            <w:rPr>
                              <w:rStyle w:val="Hervorhebung"/>
                              <w:noProof/>
                            </w:rPr>
                            <w:instrText>Qualitative Analysis</w:instrText>
                          </w:r>
                          <w:ins w:id="137" w:author="Dominik Messinger" w:date="2012-10-10T14:02:00Z">
                            <w:r>
                              <w:rPr>
                                <w:rStyle w:val="Hervorhebung"/>
                              </w:rPr>
                              <w:fldChar w:fldCharType="end"/>
                            </w:r>
                            <w:r w:rsidRPr="0045631B">
                              <w:rPr>
                                <w:rStyle w:val="Hervorhebung"/>
                              </w:rPr>
                              <w:instrText xml:space="preserve">" </w:instrText>
                            </w:r>
                            <w:r>
                              <w:rPr>
                                <w:rStyle w:val="Hervorhebung"/>
                              </w:rPr>
                              <w:fldChar w:fldCharType="end"/>
                            </w:r>
                            <w:r w:rsidRPr="008D75AF">
                              <w:rPr>
                                <w:rStyle w:val="Hervorhebung"/>
                              </w:rPr>
                              <w:t xml:space="preserve"> </w:t>
                            </w:r>
                          </w:ins>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 id="Textfeld 473" o:spid="_x0000_s1037" type="#_x0000_t202" style="position:absolute;left:0;text-align:left;margin-left:0;margin-top:0;width:462pt;height:15pt;z-index:251671552;visibility:visible;mso-wrap-style:square;mso-width-percent:0;mso-height-percent:0;mso-wrap-distance-left:9pt;mso-wrap-distance-top:0;mso-wrap-distance-right:9pt;mso-wrap-distance-bottom:0;mso-position-horizontal:left;mso-position-horizontal-relative:margin;mso-position-vertical:center;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" o:allowincell="f" filled="f" stroked="f">
              <v:textbox inset=",0,,0">
                <w:txbxContent>
                  <w:p w14:paraId="75E45F4F" w14:textId="337C0517" w:rsidR="006D6C9D" w:rsidRPr="008D75AF" w:rsidRDefault="006D6C9D" w:rsidP="0022176B">
                    <w:pPr>
                      <w:pStyle w:val="Kopfzeile"/>
                      <w:jc w:val="right"/>
                    </w:pPr>
                    <w:del w:id="138" w:author="Dominik Messinger" w:date="2012-10-10T14:02:00Z">
                      <w:r>
                        <w:rPr>
                          <w:rStyle w:val="Hervorhebung"/>
                        </w:rPr>
                        <w:fldChar w:fldCharType="begin"/>
                      </w:r>
                      <w:r w:rsidRPr="0045631B">
                        <w:rPr>
                          <w:rStyle w:val="Hervorhebung"/>
                        </w:rPr>
                        <w:delInstrText xml:space="preserve"> IF </w:delInstrText>
                      </w:r>
                      <w:r>
                        <w:rPr>
                          <w:rStyle w:val="Hervorhebung"/>
                        </w:rPr>
                        <w:fldChar w:fldCharType="begin"/>
                      </w:r>
                      <w:r w:rsidRPr="0045631B">
                        <w:rPr>
                          <w:rStyle w:val="Hervorhebung"/>
                        </w:rPr>
                        <w:delInstrText xml:space="preserve"> STYLEREF "Überschrift 1" \n </w:delInstrText>
                      </w:r>
                      <w:r>
                        <w:rPr>
                          <w:rStyle w:val="Hervorhebung"/>
                        </w:rPr>
                        <w:fldChar w:fldCharType="separate"/>
                      </w:r>
                      <w:r w:rsidR="007124F9">
                        <w:rPr>
                          <w:rStyle w:val="Hervorhebung"/>
                          <w:noProof/>
                        </w:rPr>
                        <w:delInstrText>3</w:delInstrText>
                      </w:r>
                      <w:r>
                        <w:rPr>
                          <w:rStyle w:val="Hervorhebung"/>
                        </w:rPr>
                        <w:fldChar w:fldCharType="end"/>
                      </w:r>
                      <w:r w:rsidRPr="0045631B">
                        <w:rPr>
                          <w:rStyle w:val="Hervorhebung"/>
                        </w:rPr>
                        <w:delInstrText>&gt;</w:delInstrText>
                      </w:r>
                      <w:r>
                        <w:rPr>
                          <w:rStyle w:val="Hervorhebung"/>
                        </w:rPr>
                        <w:delInstrText>"</w:delInstrText>
                      </w:r>
                      <w:r w:rsidRPr="0045631B">
                        <w:rPr>
                          <w:rStyle w:val="Hervorhebung"/>
                        </w:rPr>
                        <w:delInstrText>7</w:delInstrText>
                      </w:r>
                      <w:r>
                        <w:rPr>
                          <w:rStyle w:val="Hervorhebung"/>
                        </w:rPr>
                        <w:delInstrText>" "" "</w:delInstrText>
                      </w:r>
                      <w:r>
                        <w:rPr>
                          <w:rStyle w:val="Hervorhebung"/>
                        </w:rPr>
                        <w:fldChar w:fldCharType="begin"/>
                      </w:r>
                      <w:r>
                        <w:rPr>
                          <w:rStyle w:val="Hervorhebung"/>
                        </w:rPr>
                        <w:delInstrText xml:space="preserve">STYLEREF "Überschrift 2" \n  </w:delInstrText>
                      </w:r>
                      <w:r>
                        <w:rPr>
                          <w:rStyle w:val="Hervorhebung"/>
                        </w:rPr>
                        <w:fldChar w:fldCharType="separate"/>
                      </w:r>
                      <w:r w:rsidR="007124F9">
                        <w:rPr>
                          <w:rStyle w:val="Hervorhebung"/>
                          <w:noProof/>
                        </w:rPr>
                        <w:delInstrText>3.5</w:delInstrText>
                      </w:r>
                      <w:r>
                        <w:rPr>
                          <w:rStyle w:val="Hervorhebung"/>
                        </w:rPr>
                        <w:fldChar w:fldCharType="end"/>
                      </w:r>
                      <w:r>
                        <w:rPr>
                          <w:rStyle w:val="Hervorhebung"/>
                        </w:rPr>
                        <w:delInstrText xml:space="preserve"> </w:delInstrText>
                      </w:r>
                      <w:r>
                        <w:rPr>
                          <w:rStyle w:val="Hervorhebung"/>
                        </w:rPr>
                        <w:fldChar w:fldCharType="begin"/>
                      </w:r>
                      <w:r w:rsidRPr="0045631B">
                        <w:rPr>
                          <w:rStyle w:val="Hervorhebung"/>
                        </w:rPr>
                        <w:delInstrText xml:space="preserve"> STYLEREF "Überschrift 2" </w:delInstrText>
                      </w:r>
                      <w:r>
                        <w:rPr>
                          <w:rStyle w:val="Hervorhebung"/>
                        </w:rPr>
                        <w:fldChar w:fldCharType="separate"/>
                      </w:r>
                      <w:r w:rsidR="007124F9">
                        <w:rPr>
                          <w:rStyle w:val="Hervorhebung"/>
                          <w:noProof/>
                        </w:rPr>
                        <w:delInstrText>Cloudlet Requirement Analysis</w:delInstrText>
                      </w:r>
                      <w:r>
                        <w:rPr>
                          <w:rStyle w:val="Hervorhebung"/>
                        </w:rPr>
                        <w:fldChar w:fldCharType="end"/>
                      </w:r>
                      <w:r w:rsidRPr="0045631B">
                        <w:rPr>
                          <w:rStyle w:val="Hervorhebung"/>
                        </w:rPr>
                        <w:delInstrText xml:space="preserve">" </w:delInstrText>
                      </w:r>
                      <w:r>
                        <w:rPr>
                          <w:rStyle w:val="Hervorhebung"/>
                        </w:rPr>
                        <w:fldChar w:fldCharType="separate"/>
                      </w:r>
                      <w:r w:rsidR="007124F9">
                        <w:rPr>
                          <w:rStyle w:val="Hervorhebung"/>
                          <w:noProof/>
                        </w:rPr>
                        <w:delText>3.5 Cloudlet Requirement Analysis</w:delText>
                      </w:r>
                      <w:r>
                        <w:rPr>
                          <w:rStyle w:val="Hervorhebung"/>
                        </w:rPr>
                        <w:fldChar w:fldCharType="end"/>
                      </w:r>
                      <w:r w:rsidRPr="008D75AF">
                        <w:rPr>
                          <w:rStyle w:val="Hervorhebung"/>
                        </w:rPr>
                        <w:delText xml:space="preserve"> </w:delText>
                      </w:r>
                    </w:del>
                    <w:ins w:id="139" w:author="Dominik Messinger" w:date="2012-10-10T14:02:00Z">
                      <w:r>
                        <w:rPr>
                          <w:rStyle w:val="Hervorhebung"/>
                        </w:rPr>
                        <w:fldChar w:fldCharType="begin"/>
                      </w:r>
                      <w:r w:rsidRPr="0045631B">
                        <w:rPr>
                          <w:rStyle w:val="Hervorhebung"/>
                        </w:rPr>
                        <w:instrText xml:space="preserve"> IF </w:instrText>
                      </w:r>
                      <w:r>
                        <w:rPr>
                          <w:rStyle w:val="Hervorhebung"/>
                        </w:rPr>
                        <w:fldChar w:fldCharType="begin"/>
                      </w:r>
                      <w:r w:rsidRPr="0045631B">
                        <w:rPr>
                          <w:rStyle w:val="Hervorhebung"/>
                        </w:rPr>
                        <w:instrText xml:space="preserve"> STYLEREF "Überschrift 1" \n </w:instrText>
                      </w:r>
                      <w:r>
                        <w:rPr>
                          <w:rStyle w:val="Hervorhebung"/>
                        </w:rPr>
                        <w:fldChar w:fldCharType="separate"/>
                      </w:r>
                    </w:ins>
                    <w:r w:rsidR="002A4246">
                      <w:rPr>
                        <w:rStyle w:val="Hervorhebung"/>
                        <w:noProof/>
                      </w:rPr>
                      <w:instrText>11</w:instrText>
                    </w:r>
                    <w:ins w:id="140" w:author="Dominik Messinger" w:date="2012-10-10T14:02:00Z">
                      <w:r>
                        <w:rPr>
                          <w:rStyle w:val="Hervorhebung"/>
                        </w:rPr>
                        <w:fldChar w:fldCharType="end"/>
                      </w:r>
                      <w:r w:rsidRPr="0045631B">
                        <w:rPr>
                          <w:rStyle w:val="Hervorhebung"/>
                        </w:rPr>
                        <w:instrText>&gt;</w:instrText>
                      </w:r>
                      <w:r>
                        <w:rPr>
                          <w:rStyle w:val="Hervorhebung"/>
                        </w:rPr>
                        <w:instrText>"</w:instrText>
                      </w:r>
                      <w:r w:rsidRPr="0045631B">
                        <w:rPr>
                          <w:rStyle w:val="Hervorhebung"/>
                        </w:rPr>
                        <w:instrText>7</w:instrText>
                      </w:r>
                      <w:r>
                        <w:rPr>
                          <w:rStyle w:val="Hervorhebung"/>
                        </w:rPr>
                        <w:instrText>" "" "</w:instrText>
                      </w:r>
                      <w:r>
                        <w:rPr>
                          <w:rStyle w:val="Hervorhebung"/>
                        </w:rPr>
                        <w:fldChar w:fldCharType="begin"/>
                      </w:r>
                      <w:r>
                        <w:rPr>
                          <w:rStyle w:val="Hervorhebung"/>
                        </w:rPr>
                        <w:instrText xml:space="preserve">STYLEREF "Überschrift 2" \n  </w:instrText>
                      </w:r>
                      <w:r>
                        <w:rPr>
                          <w:rStyle w:val="Hervorhebung"/>
                        </w:rPr>
                        <w:fldChar w:fldCharType="separate"/>
                      </w:r>
                    </w:ins>
                    <w:r w:rsidR="002A4246">
                      <w:rPr>
                        <w:rStyle w:val="Hervorhebung"/>
                        <w:noProof/>
                      </w:rPr>
                      <w:instrText>7.3</w:instrText>
                    </w:r>
                    <w:ins w:id="141" w:author="Dominik Messinger" w:date="2012-10-10T14:02:00Z">
                      <w:r>
                        <w:rPr>
                          <w:rStyle w:val="Hervorhebung"/>
                        </w:rPr>
                        <w:fldChar w:fldCharType="end"/>
                      </w:r>
                      <w:r>
                        <w:rPr>
                          <w:rStyle w:val="Hervorhebung"/>
                        </w:rPr>
                        <w:instrText xml:space="preserve"> </w:instrText>
                      </w:r>
                      <w:r>
                        <w:rPr>
                          <w:rStyle w:val="Hervorhebung"/>
                        </w:rPr>
                        <w:fldChar w:fldCharType="begin"/>
                      </w:r>
                      <w:r w:rsidRPr="0045631B">
                        <w:rPr>
                          <w:rStyle w:val="Hervorhebung"/>
                        </w:rPr>
                        <w:instrText xml:space="preserve"> STYLEREF "Überschrift 2" </w:instrText>
                      </w:r>
                      <w:r>
                        <w:rPr>
                          <w:rStyle w:val="Hervorhebung"/>
                        </w:rPr>
                        <w:fldChar w:fldCharType="separate"/>
                      </w:r>
                    </w:ins>
                    <w:r w:rsidR="002A4246">
                      <w:rPr>
                        <w:rStyle w:val="Hervorhebung"/>
                        <w:noProof/>
                      </w:rPr>
                      <w:instrText>Qualitative Analysis</w:instrText>
                    </w:r>
                    <w:ins w:id="142" w:author="Dominik Messinger" w:date="2012-10-10T14:02:00Z">
                      <w:r>
                        <w:rPr>
                          <w:rStyle w:val="Hervorhebung"/>
                        </w:rPr>
                        <w:fldChar w:fldCharType="end"/>
                      </w:r>
                      <w:r w:rsidRPr="0045631B">
                        <w:rPr>
                          <w:rStyle w:val="Hervorhebung"/>
                        </w:rPr>
                        <w:instrText xml:space="preserve">" </w:instrText>
                      </w:r>
                      <w:r>
                        <w:rPr>
                          <w:rStyle w:val="Hervorhebung"/>
                        </w:rPr>
                        <w:fldChar w:fldCharType="end"/>
                      </w:r>
                      <w:r w:rsidRPr="008D75AF">
                        <w:rPr>
                          <w:rStyle w:val="Hervorhebung"/>
                        </w:rPr>
                        <w:t xml:space="preserve"> </w:t>
                      </w:r>
                    </w:ins>
                  </w:p>
                </w:txbxContent>
              </v:textbox>
              <w10:wrap anchorx="margin" anchory="margin"/>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A3C604" w14:textId="77777777" w:rsidR="006D6C9D" w:rsidRPr="00351E53" w:rsidRDefault="006D6C9D" w:rsidP="00351E53">
    <w:pPr>
      <w:pStyle w:val="Kopfzeile"/>
    </w:pPr>
    <w:r>
      <w:rPr>
        <w:noProof/>
      </w:rPr>
      <mc:AlternateContent>
        <mc:Choice Requires="wps">
          <w:drawing>
            <wp:anchor distT="0" distB="0" distL="114300" distR="114300" simplePos="0" relativeHeight="251675648" behindDoc="0" locked="0" layoutInCell="0" allowOverlap="1" wp14:anchorId="4BD9FDBD" wp14:editId="04E81F18">
              <wp:simplePos x="0" y="0"/>
              <wp:positionH relativeFrom="page">
                <wp:posOffset>6762750</wp:posOffset>
              </wp:positionH>
              <wp:positionV relativeFrom="topMargin">
                <wp:posOffset>323850</wp:posOffset>
              </wp:positionV>
              <wp:extent cx="914400" cy="219075"/>
              <wp:effectExtent l="0" t="0" r="1270" b="9525"/>
              <wp:wrapNone/>
              <wp:docPr id="476" name="Textfeld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19075"/>
                      </a:xfrm>
                      <a:prstGeom prst="rect">
                        <a:avLst/>
                      </a:prstGeom>
                      <a:solidFill>
                        <a:schemeClr val="accent1"/>
                      </a:solidFill>
                      <a:extLst/>
                    </wps:spPr>
                    <wps:txbx>
                      <w:txbxContent>
                        <w:p w14:paraId="2F70645D" w14:textId="77777777" w:rsidR="006D6C9D" w:rsidRDefault="006D6C9D">
                          <w:pPr>
                            <w:spacing w:after="0" w:line="240" w:lineRule="auto"/>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2A4246" w:rsidRPr="002A4246">
                            <w:rPr>
                              <w:noProof/>
                              <w:color w:val="FFFFFF" w:themeColor="background1"/>
                              <w:lang w:val="de-DE"/>
                              <w14:numForm w14:val="lining"/>
                            </w:rPr>
                            <w:t>59</w:t>
                          </w:r>
                          <w:r>
                            <w:rPr>
                              <w:color w:val="FFFFFF" w:themeColor="background1"/>
                              <w14:numForm w14:val="lining"/>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feld 476" o:spid="_x0000_s1038" type="#_x0000_t202" style="position:absolute;left:0;text-align:left;margin-left:532.5pt;margin-top:25.5pt;width:1in;height:17.25pt;z-index:251675648;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" o:allowincell="f" fillcolor="#4f81bd [3204]" stroked="f">
              <v:textbox inset=",0,,0">
                <w:txbxContent>
                  <w:p w14:paraId="2F70645D" w14:textId="77777777" w:rsidR="006D6C9D" w:rsidRDefault="006D6C9D">
                    <w:pPr>
                      <w:spacing w:after="0" w:line="240" w:lineRule="auto"/>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2A4246" w:rsidRPr="002A4246">
                      <w:rPr>
                        <w:noProof/>
                        <w:color w:val="FFFFFF" w:themeColor="background1"/>
                        <w:lang w:val="de-DE"/>
                        <w14:numForm w14:val="lining"/>
                      </w:rPr>
                      <w:t>59</w:t>
                    </w:r>
                    <w:r>
                      <w:rPr>
                        <w:color w:val="FFFFFF" w:themeColor="background1"/>
                        <w14:numForm w14:val="lining"/>
                      </w:rPr>
                      <w:fldChar w:fldCharType="end"/>
                    </w:r>
                  </w:p>
                </w:txbxContent>
              </v:textbox>
              <w10:wrap anchorx="page" anchory="margin"/>
            </v:shape>
          </w:pict>
        </mc:Fallback>
      </mc:AlternateContent>
    </w:r>
    <w:r>
      <w:rPr>
        <w:noProof/>
      </w:rPr>
      <mc:AlternateContent>
        <mc:Choice Requires="wps">
          <w:drawing>
            <wp:anchor distT="0" distB="0" distL="114300" distR="114300" simplePos="0" relativeHeight="251676672" behindDoc="0" locked="0" layoutInCell="0" allowOverlap="1" wp14:anchorId="57FD909E" wp14:editId="35A1E061">
              <wp:simplePos x="0" y="0"/>
              <wp:positionH relativeFrom="margin">
                <wp:posOffset>-80010</wp:posOffset>
              </wp:positionH>
              <wp:positionV relativeFrom="topMargin">
                <wp:posOffset>344170</wp:posOffset>
              </wp:positionV>
              <wp:extent cx="5831840" cy="170815"/>
              <wp:effectExtent l="0" t="0" r="0" b="0"/>
              <wp:wrapNone/>
              <wp:docPr id="475" name="Textfeld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19AABA" w14:textId="48EB19EA" w:rsidR="006D6C9D" w:rsidRPr="0045631B" w:rsidRDefault="006D6C9D" w:rsidP="00351E53">
                          <w:pPr>
                            <w:pStyle w:val="Kopfzeile"/>
                            <w:jc w:val="left"/>
                          </w:pPr>
                          <w:r>
                            <w:rPr>
                              <w:rStyle w:val="Hervorhebung"/>
                            </w:rPr>
                            <w:fldChar w:fldCharType="begin"/>
                          </w:r>
                          <w:r w:rsidRPr="0045631B">
                            <w:rPr>
                              <w:rStyle w:val="Hervorhebung"/>
                            </w:rPr>
                            <w:instrText xml:space="preserve"> STYLEREF  "Überschrift 1" \n  \* MERGEFORMAT </w:instrText>
                          </w:r>
                          <w:r>
                            <w:rPr>
                              <w:rStyle w:val="Hervorhebung"/>
                            </w:rPr>
                            <w:fldChar w:fldCharType="separate"/>
                          </w:r>
                          <w:r w:rsidR="002A4246" w:rsidRPr="002A4246">
                            <w:rPr>
                              <w:rStyle w:val="Hervorhebung"/>
                              <w:b/>
                              <w:bCs/>
                              <w:noProof/>
                            </w:rPr>
                            <w:t>11</w:t>
                          </w:r>
                          <w:r>
                            <w:rPr>
                              <w:rStyle w:val="Hervorhebung"/>
                            </w:rPr>
                            <w:fldChar w:fldCharType="end"/>
                          </w:r>
                          <w:r w:rsidRPr="0045631B">
                            <w:rPr>
                              <w:rStyle w:val="Hervorhebung"/>
                            </w:rPr>
                            <w:t xml:space="preserve"> </w:t>
                          </w:r>
                          <w:r>
                            <w:fldChar w:fldCharType="begin"/>
                          </w:r>
                          <w:r w:rsidRPr="0045631B">
                            <w:instrText xml:space="preserve"> STYLEREF  "Überschrift 1"  \* MERGEFORMAT </w:instrText>
                          </w:r>
                          <w:r>
                            <w:fldChar w:fldCharType="separate"/>
                          </w:r>
                          <w:r w:rsidR="002A4246" w:rsidRPr="002A4246">
                            <w:rPr>
                              <w:b/>
                              <w:bCs/>
                              <w:noProof/>
                            </w:rPr>
                            <w:t>References</w:t>
                          </w:r>
                          <w:r>
                            <w:rPr>
                              <w:noProof/>
                            </w:rPr>
                            <w:fldChar w:fldCharType="end"/>
                          </w:r>
                          <w:del w:id="143" w:author="Dominik Messinger" w:date="2012-10-10T14:02:00Z">
                            <w:r w:rsidRPr="0045631B">
                              <w:rPr>
                                <w:rStyle w:val="Hervorhebung"/>
                              </w:rPr>
                              <w:delText xml:space="preserve">  </w:delText>
                            </w:r>
                            <w:r>
                              <w:rPr>
                                <w:rStyle w:val="Hervorhebung"/>
                              </w:rPr>
                              <w:fldChar w:fldCharType="begin"/>
                            </w:r>
                            <w:r w:rsidRPr="0045631B">
                              <w:rPr>
                                <w:rStyle w:val="Hervorhebung"/>
                              </w:rPr>
                              <w:delInstrText xml:space="preserve"> IF </w:delInstrText>
                            </w:r>
                            <w:r>
                              <w:rPr>
                                <w:rStyle w:val="Hervorhebung"/>
                              </w:rPr>
                              <w:fldChar w:fldCharType="begin"/>
                            </w:r>
                            <w:r w:rsidRPr="0045631B">
                              <w:rPr>
                                <w:rStyle w:val="Hervorhebung"/>
                              </w:rPr>
                              <w:delInstrText xml:space="preserve"> STYLEREF "Überschrift 1" \n </w:delInstrText>
                            </w:r>
                            <w:r>
                              <w:rPr>
                                <w:rStyle w:val="Hervorhebung"/>
                              </w:rPr>
                              <w:fldChar w:fldCharType="separate"/>
                            </w:r>
                            <w:r w:rsidR="007124F9">
                              <w:rPr>
                                <w:rStyle w:val="Hervorhebung"/>
                                <w:noProof/>
                              </w:rPr>
                              <w:delInstrText>3</w:delInstrText>
                            </w:r>
                            <w:r>
                              <w:rPr>
                                <w:rStyle w:val="Hervorhebung"/>
                              </w:rPr>
                              <w:fldChar w:fldCharType="end"/>
                            </w:r>
                            <w:r w:rsidRPr="0045631B">
                              <w:rPr>
                                <w:rStyle w:val="Hervorhebung"/>
                              </w:rPr>
                              <w:delInstrText>&gt;</w:delInstrText>
                            </w:r>
                            <w:r>
                              <w:rPr>
                                <w:rStyle w:val="Hervorhebung"/>
                              </w:rPr>
                              <w:delInstrText>"</w:delInstrText>
                            </w:r>
                            <w:r w:rsidRPr="0045631B">
                              <w:rPr>
                                <w:rStyle w:val="Hervorhebung"/>
                              </w:rPr>
                              <w:delInstrText>7</w:delInstrText>
                            </w:r>
                            <w:r>
                              <w:rPr>
                                <w:rStyle w:val="Hervorhebung"/>
                              </w:rPr>
                              <w:delInstrText>"</w:delInstrText>
                            </w:r>
                            <w:r w:rsidRPr="0045631B">
                              <w:rPr>
                                <w:rStyle w:val="Hervorhebung"/>
                              </w:rPr>
                              <w:delInstrText xml:space="preserve"> "" "-</w:delInstrText>
                            </w:r>
                            <w:r>
                              <w:rPr>
                                <w:rStyle w:val="Hervorhebung"/>
                              </w:rPr>
                              <w:fldChar w:fldCharType="begin"/>
                            </w:r>
                            <w:r w:rsidRPr="0045631B">
                              <w:rPr>
                                <w:rStyle w:val="Hervorhebung"/>
                              </w:rPr>
                              <w:delInstrText xml:space="preserve"> STYLEREF "Überschrift 2" </w:delInstrText>
                            </w:r>
                            <w:r>
                              <w:rPr>
                                <w:rStyle w:val="Hervorhebung"/>
                              </w:rPr>
                              <w:fldChar w:fldCharType="separate"/>
                            </w:r>
                            <w:r w:rsidR="007124F9">
                              <w:rPr>
                                <w:rStyle w:val="Hervorhebung"/>
                                <w:noProof/>
                              </w:rPr>
                              <w:delInstrText>Cloudlet Requirement Analysis</w:delInstrText>
                            </w:r>
                            <w:r>
                              <w:rPr>
                                <w:rStyle w:val="Hervorhebung"/>
                              </w:rPr>
                              <w:fldChar w:fldCharType="end"/>
                            </w:r>
                            <w:r w:rsidRPr="0045631B">
                              <w:rPr>
                                <w:rStyle w:val="Hervorhebung"/>
                              </w:rPr>
                              <w:delInstrText xml:space="preserve">" </w:delInstrText>
                            </w:r>
                            <w:r>
                              <w:rPr>
                                <w:rStyle w:val="Hervorhebung"/>
                              </w:rPr>
                              <w:fldChar w:fldCharType="separate"/>
                            </w:r>
                            <w:r w:rsidR="007124F9" w:rsidRPr="0045631B">
                              <w:rPr>
                                <w:rStyle w:val="Hervorhebung"/>
                                <w:noProof/>
                              </w:rPr>
                              <w:delText>-</w:delText>
                            </w:r>
                            <w:r w:rsidR="007124F9">
                              <w:rPr>
                                <w:rStyle w:val="Hervorhebung"/>
                                <w:noProof/>
                              </w:rPr>
                              <w:delText>Cloudlet Requirement Analysis</w:delText>
                            </w:r>
                            <w:r>
                              <w:rPr>
                                <w:rStyle w:val="Hervorhebung"/>
                              </w:rPr>
                              <w:fldChar w:fldCharType="end"/>
                            </w:r>
                          </w:del>
                          <w:ins w:id="144" w:author="Dominik Messinger" w:date="2012-10-10T14:02:00Z">
                            <w:r w:rsidRPr="0045631B">
                              <w:rPr>
                                <w:rStyle w:val="Hervorhebung"/>
                              </w:rPr>
                              <w:t xml:space="preserve">  </w:t>
                            </w:r>
                            <w:r>
                              <w:rPr>
                                <w:rStyle w:val="Hervorhebung"/>
                              </w:rPr>
                              <w:fldChar w:fldCharType="begin"/>
                            </w:r>
                            <w:r w:rsidRPr="0045631B">
                              <w:rPr>
                                <w:rStyle w:val="Hervorhebung"/>
                              </w:rPr>
                              <w:instrText xml:space="preserve"> IF </w:instrText>
                            </w:r>
                            <w:r>
                              <w:rPr>
                                <w:rStyle w:val="Hervorhebung"/>
                              </w:rPr>
                              <w:fldChar w:fldCharType="begin"/>
                            </w:r>
                            <w:r w:rsidRPr="0045631B">
                              <w:rPr>
                                <w:rStyle w:val="Hervorhebung"/>
                              </w:rPr>
                              <w:instrText xml:space="preserve"> STYLEREF "Überschrift 1" \n </w:instrText>
                            </w:r>
                            <w:r>
                              <w:rPr>
                                <w:rStyle w:val="Hervorhebung"/>
                              </w:rPr>
                              <w:fldChar w:fldCharType="separate"/>
                            </w:r>
                          </w:ins>
                          <w:r w:rsidR="002A4246">
                            <w:rPr>
                              <w:rStyle w:val="Hervorhebung"/>
                              <w:noProof/>
                            </w:rPr>
                            <w:instrText>11</w:instrText>
                          </w:r>
                          <w:ins w:id="145" w:author="Dominik Messinger" w:date="2012-10-10T14:02:00Z">
                            <w:r>
                              <w:rPr>
                                <w:rStyle w:val="Hervorhebung"/>
                              </w:rPr>
                              <w:fldChar w:fldCharType="end"/>
                            </w:r>
                            <w:r w:rsidRPr="0045631B">
                              <w:rPr>
                                <w:rStyle w:val="Hervorhebung"/>
                              </w:rPr>
                              <w:instrText>&gt;</w:instrText>
                            </w:r>
                            <w:r>
                              <w:rPr>
                                <w:rStyle w:val="Hervorhebung"/>
                              </w:rPr>
                              <w:instrText>"</w:instrText>
                            </w:r>
                            <w:r w:rsidRPr="0045631B">
                              <w:rPr>
                                <w:rStyle w:val="Hervorhebung"/>
                              </w:rPr>
                              <w:instrText>7</w:instrText>
                            </w:r>
                            <w:r>
                              <w:rPr>
                                <w:rStyle w:val="Hervorhebung"/>
                              </w:rPr>
                              <w:instrText>"</w:instrText>
                            </w:r>
                            <w:r w:rsidRPr="0045631B">
                              <w:rPr>
                                <w:rStyle w:val="Hervorhebung"/>
                              </w:rPr>
                              <w:instrText xml:space="preserve"> "" "-</w:instrText>
                            </w:r>
                            <w:r>
                              <w:rPr>
                                <w:rStyle w:val="Hervorhebung"/>
                              </w:rPr>
                              <w:fldChar w:fldCharType="begin"/>
                            </w:r>
                            <w:r w:rsidRPr="0045631B">
                              <w:rPr>
                                <w:rStyle w:val="Hervorhebung"/>
                              </w:rPr>
                              <w:instrText xml:space="preserve"> STYLEREF "Überschrift 2" </w:instrText>
                            </w:r>
                            <w:r>
                              <w:rPr>
                                <w:rStyle w:val="Hervorhebung"/>
                              </w:rPr>
                              <w:fldChar w:fldCharType="separate"/>
                            </w:r>
                          </w:ins>
                          <w:r w:rsidR="002A4246">
                            <w:rPr>
                              <w:rStyle w:val="Hervorhebung"/>
                              <w:noProof/>
                            </w:rPr>
                            <w:instrText>Qualitative Analysis</w:instrText>
                          </w:r>
                          <w:ins w:id="146" w:author="Dominik Messinger" w:date="2012-10-10T14:02:00Z">
                            <w:r>
                              <w:rPr>
                                <w:rStyle w:val="Hervorhebung"/>
                              </w:rPr>
                              <w:fldChar w:fldCharType="end"/>
                            </w:r>
                            <w:r w:rsidRPr="0045631B">
                              <w:rPr>
                                <w:rStyle w:val="Hervorhebung"/>
                              </w:rPr>
                              <w:instrText xml:space="preserve">" </w:instrText>
                            </w:r>
                            <w:r>
                              <w:rPr>
                                <w:rStyle w:val="Hervorhebung"/>
                              </w:rPr>
                              <w:fldChar w:fldCharType="end"/>
                            </w:r>
                          </w:ins>
                        </w:p>
                      </w:txbxContent>
                    </wps:txbx>
                    <wps:bodyPr rot="0" vert="horz" wrap="square" lIns="91440" tIns="0" rIns="91440" bIns="0" anchor="ctr" anchorCtr="0" upright="1">
                      <a:spAutoFit/>
                    </wps:bodyPr>
                  </wps:wsp>
                </a:graphicData>
              </a:graphic>
              <wp14:sizeRelH relativeFrom="margin">
                <wp14:pctWidth>0</wp14:pctWidth>
              </wp14:sizeRelH>
              <wp14:sizeRelV relativeFrom="page">
                <wp14:pctHeight>0</wp14:pctHeight>
              </wp14:sizeRelV>
            </wp:anchor>
          </w:drawing>
        </mc:Choice>
        <mc:Fallback>
          <w:pict>
            <v:shape id="Textfeld 475" o:spid="_x0000_s1039" type="#_x0000_t202" style="position:absolute;left:0;text-align:left;margin-left:-6.3pt;margin-top:27.1pt;width:459.2pt;height:13.4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" o:allowincell="f" filled="f" stroked="f">
              <v:textbox style="mso-fit-shape-to-text:t" inset=",0,,0">
                <w:txbxContent>
                  <w:p w14:paraId="3E19AABA" w14:textId="48EB19EA" w:rsidR="006D6C9D" w:rsidRPr="0045631B" w:rsidRDefault="006D6C9D" w:rsidP="00351E53">
                    <w:pPr>
                      <w:pStyle w:val="Kopfzeile"/>
                      <w:jc w:val="left"/>
                    </w:pPr>
                    <w:r>
                      <w:rPr>
                        <w:rStyle w:val="Hervorhebung"/>
                      </w:rPr>
                      <w:fldChar w:fldCharType="begin"/>
                    </w:r>
                    <w:r w:rsidRPr="0045631B">
                      <w:rPr>
                        <w:rStyle w:val="Hervorhebung"/>
                      </w:rPr>
                      <w:instrText xml:space="preserve"> STYLEREF  "Überschrift 1" \n  \* MERGEFORMAT </w:instrText>
                    </w:r>
                    <w:r>
                      <w:rPr>
                        <w:rStyle w:val="Hervorhebung"/>
                      </w:rPr>
                      <w:fldChar w:fldCharType="separate"/>
                    </w:r>
                    <w:r w:rsidR="002A4246" w:rsidRPr="002A4246">
                      <w:rPr>
                        <w:rStyle w:val="Hervorhebung"/>
                        <w:b/>
                        <w:bCs/>
                        <w:noProof/>
                      </w:rPr>
                      <w:t>11</w:t>
                    </w:r>
                    <w:r>
                      <w:rPr>
                        <w:rStyle w:val="Hervorhebung"/>
                      </w:rPr>
                      <w:fldChar w:fldCharType="end"/>
                    </w:r>
                    <w:r w:rsidRPr="0045631B">
                      <w:rPr>
                        <w:rStyle w:val="Hervorhebung"/>
                      </w:rPr>
                      <w:t xml:space="preserve"> </w:t>
                    </w:r>
                    <w:r>
                      <w:fldChar w:fldCharType="begin"/>
                    </w:r>
                    <w:r w:rsidRPr="0045631B">
                      <w:instrText xml:space="preserve"> STYLEREF  "Überschrift 1"  \* MERGEFORMAT </w:instrText>
                    </w:r>
                    <w:r>
                      <w:fldChar w:fldCharType="separate"/>
                    </w:r>
                    <w:r w:rsidR="002A4246" w:rsidRPr="002A4246">
                      <w:rPr>
                        <w:b/>
                        <w:bCs/>
                        <w:noProof/>
                      </w:rPr>
                      <w:t>References</w:t>
                    </w:r>
                    <w:r>
                      <w:rPr>
                        <w:noProof/>
                      </w:rPr>
                      <w:fldChar w:fldCharType="end"/>
                    </w:r>
                    <w:del w:id="147" w:author="Dominik Messinger" w:date="2012-10-10T14:02:00Z">
                      <w:r w:rsidRPr="0045631B">
                        <w:rPr>
                          <w:rStyle w:val="Hervorhebung"/>
                        </w:rPr>
                        <w:delText xml:space="preserve">  </w:delText>
                      </w:r>
                      <w:r>
                        <w:rPr>
                          <w:rStyle w:val="Hervorhebung"/>
                        </w:rPr>
                        <w:fldChar w:fldCharType="begin"/>
                      </w:r>
                      <w:r w:rsidRPr="0045631B">
                        <w:rPr>
                          <w:rStyle w:val="Hervorhebung"/>
                        </w:rPr>
                        <w:delInstrText xml:space="preserve"> IF </w:delInstrText>
                      </w:r>
                      <w:r>
                        <w:rPr>
                          <w:rStyle w:val="Hervorhebung"/>
                        </w:rPr>
                        <w:fldChar w:fldCharType="begin"/>
                      </w:r>
                      <w:r w:rsidRPr="0045631B">
                        <w:rPr>
                          <w:rStyle w:val="Hervorhebung"/>
                        </w:rPr>
                        <w:delInstrText xml:space="preserve"> STYLEREF "Überschrift 1" \n </w:delInstrText>
                      </w:r>
                      <w:r>
                        <w:rPr>
                          <w:rStyle w:val="Hervorhebung"/>
                        </w:rPr>
                        <w:fldChar w:fldCharType="separate"/>
                      </w:r>
                      <w:r w:rsidR="007124F9">
                        <w:rPr>
                          <w:rStyle w:val="Hervorhebung"/>
                          <w:noProof/>
                        </w:rPr>
                        <w:delInstrText>3</w:delInstrText>
                      </w:r>
                      <w:r>
                        <w:rPr>
                          <w:rStyle w:val="Hervorhebung"/>
                        </w:rPr>
                        <w:fldChar w:fldCharType="end"/>
                      </w:r>
                      <w:r w:rsidRPr="0045631B">
                        <w:rPr>
                          <w:rStyle w:val="Hervorhebung"/>
                        </w:rPr>
                        <w:delInstrText>&gt;</w:delInstrText>
                      </w:r>
                      <w:r>
                        <w:rPr>
                          <w:rStyle w:val="Hervorhebung"/>
                        </w:rPr>
                        <w:delInstrText>"</w:delInstrText>
                      </w:r>
                      <w:r w:rsidRPr="0045631B">
                        <w:rPr>
                          <w:rStyle w:val="Hervorhebung"/>
                        </w:rPr>
                        <w:delInstrText>7</w:delInstrText>
                      </w:r>
                      <w:r>
                        <w:rPr>
                          <w:rStyle w:val="Hervorhebung"/>
                        </w:rPr>
                        <w:delInstrText>"</w:delInstrText>
                      </w:r>
                      <w:r w:rsidRPr="0045631B">
                        <w:rPr>
                          <w:rStyle w:val="Hervorhebung"/>
                        </w:rPr>
                        <w:delInstrText xml:space="preserve"> "" "-</w:delInstrText>
                      </w:r>
                      <w:r>
                        <w:rPr>
                          <w:rStyle w:val="Hervorhebung"/>
                        </w:rPr>
                        <w:fldChar w:fldCharType="begin"/>
                      </w:r>
                      <w:r w:rsidRPr="0045631B">
                        <w:rPr>
                          <w:rStyle w:val="Hervorhebung"/>
                        </w:rPr>
                        <w:delInstrText xml:space="preserve"> STYLEREF "Überschrift 2" </w:delInstrText>
                      </w:r>
                      <w:r>
                        <w:rPr>
                          <w:rStyle w:val="Hervorhebung"/>
                        </w:rPr>
                        <w:fldChar w:fldCharType="separate"/>
                      </w:r>
                      <w:r w:rsidR="007124F9">
                        <w:rPr>
                          <w:rStyle w:val="Hervorhebung"/>
                          <w:noProof/>
                        </w:rPr>
                        <w:delInstrText>Cloudlet Requirement Analysis</w:delInstrText>
                      </w:r>
                      <w:r>
                        <w:rPr>
                          <w:rStyle w:val="Hervorhebung"/>
                        </w:rPr>
                        <w:fldChar w:fldCharType="end"/>
                      </w:r>
                      <w:r w:rsidRPr="0045631B">
                        <w:rPr>
                          <w:rStyle w:val="Hervorhebung"/>
                        </w:rPr>
                        <w:delInstrText xml:space="preserve">" </w:delInstrText>
                      </w:r>
                      <w:r>
                        <w:rPr>
                          <w:rStyle w:val="Hervorhebung"/>
                        </w:rPr>
                        <w:fldChar w:fldCharType="separate"/>
                      </w:r>
                      <w:r w:rsidR="007124F9" w:rsidRPr="0045631B">
                        <w:rPr>
                          <w:rStyle w:val="Hervorhebung"/>
                          <w:noProof/>
                        </w:rPr>
                        <w:delText>-</w:delText>
                      </w:r>
                      <w:r w:rsidR="007124F9">
                        <w:rPr>
                          <w:rStyle w:val="Hervorhebung"/>
                          <w:noProof/>
                        </w:rPr>
                        <w:delText>Cloudlet Requirement Analysis</w:delText>
                      </w:r>
                      <w:r>
                        <w:rPr>
                          <w:rStyle w:val="Hervorhebung"/>
                        </w:rPr>
                        <w:fldChar w:fldCharType="end"/>
                      </w:r>
                    </w:del>
                    <w:ins w:id="148" w:author="Dominik Messinger" w:date="2012-10-10T14:02:00Z">
                      <w:r w:rsidRPr="0045631B">
                        <w:rPr>
                          <w:rStyle w:val="Hervorhebung"/>
                        </w:rPr>
                        <w:t xml:space="preserve">  </w:t>
                      </w:r>
                      <w:r>
                        <w:rPr>
                          <w:rStyle w:val="Hervorhebung"/>
                        </w:rPr>
                        <w:fldChar w:fldCharType="begin"/>
                      </w:r>
                      <w:r w:rsidRPr="0045631B">
                        <w:rPr>
                          <w:rStyle w:val="Hervorhebung"/>
                        </w:rPr>
                        <w:instrText xml:space="preserve"> IF </w:instrText>
                      </w:r>
                      <w:r>
                        <w:rPr>
                          <w:rStyle w:val="Hervorhebung"/>
                        </w:rPr>
                        <w:fldChar w:fldCharType="begin"/>
                      </w:r>
                      <w:r w:rsidRPr="0045631B">
                        <w:rPr>
                          <w:rStyle w:val="Hervorhebung"/>
                        </w:rPr>
                        <w:instrText xml:space="preserve"> STYLEREF "Überschrift 1" \n </w:instrText>
                      </w:r>
                      <w:r>
                        <w:rPr>
                          <w:rStyle w:val="Hervorhebung"/>
                        </w:rPr>
                        <w:fldChar w:fldCharType="separate"/>
                      </w:r>
                    </w:ins>
                    <w:r w:rsidR="002A4246">
                      <w:rPr>
                        <w:rStyle w:val="Hervorhebung"/>
                        <w:noProof/>
                      </w:rPr>
                      <w:instrText>11</w:instrText>
                    </w:r>
                    <w:ins w:id="149" w:author="Dominik Messinger" w:date="2012-10-10T14:02:00Z">
                      <w:r>
                        <w:rPr>
                          <w:rStyle w:val="Hervorhebung"/>
                        </w:rPr>
                        <w:fldChar w:fldCharType="end"/>
                      </w:r>
                      <w:r w:rsidRPr="0045631B">
                        <w:rPr>
                          <w:rStyle w:val="Hervorhebung"/>
                        </w:rPr>
                        <w:instrText>&gt;</w:instrText>
                      </w:r>
                      <w:r>
                        <w:rPr>
                          <w:rStyle w:val="Hervorhebung"/>
                        </w:rPr>
                        <w:instrText>"</w:instrText>
                      </w:r>
                      <w:r w:rsidRPr="0045631B">
                        <w:rPr>
                          <w:rStyle w:val="Hervorhebung"/>
                        </w:rPr>
                        <w:instrText>7</w:instrText>
                      </w:r>
                      <w:r>
                        <w:rPr>
                          <w:rStyle w:val="Hervorhebung"/>
                        </w:rPr>
                        <w:instrText>"</w:instrText>
                      </w:r>
                      <w:r w:rsidRPr="0045631B">
                        <w:rPr>
                          <w:rStyle w:val="Hervorhebung"/>
                        </w:rPr>
                        <w:instrText xml:space="preserve"> "" "-</w:instrText>
                      </w:r>
                      <w:r>
                        <w:rPr>
                          <w:rStyle w:val="Hervorhebung"/>
                        </w:rPr>
                        <w:fldChar w:fldCharType="begin"/>
                      </w:r>
                      <w:r w:rsidRPr="0045631B">
                        <w:rPr>
                          <w:rStyle w:val="Hervorhebung"/>
                        </w:rPr>
                        <w:instrText xml:space="preserve"> STYLEREF "Überschrift 2" </w:instrText>
                      </w:r>
                      <w:r>
                        <w:rPr>
                          <w:rStyle w:val="Hervorhebung"/>
                        </w:rPr>
                        <w:fldChar w:fldCharType="separate"/>
                      </w:r>
                    </w:ins>
                    <w:r w:rsidR="002A4246">
                      <w:rPr>
                        <w:rStyle w:val="Hervorhebung"/>
                        <w:noProof/>
                      </w:rPr>
                      <w:instrText>Qualitative Analysis</w:instrText>
                    </w:r>
                    <w:ins w:id="150" w:author="Dominik Messinger" w:date="2012-10-10T14:02:00Z">
                      <w:r>
                        <w:rPr>
                          <w:rStyle w:val="Hervorhebung"/>
                        </w:rPr>
                        <w:fldChar w:fldCharType="end"/>
                      </w:r>
                      <w:r w:rsidRPr="0045631B">
                        <w:rPr>
                          <w:rStyle w:val="Hervorhebung"/>
                        </w:rPr>
                        <w:instrText xml:space="preserve">" </w:instrText>
                      </w:r>
                      <w:r>
                        <w:rPr>
                          <w:rStyle w:val="Hervorhebung"/>
                        </w:rPr>
                        <w:fldChar w:fldCharType="end"/>
                      </w:r>
                    </w:ins>
                  </w:p>
                </w:txbxContent>
              </v:textbox>
              <w10:wrap anchorx="margin" anchory="margin"/>
            </v:shape>
          </w:pict>
        </mc:Fallback>
      </mc:AlternateContent>
    </w:r>
    <w:r>
      <w:rPr>
        <w:noProof/>
      </w:rPr>
      <mc:AlternateContent>
        <mc:Choice Requires="wps">
          <w:drawing>
            <wp:anchor distT="0" distB="0" distL="114300" distR="114300" simplePos="0" relativeHeight="251678720" behindDoc="0" locked="0" layoutInCell="1" allowOverlap="1" wp14:anchorId="1E29C10E" wp14:editId="42E00B6E">
              <wp:simplePos x="0" y="0"/>
              <wp:positionH relativeFrom="column">
                <wp:posOffset>1270</wp:posOffset>
              </wp:positionH>
              <wp:positionV relativeFrom="paragraph">
                <wp:posOffset>88900</wp:posOffset>
              </wp:positionV>
              <wp:extent cx="6759575" cy="0"/>
              <wp:effectExtent l="0" t="0" r="22225" b="19050"/>
              <wp:wrapNone/>
              <wp:docPr id="7" name="Gerade Verbindung 7"/>
              <wp:cNvGraphicFramePr/>
              <a:graphic xmlns:a="http://schemas.openxmlformats.org/drawingml/2006/main">
                <a:graphicData uri="http://schemas.microsoft.com/office/word/2010/wordprocessingShape">
                  <wps:wsp>
                    <wps:cNvCnPr/>
                    <wps:spPr>
                      <a:xfrm>
                        <a:off x="0" y="0"/>
                        <a:ext cx="675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Gerade Verbindung 7" o:spid="_x0000_s1026" style="position:absolute;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7pt" to="532.3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" strokecolor="#4579b8 [3044]"/>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406FCC"/>
    <w:multiLevelType w:val="hybridMultilevel"/>
    <w:tmpl w:val="7FE28E4A"/>
    <w:lvl w:ilvl="0" w:tplc="0407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DFD054A"/>
    <w:multiLevelType w:val="hybridMultilevel"/>
    <w:tmpl w:val="38F69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7660336"/>
    <w:multiLevelType w:val="hybridMultilevel"/>
    <w:tmpl w:val="EA402BE8"/>
    <w:lvl w:ilvl="0" w:tplc="D1FC46B0">
      <w:start w:val="1"/>
      <w:numFmt w:val="bullet"/>
      <w:pStyle w:val="bulletlist"/>
      <w:lvlText w:val=""/>
      <w:lvlJc w:val="left"/>
      <w:pPr>
        <w:tabs>
          <w:tab w:val="num" w:pos="72"/>
        </w:tabs>
        <w:ind w:left="72" w:hanging="360"/>
      </w:pPr>
      <w:rPr>
        <w:rFonts w:ascii="Symbol" w:hAnsi="Symbol" w:hint="default"/>
      </w:rPr>
    </w:lvl>
    <w:lvl w:ilvl="1" w:tplc="04090003">
      <w:start w:val="1"/>
      <w:numFmt w:val="bullet"/>
      <w:lvlText w:val="o"/>
      <w:lvlJc w:val="left"/>
      <w:pPr>
        <w:tabs>
          <w:tab w:val="num" w:pos="864"/>
        </w:tabs>
        <w:ind w:left="864" w:hanging="360"/>
      </w:pPr>
      <w:rPr>
        <w:rFonts w:ascii="Courier New" w:hAnsi="Courier New" w:hint="default"/>
      </w:rPr>
    </w:lvl>
    <w:lvl w:ilvl="2" w:tplc="04090005">
      <w:start w:val="1"/>
      <w:numFmt w:val="bullet"/>
      <w:lvlText w:val=""/>
      <w:lvlJc w:val="left"/>
      <w:pPr>
        <w:tabs>
          <w:tab w:val="num" w:pos="1584"/>
        </w:tabs>
        <w:ind w:left="1584" w:hanging="360"/>
      </w:pPr>
      <w:rPr>
        <w:rFonts w:ascii="Wingdings" w:hAnsi="Wingdings" w:hint="default"/>
      </w:rPr>
    </w:lvl>
    <w:lvl w:ilvl="3" w:tplc="04090001">
      <w:start w:val="1"/>
      <w:numFmt w:val="bullet"/>
      <w:lvlText w:val=""/>
      <w:lvlJc w:val="left"/>
      <w:pPr>
        <w:tabs>
          <w:tab w:val="num" w:pos="2304"/>
        </w:tabs>
        <w:ind w:left="2304" w:hanging="360"/>
      </w:pPr>
      <w:rPr>
        <w:rFonts w:ascii="Symbol" w:hAnsi="Symbol" w:hint="default"/>
      </w:rPr>
    </w:lvl>
    <w:lvl w:ilvl="4" w:tplc="04090003">
      <w:start w:val="1"/>
      <w:numFmt w:val="bullet"/>
      <w:lvlText w:val="o"/>
      <w:lvlJc w:val="left"/>
      <w:pPr>
        <w:tabs>
          <w:tab w:val="num" w:pos="3024"/>
        </w:tabs>
        <w:ind w:left="3024" w:hanging="360"/>
      </w:pPr>
      <w:rPr>
        <w:rFonts w:ascii="Courier New" w:hAnsi="Courier New" w:hint="default"/>
      </w:rPr>
    </w:lvl>
    <w:lvl w:ilvl="5" w:tplc="04090005">
      <w:start w:val="1"/>
      <w:numFmt w:val="bullet"/>
      <w:lvlText w:val=""/>
      <w:lvlJc w:val="left"/>
      <w:pPr>
        <w:tabs>
          <w:tab w:val="num" w:pos="3744"/>
        </w:tabs>
        <w:ind w:left="3744" w:hanging="360"/>
      </w:pPr>
      <w:rPr>
        <w:rFonts w:ascii="Wingdings" w:hAnsi="Wingdings" w:hint="default"/>
      </w:rPr>
    </w:lvl>
    <w:lvl w:ilvl="6" w:tplc="04090001">
      <w:start w:val="1"/>
      <w:numFmt w:val="bullet"/>
      <w:lvlText w:val=""/>
      <w:lvlJc w:val="left"/>
      <w:pPr>
        <w:tabs>
          <w:tab w:val="num" w:pos="4464"/>
        </w:tabs>
        <w:ind w:left="4464" w:hanging="360"/>
      </w:pPr>
      <w:rPr>
        <w:rFonts w:ascii="Symbol" w:hAnsi="Symbol" w:hint="default"/>
      </w:rPr>
    </w:lvl>
    <w:lvl w:ilvl="7" w:tplc="04090003">
      <w:start w:val="1"/>
      <w:numFmt w:val="bullet"/>
      <w:lvlText w:val="o"/>
      <w:lvlJc w:val="left"/>
      <w:pPr>
        <w:tabs>
          <w:tab w:val="num" w:pos="5184"/>
        </w:tabs>
        <w:ind w:left="5184" w:hanging="360"/>
      </w:pPr>
      <w:rPr>
        <w:rFonts w:ascii="Courier New" w:hAnsi="Courier New" w:hint="default"/>
      </w:rPr>
    </w:lvl>
    <w:lvl w:ilvl="8" w:tplc="04090005">
      <w:start w:val="1"/>
      <w:numFmt w:val="bullet"/>
      <w:lvlText w:val=""/>
      <w:lvlJc w:val="left"/>
      <w:pPr>
        <w:tabs>
          <w:tab w:val="num" w:pos="5904"/>
        </w:tabs>
        <w:ind w:left="5904" w:hanging="360"/>
      </w:pPr>
      <w:rPr>
        <w:rFonts w:ascii="Wingdings" w:hAnsi="Wingdings" w:hint="default"/>
      </w:rPr>
    </w:lvl>
  </w:abstractNum>
  <w:abstractNum w:abstractNumId="3">
    <w:nsid w:val="3BDB066B"/>
    <w:multiLevelType w:val="hybridMultilevel"/>
    <w:tmpl w:val="E10AD6BA"/>
    <w:lvl w:ilvl="0" w:tplc="0407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01F6E79"/>
    <w:multiLevelType w:val="hybridMultilevel"/>
    <w:tmpl w:val="91D63EEA"/>
    <w:lvl w:ilvl="0" w:tplc="F2428002">
      <w:start w:val="1"/>
      <w:numFmt w:val="decimal"/>
      <w:pStyle w:val="berschrift"/>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6">
    <w:nsid w:val="61A36399"/>
    <w:multiLevelType w:val="hybridMultilevel"/>
    <w:tmpl w:val="73841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5E832F2"/>
    <w:multiLevelType w:val="hybridMultilevel"/>
    <w:tmpl w:val="3482C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0372B1E"/>
    <w:multiLevelType w:val="hybridMultilevel"/>
    <w:tmpl w:val="246EFA94"/>
    <w:lvl w:ilvl="0" w:tplc="4A4E29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781E7A97"/>
    <w:multiLevelType w:val="multilevel"/>
    <w:tmpl w:val="88F6B762"/>
    <w:lvl w:ilvl="0">
      <w:start w:val="1"/>
      <w:numFmt w:val="decimal"/>
      <w:pStyle w:val="berschrift1"/>
      <w:lvlText w:val="%1"/>
      <w:lvlJc w:val="left"/>
      <w:pPr>
        <w:ind w:left="432" w:hanging="432"/>
      </w:pPr>
    </w:lvl>
    <w:lvl w:ilvl="1">
      <w:start w:val="1"/>
      <w:numFmt w:val="decimal"/>
      <w:pStyle w:val="berschrift2"/>
      <w:lvlText w:val="%1.%2"/>
      <w:lvlJc w:val="left"/>
      <w:pPr>
        <w:ind w:left="5679"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9"/>
  </w:num>
  <w:num w:numId="2">
    <w:abstractNumId w:val="4"/>
  </w:num>
  <w:num w:numId="3">
    <w:abstractNumId w:val="1"/>
  </w:num>
  <w:num w:numId="4">
    <w:abstractNumId w:val="6"/>
  </w:num>
  <w:num w:numId="5">
    <w:abstractNumId w:val="3"/>
  </w:num>
  <w:num w:numId="6">
    <w:abstractNumId w:val="0"/>
  </w:num>
  <w:num w:numId="7">
    <w:abstractNumId w:val="7"/>
  </w:num>
  <w:num w:numId="8">
    <w:abstractNumId w:val="8"/>
  </w:num>
  <w:num w:numId="9">
    <w:abstractNumId w:val="2"/>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TrueTypeFonts/>
  <w:activeWritingStyle w:appName="MSWord" w:lang="en-US" w:vendorID="64" w:dllVersion="131078" w:nlCheck="1" w:checkStyle="1"/>
  <w:activeWritingStyle w:appName="MSWord" w:lang="de-DE" w:vendorID="64" w:dllVersion="131078" w:nlCheck="1" w:checkStyle="1"/>
  <w:proofState w:spelling="clean" w:grammar="clean"/>
  <w:revisionView w:markup="0"/>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7CC4"/>
    <w:rsid w:val="00002755"/>
    <w:rsid w:val="00003AE9"/>
    <w:rsid w:val="00005CBF"/>
    <w:rsid w:val="0000617D"/>
    <w:rsid w:val="00006BE9"/>
    <w:rsid w:val="00007678"/>
    <w:rsid w:val="00010B1E"/>
    <w:rsid w:val="00011120"/>
    <w:rsid w:val="0001122C"/>
    <w:rsid w:val="00011741"/>
    <w:rsid w:val="000118C7"/>
    <w:rsid w:val="00011B94"/>
    <w:rsid w:val="00011F79"/>
    <w:rsid w:val="0001210C"/>
    <w:rsid w:val="00012AA5"/>
    <w:rsid w:val="00012D03"/>
    <w:rsid w:val="00014326"/>
    <w:rsid w:val="000174A9"/>
    <w:rsid w:val="00017D7B"/>
    <w:rsid w:val="00017F69"/>
    <w:rsid w:val="00020D76"/>
    <w:rsid w:val="0002330B"/>
    <w:rsid w:val="00023D0B"/>
    <w:rsid w:val="000246BC"/>
    <w:rsid w:val="00024917"/>
    <w:rsid w:val="00024D33"/>
    <w:rsid w:val="00025D0C"/>
    <w:rsid w:val="00026196"/>
    <w:rsid w:val="00026764"/>
    <w:rsid w:val="000312E8"/>
    <w:rsid w:val="00031807"/>
    <w:rsid w:val="000329ED"/>
    <w:rsid w:val="00034784"/>
    <w:rsid w:val="000405F2"/>
    <w:rsid w:val="000430EE"/>
    <w:rsid w:val="000458C7"/>
    <w:rsid w:val="00046045"/>
    <w:rsid w:val="000461D8"/>
    <w:rsid w:val="00046EC3"/>
    <w:rsid w:val="000474DB"/>
    <w:rsid w:val="00047AD3"/>
    <w:rsid w:val="00050044"/>
    <w:rsid w:val="000504FB"/>
    <w:rsid w:val="0005086E"/>
    <w:rsid w:val="000513C1"/>
    <w:rsid w:val="00051F83"/>
    <w:rsid w:val="000528C8"/>
    <w:rsid w:val="00052ACC"/>
    <w:rsid w:val="00052CFD"/>
    <w:rsid w:val="00053FE9"/>
    <w:rsid w:val="000602B6"/>
    <w:rsid w:val="000602CD"/>
    <w:rsid w:val="0006059B"/>
    <w:rsid w:val="00061385"/>
    <w:rsid w:val="0006166F"/>
    <w:rsid w:val="00062289"/>
    <w:rsid w:val="000622A8"/>
    <w:rsid w:val="0006254D"/>
    <w:rsid w:val="00062774"/>
    <w:rsid w:val="00063114"/>
    <w:rsid w:val="00063823"/>
    <w:rsid w:val="000647FF"/>
    <w:rsid w:val="000658DC"/>
    <w:rsid w:val="0006647D"/>
    <w:rsid w:val="000665A7"/>
    <w:rsid w:val="00066D69"/>
    <w:rsid w:val="000670D8"/>
    <w:rsid w:val="000676B2"/>
    <w:rsid w:val="00067A3D"/>
    <w:rsid w:val="0007075D"/>
    <w:rsid w:val="00070A8F"/>
    <w:rsid w:val="00071359"/>
    <w:rsid w:val="00072908"/>
    <w:rsid w:val="00072B17"/>
    <w:rsid w:val="00072ECB"/>
    <w:rsid w:val="00073743"/>
    <w:rsid w:val="000746D9"/>
    <w:rsid w:val="000748E7"/>
    <w:rsid w:val="000758EE"/>
    <w:rsid w:val="00075F63"/>
    <w:rsid w:val="00076033"/>
    <w:rsid w:val="00076BE0"/>
    <w:rsid w:val="00077BD7"/>
    <w:rsid w:val="00081677"/>
    <w:rsid w:val="00081B96"/>
    <w:rsid w:val="000826F8"/>
    <w:rsid w:val="00083725"/>
    <w:rsid w:val="000837B7"/>
    <w:rsid w:val="00084411"/>
    <w:rsid w:val="000850DB"/>
    <w:rsid w:val="000850EB"/>
    <w:rsid w:val="0008520F"/>
    <w:rsid w:val="00090446"/>
    <w:rsid w:val="00090F7A"/>
    <w:rsid w:val="00092349"/>
    <w:rsid w:val="00093253"/>
    <w:rsid w:val="0009355E"/>
    <w:rsid w:val="00093C80"/>
    <w:rsid w:val="00094C96"/>
    <w:rsid w:val="00096B58"/>
    <w:rsid w:val="000977E8"/>
    <w:rsid w:val="000A0AC4"/>
    <w:rsid w:val="000A0DC4"/>
    <w:rsid w:val="000A0DD3"/>
    <w:rsid w:val="000A0EEA"/>
    <w:rsid w:val="000A14DB"/>
    <w:rsid w:val="000A1ADD"/>
    <w:rsid w:val="000A2330"/>
    <w:rsid w:val="000A4E86"/>
    <w:rsid w:val="000A4F6C"/>
    <w:rsid w:val="000A649F"/>
    <w:rsid w:val="000B02BF"/>
    <w:rsid w:val="000B0782"/>
    <w:rsid w:val="000B17B7"/>
    <w:rsid w:val="000B29E2"/>
    <w:rsid w:val="000B2C1B"/>
    <w:rsid w:val="000B5672"/>
    <w:rsid w:val="000B5F3C"/>
    <w:rsid w:val="000B74AE"/>
    <w:rsid w:val="000C1AEB"/>
    <w:rsid w:val="000C1B92"/>
    <w:rsid w:val="000C29B9"/>
    <w:rsid w:val="000C3D98"/>
    <w:rsid w:val="000C3EA2"/>
    <w:rsid w:val="000C42BF"/>
    <w:rsid w:val="000C4566"/>
    <w:rsid w:val="000C4A7C"/>
    <w:rsid w:val="000C4FDB"/>
    <w:rsid w:val="000C6180"/>
    <w:rsid w:val="000D2CAC"/>
    <w:rsid w:val="000D4FEE"/>
    <w:rsid w:val="000D5A02"/>
    <w:rsid w:val="000D65C4"/>
    <w:rsid w:val="000D67FB"/>
    <w:rsid w:val="000E238C"/>
    <w:rsid w:val="000E2A86"/>
    <w:rsid w:val="000E58D5"/>
    <w:rsid w:val="000E5C4A"/>
    <w:rsid w:val="000E695C"/>
    <w:rsid w:val="000E7AF6"/>
    <w:rsid w:val="000F033A"/>
    <w:rsid w:val="000F0346"/>
    <w:rsid w:val="000F26BB"/>
    <w:rsid w:val="000F59F7"/>
    <w:rsid w:val="000F60B3"/>
    <w:rsid w:val="000F6381"/>
    <w:rsid w:val="001003EF"/>
    <w:rsid w:val="00101CFC"/>
    <w:rsid w:val="00101F77"/>
    <w:rsid w:val="001022A5"/>
    <w:rsid w:val="00102ABD"/>
    <w:rsid w:val="00102BD0"/>
    <w:rsid w:val="001053ED"/>
    <w:rsid w:val="00107993"/>
    <w:rsid w:val="00110067"/>
    <w:rsid w:val="001115DF"/>
    <w:rsid w:val="00111E2B"/>
    <w:rsid w:val="001121A2"/>
    <w:rsid w:val="00113EA0"/>
    <w:rsid w:val="00114373"/>
    <w:rsid w:val="00115994"/>
    <w:rsid w:val="00115B11"/>
    <w:rsid w:val="00117604"/>
    <w:rsid w:val="0012067B"/>
    <w:rsid w:val="00120DB7"/>
    <w:rsid w:val="00121E7F"/>
    <w:rsid w:val="00122490"/>
    <w:rsid w:val="00122895"/>
    <w:rsid w:val="00123242"/>
    <w:rsid w:val="001240F7"/>
    <w:rsid w:val="00124FAD"/>
    <w:rsid w:val="00127992"/>
    <w:rsid w:val="00127A1C"/>
    <w:rsid w:val="001319D0"/>
    <w:rsid w:val="001321B5"/>
    <w:rsid w:val="001323DC"/>
    <w:rsid w:val="001328E0"/>
    <w:rsid w:val="00132EEB"/>
    <w:rsid w:val="00134B7F"/>
    <w:rsid w:val="001359E4"/>
    <w:rsid w:val="00136148"/>
    <w:rsid w:val="00136B77"/>
    <w:rsid w:val="001374E9"/>
    <w:rsid w:val="00137FCF"/>
    <w:rsid w:val="0014025F"/>
    <w:rsid w:val="001463DD"/>
    <w:rsid w:val="00146CC3"/>
    <w:rsid w:val="00146DB5"/>
    <w:rsid w:val="00147FBF"/>
    <w:rsid w:val="00150577"/>
    <w:rsid w:val="00150AAD"/>
    <w:rsid w:val="00151F3E"/>
    <w:rsid w:val="00152F76"/>
    <w:rsid w:val="00156637"/>
    <w:rsid w:val="00157827"/>
    <w:rsid w:val="00157B8B"/>
    <w:rsid w:val="00160363"/>
    <w:rsid w:val="00160AA9"/>
    <w:rsid w:val="00160C38"/>
    <w:rsid w:val="00160D09"/>
    <w:rsid w:val="00160EA5"/>
    <w:rsid w:val="00160EAC"/>
    <w:rsid w:val="001636B5"/>
    <w:rsid w:val="00163F5C"/>
    <w:rsid w:val="00164AD4"/>
    <w:rsid w:val="00165128"/>
    <w:rsid w:val="00166712"/>
    <w:rsid w:val="00167BAA"/>
    <w:rsid w:val="00170081"/>
    <w:rsid w:val="001708DD"/>
    <w:rsid w:val="0017280F"/>
    <w:rsid w:val="00172B43"/>
    <w:rsid w:val="001750F7"/>
    <w:rsid w:val="0017529B"/>
    <w:rsid w:val="00175833"/>
    <w:rsid w:val="00180D30"/>
    <w:rsid w:val="001821FE"/>
    <w:rsid w:val="001828D8"/>
    <w:rsid w:val="00182A1C"/>
    <w:rsid w:val="00182D42"/>
    <w:rsid w:val="00183352"/>
    <w:rsid w:val="001837C0"/>
    <w:rsid w:val="001846F1"/>
    <w:rsid w:val="00184B21"/>
    <w:rsid w:val="00185B1C"/>
    <w:rsid w:val="00186D21"/>
    <w:rsid w:val="00187A72"/>
    <w:rsid w:val="001909C3"/>
    <w:rsid w:val="001914FB"/>
    <w:rsid w:val="00192055"/>
    <w:rsid w:val="00192BC2"/>
    <w:rsid w:val="0019552F"/>
    <w:rsid w:val="0019594C"/>
    <w:rsid w:val="0019738B"/>
    <w:rsid w:val="001A1ED3"/>
    <w:rsid w:val="001A583C"/>
    <w:rsid w:val="001B0D5B"/>
    <w:rsid w:val="001B3748"/>
    <w:rsid w:val="001B4223"/>
    <w:rsid w:val="001B4EBE"/>
    <w:rsid w:val="001B6168"/>
    <w:rsid w:val="001B62AB"/>
    <w:rsid w:val="001B7120"/>
    <w:rsid w:val="001B7B17"/>
    <w:rsid w:val="001C0E61"/>
    <w:rsid w:val="001C4ACA"/>
    <w:rsid w:val="001C58B6"/>
    <w:rsid w:val="001C669D"/>
    <w:rsid w:val="001C6BA6"/>
    <w:rsid w:val="001C6CDE"/>
    <w:rsid w:val="001C74E8"/>
    <w:rsid w:val="001C7AE1"/>
    <w:rsid w:val="001D1D81"/>
    <w:rsid w:val="001D2788"/>
    <w:rsid w:val="001D2E8C"/>
    <w:rsid w:val="001D4CEE"/>
    <w:rsid w:val="001D5585"/>
    <w:rsid w:val="001D5A62"/>
    <w:rsid w:val="001D688B"/>
    <w:rsid w:val="001D7BB2"/>
    <w:rsid w:val="001E18A8"/>
    <w:rsid w:val="001E2398"/>
    <w:rsid w:val="001E25B3"/>
    <w:rsid w:val="001E2D15"/>
    <w:rsid w:val="001E5CA7"/>
    <w:rsid w:val="001E6B76"/>
    <w:rsid w:val="001E743D"/>
    <w:rsid w:val="001F0965"/>
    <w:rsid w:val="001F188A"/>
    <w:rsid w:val="001F2390"/>
    <w:rsid w:val="001F3A0F"/>
    <w:rsid w:val="001F3F4A"/>
    <w:rsid w:val="001F4223"/>
    <w:rsid w:val="001F47D8"/>
    <w:rsid w:val="001F49AD"/>
    <w:rsid w:val="001F654F"/>
    <w:rsid w:val="001F6965"/>
    <w:rsid w:val="001F71FA"/>
    <w:rsid w:val="001F76E9"/>
    <w:rsid w:val="002014AD"/>
    <w:rsid w:val="0020209E"/>
    <w:rsid w:val="00202421"/>
    <w:rsid w:val="00202966"/>
    <w:rsid w:val="0020323C"/>
    <w:rsid w:val="00203A3C"/>
    <w:rsid w:val="00203C40"/>
    <w:rsid w:val="00203C41"/>
    <w:rsid w:val="00206EB6"/>
    <w:rsid w:val="00206F2F"/>
    <w:rsid w:val="00207751"/>
    <w:rsid w:val="002101BD"/>
    <w:rsid w:val="00212562"/>
    <w:rsid w:val="00212B13"/>
    <w:rsid w:val="00213278"/>
    <w:rsid w:val="0021344A"/>
    <w:rsid w:val="002136C5"/>
    <w:rsid w:val="00217884"/>
    <w:rsid w:val="002210F1"/>
    <w:rsid w:val="0022176B"/>
    <w:rsid w:val="00223042"/>
    <w:rsid w:val="0022392E"/>
    <w:rsid w:val="0022447E"/>
    <w:rsid w:val="00225F70"/>
    <w:rsid w:val="00226D31"/>
    <w:rsid w:val="002274F8"/>
    <w:rsid w:val="00233D56"/>
    <w:rsid w:val="0023473A"/>
    <w:rsid w:val="00234CCA"/>
    <w:rsid w:val="00235582"/>
    <w:rsid w:val="0023609D"/>
    <w:rsid w:val="00236263"/>
    <w:rsid w:val="002366D8"/>
    <w:rsid w:val="00236AA9"/>
    <w:rsid w:val="002376D4"/>
    <w:rsid w:val="00240500"/>
    <w:rsid w:val="002422FE"/>
    <w:rsid w:val="00243695"/>
    <w:rsid w:val="00243B7A"/>
    <w:rsid w:val="00246F24"/>
    <w:rsid w:val="00247E56"/>
    <w:rsid w:val="0025054F"/>
    <w:rsid w:val="002505CD"/>
    <w:rsid w:val="0025171E"/>
    <w:rsid w:val="0025211B"/>
    <w:rsid w:val="00252212"/>
    <w:rsid w:val="002525CC"/>
    <w:rsid w:val="0025332B"/>
    <w:rsid w:val="00253A45"/>
    <w:rsid w:val="002549C6"/>
    <w:rsid w:val="00256B23"/>
    <w:rsid w:val="00256BF1"/>
    <w:rsid w:val="002573B9"/>
    <w:rsid w:val="00257D9B"/>
    <w:rsid w:val="00257DAF"/>
    <w:rsid w:val="00260796"/>
    <w:rsid w:val="00263C5E"/>
    <w:rsid w:val="00263F35"/>
    <w:rsid w:val="00264EC7"/>
    <w:rsid w:val="00270F3A"/>
    <w:rsid w:val="0027183C"/>
    <w:rsid w:val="002730C5"/>
    <w:rsid w:val="002730EA"/>
    <w:rsid w:val="002737A5"/>
    <w:rsid w:val="0027407E"/>
    <w:rsid w:val="002742C7"/>
    <w:rsid w:val="00275D1F"/>
    <w:rsid w:val="002769A3"/>
    <w:rsid w:val="00276EAA"/>
    <w:rsid w:val="002809FE"/>
    <w:rsid w:val="00280BB8"/>
    <w:rsid w:val="002815F8"/>
    <w:rsid w:val="00281A89"/>
    <w:rsid w:val="00282680"/>
    <w:rsid w:val="00283311"/>
    <w:rsid w:val="00283848"/>
    <w:rsid w:val="00283DB9"/>
    <w:rsid w:val="002869CE"/>
    <w:rsid w:val="00287A8D"/>
    <w:rsid w:val="00287F20"/>
    <w:rsid w:val="0029102D"/>
    <w:rsid w:val="00291204"/>
    <w:rsid w:val="0029201A"/>
    <w:rsid w:val="00292822"/>
    <w:rsid w:val="002942EB"/>
    <w:rsid w:val="0029518B"/>
    <w:rsid w:val="002A082E"/>
    <w:rsid w:val="002A0957"/>
    <w:rsid w:val="002A0C82"/>
    <w:rsid w:val="002A1A37"/>
    <w:rsid w:val="002A2540"/>
    <w:rsid w:val="002A27BE"/>
    <w:rsid w:val="002A3499"/>
    <w:rsid w:val="002A3623"/>
    <w:rsid w:val="002A37AB"/>
    <w:rsid w:val="002A4246"/>
    <w:rsid w:val="002A4F3D"/>
    <w:rsid w:val="002A5A9F"/>
    <w:rsid w:val="002A5B5E"/>
    <w:rsid w:val="002A6554"/>
    <w:rsid w:val="002A78F6"/>
    <w:rsid w:val="002B2391"/>
    <w:rsid w:val="002B2A2F"/>
    <w:rsid w:val="002B2E6A"/>
    <w:rsid w:val="002B44D3"/>
    <w:rsid w:val="002B509C"/>
    <w:rsid w:val="002B56A2"/>
    <w:rsid w:val="002B5BBD"/>
    <w:rsid w:val="002B6E6D"/>
    <w:rsid w:val="002C0102"/>
    <w:rsid w:val="002C082E"/>
    <w:rsid w:val="002C0DC1"/>
    <w:rsid w:val="002C0F01"/>
    <w:rsid w:val="002C1896"/>
    <w:rsid w:val="002C20AB"/>
    <w:rsid w:val="002C2E38"/>
    <w:rsid w:val="002C3631"/>
    <w:rsid w:val="002C3B6B"/>
    <w:rsid w:val="002C3B94"/>
    <w:rsid w:val="002C4DBE"/>
    <w:rsid w:val="002C5C3D"/>
    <w:rsid w:val="002C69DB"/>
    <w:rsid w:val="002C75FF"/>
    <w:rsid w:val="002C7F5E"/>
    <w:rsid w:val="002D07FF"/>
    <w:rsid w:val="002D2CCF"/>
    <w:rsid w:val="002D5E73"/>
    <w:rsid w:val="002D6EF8"/>
    <w:rsid w:val="002D76C6"/>
    <w:rsid w:val="002E12DF"/>
    <w:rsid w:val="002E16B6"/>
    <w:rsid w:val="002E1FAB"/>
    <w:rsid w:val="002E27FF"/>
    <w:rsid w:val="002E31C1"/>
    <w:rsid w:val="002E39A9"/>
    <w:rsid w:val="002E3DD9"/>
    <w:rsid w:val="002F2303"/>
    <w:rsid w:val="002F72D6"/>
    <w:rsid w:val="002F7C82"/>
    <w:rsid w:val="00300863"/>
    <w:rsid w:val="00301610"/>
    <w:rsid w:val="00301F30"/>
    <w:rsid w:val="00302116"/>
    <w:rsid w:val="003024C7"/>
    <w:rsid w:val="00304717"/>
    <w:rsid w:val="00304952"/>
    <w:rsid w:val="00305432"/>
    <w:rsid w:val="003055F4"/>
    <w:rsid w:val="0030572C"/>
    <w:rsid w:val="0030577A"/>
    <w:rsid w:val="00305BD7"/>
    <w:rsid w:val="00305DBD"/>
    <w:rsid w:val="0030670A"/>
    <w:rsid w:val="00307151"/>
    <w:rsid w:val="0030724B"/>
    <w:rsid w:val="00307A7E"/>
    <w:rsid w:val="00313198"/>
    <w:rsid w:val="00313667"/>
    <w:rsid w:val="0031395B"/>
    <w:rsid w:val="00314E08"/>
    <w:rsid w:val="003150D5"/>
    <w:rsid w:val="0031653A"/>
    <w:rsid w:val="00317477"/>
    <w:rsid w:val="00317B50"/>
    <w:rsid w:val="00320401"/>
    <w:rsid w:val="00320C05"/>
    <w:rsid w:val="00322356"/>
    <w:rsid w:val="003223C8"/>
    <w:rsid w:val="00322487"/>
    <w:rsid w:val="00322511"/>
    <w:rsid w:val="00322944"/>
    <w:rsid w:val="003262BD"/>
    <w:rsid w:val="00326738"/>
    <w:rsid w:val="00326CC5"/>
    <w:rsid w:val="00327C80"/>
    <w:rsid w:val="00330A9A"/>
    <w:rsid w:val="00331846"/>
    <w:rsid w:val="00331A07"/>
    <w:rsid w:val="00331B37"/>
    <w:rsid w:val="003321D0"/>
    <w:rsid w:val="00334894"/>
    <w:rsid w:val="00336561"/>
    <w:rsid w:val="00336CC8"/>
    <w:rsid w:val="003404BD"/>
    <w:rsid w:val="00340CBD"/>
    <w:rsid w:val="003413CB"/>
    <w:rsid w:val="00341755"/>
    <w:rsid w:val="00342135"/>
    <w:rsid w:val="00342AD1"/>
    <w:rsid w:val="003431D8"/>
    <w:rsid w:val="003438DA"/>
    <w:rsid w:val="003450CE"/>
    <w:rsid w:val="00346064"/>
    <w:rsid w:val="00347912"/>
    <w:rsid w:val="0035094D"/>
    <w:rsid w:val="00350ED7"/>
    <w:rsid w:val="00351AE9"/>
    <w:rsid w:val="00351E53"/>
    <w:rsid w:val="003528C9"/>
    <w:rsid w:val="003529FA"/>
    <w:rsid w:val="00353EE0"/>
    <w:rsid w:val="00354C56"/>
    <w:rsid w:val="00355EB3"/>
    <w:rsid w:val="003562F0"/>
    <w:rsid w:val="0035730A"/>
    <w:rsid w:val="0036315E"/>
    <w:rsid w:val="00364888"/>
    <w:rsid w:val="00367569"/>
    <w:rsid w:val="00367D86"/>
    <w:rsid w:val="00372695"/>
    <w:rsid w:val="00373314"/>
    <w:rsid w:val="0037458F"/>
    <w:rsid w:val="003746A8"/>
    <w:rsid w:val="00374C70"/>
    <w:rsid w:val="00375D1C"/>
    <w:rsid w:val="00376CE1"/>
    <w:rsid w:val="003813B2"/>
    <w:rsid w:val="0038154F"/>
    <w:rsid w:val="00383DDC"/>
    <w:rsid w:val="00383E79"/>
    <w:rsid w:val="0038559F"/>
    <w:rsid w:val="00385B6F"/>
    <w:rsid w:val="00387D0E"/>
    <w:rsid w:val="0039060B"/>
    <w:rsid w:val="00391EBE"/>
    <w:rsid w:val="00391F1E"/>
    <w:rsid w:val="00392209"/>
    <w:rsid w:val="00393735"/>
    <w:rsid w:val="003A021A"/>
    <w:rsid w:val="003A03AA"/>
    <w:rsid w:val="003A04DF"/>
    <w:rsid w:val="003A1E4F"/>
    <w:rsid w:val="003A3A2E"/>
    <w:rsid w:val="003A3B16"/>
    <w:rsid w:val="003A6EE3"/>
    <w:rsid w:val="003B07E3"/>
    <w:rsid w:val="003B2D5F"/>
    <w:rsid w:val="003B3874"/>
    <w:rsid w:val="003B3F11"/>
    <w:rsid w:val="003B4396"/>
    <w:rsid w:val="003B4C42"/>
    <w:rsid w:val="003B5A00"/>
    <w:rsid w:val="003B5AD1"/>
    <w:rsid w:val="003B6DFE"/>
    <w:rsid w:val="003B6E24"/>
    <w:rsid w:val="003C1614"/>
    <w:rsid w:val="003C2B4A"/>
    <w:rsid w:val="003C3124"/>
    <w:rsid w:val="003C382B"/>
    <w:rsid w:val="003C4966"/>
    <w:rsid w:val="003C5ACF"/>
    <w:rsid w:val="003C6243"/>
    <w:rsid w:val="003C657B"/>
    <w:rsid w:val="003C6908"/>
    <w:rsid w:val="003C75BD"/>
    <w:rsid w:val="003C773C"/>
    <w:rsid w:val="003C7C68"/>
    <w:rsid w:val="003D03CD"/>
    <w:rsid w:val="003D09A4"/>
    <w:rsid w:val="003D1AB0"/>
    <w:rsid w:val="003D1B25"/>
    <w:rsid w:val="003D1F70"/>
    <w:rsid w:val="003D316D"/>
    <w:rsid w:val="003D384C"/>
    <w:rsid w:val="003D44EA"/>
    <w:rsid w:val="003D49E3"/>
    <w:rsid w:val="003D52D4"/>
    <w:rsid w:val="003D6557"/>
    <w:rsid w:val="003D7045"/>
    <w:rsid w:val="003D719B"/>
    <w:rsid w:val="003E00D6"/>
    <w:rsid w:val="003E01BA"/>
    <w:rsid w:val="003E2679"/>
    <w:rsid w:val="003E3203"/>
    <w:rsid w:val="003E3272"/>
    <w:rsid w:val="003E390E"/>
    <w:rsid w:val="003E3B6C"/>
    <w:rsid w:val="003E60FD"/>
    <w:rsid w:val="003F0DC0"/>
    <w:rsid w:val="003F1B5B"/>
    <w:rsid w:val="003F2999"/>
    <w:rsid w:val="003F4113"/>
    <w:rsid w:val="003F6856"/>
    <w:rsid w:val="003F6D0C"/>
    <w:rsid w:val="003F7CFD"/>
    <w:rsid w:val="003F7F59"/>
    <w:rsid w:val="004010B3"/>
    <w:rsid w:val="00401E67"/>
    <w:rsid w:val="004024E2"/>
    <w:rsid w:val="00402C47"/>
    <w:rsid w:val="00403770"/>
    <w:rsid w:val="004052BC"/>
    <w:rsid w:val="004057B5"/>
    <w:rsid w:val="00410126"/>
    <w:rsid w:val="00411A76"/>
    <w:rsid w:val="00413F1C"/>
    <w:rsid w:val="0041494F"/>
    <w:rsid w:val="0041706C"/>
    <w:rsid w:val="0042024C"/>
    <w:rsid w:val="00420773"/>
    <w:rsid w:val="0042094C"/>
    <w:rsid w:val="00421781"/>
    <w:rsid w:val="00421DF0"/>
    <w:rsid w:val="00424273"/>
    <w:rsid w:val="00424550"/>
    <w:rsid w:val="00424D59"/>
    <w:rsid w:val="0042513E"/>
    <w:rsid w:val="00426F19"/>
    <w:rsid w:val="00426FBC"/>
    <w:rsid w:val="004306DE"/>
    <w:rsid w:val="0043142D"/>
    <w:rsid w:val="00432313"/>
    <w:rsid w:val="00432A18"/>
    <w:rsid w:val="00433AB3"/>
    <w:rsid w:val="00434F7D"/>
    <w:rsid w:val="00437343"/>
    <w:rsid w:val="00440982"/>
    <w:rsid w:val="00440DC7"/>
    <w:rsid w:val="0044258A"/>
    <w:rsid w:val="00442FCF"/>
    <w:rsid w:val="004467BD"/>
    <w:rsid w:val="00451D6F"/>
    <w:rsid w:val="00451E93"/>
    <w:rsid w:val="004520BA"/>
    <w:rsid w:val="00452635"/>
    <w:rsid w:val="00452A31"/>
    <w:rsid w:val="004544EE"/>
    <w:rsid w:val="00454AA7"/>
    <w:rsid w:val="0045631B"/>
    <w:rsid w:val="0046060E"/>
    <w:rsid w:val="00461344"/>
    <w:rsid w:val="00464264"/>
    <w:rsid w:val="00464471"/>
    <w:rsid w:val="004644C0"/>
    <w:rsid w:val="004650BB"/>
    <w:rsid w:val="00465136"/>
    <w:rsid w:val="00465802"/>
    <w:rsid w:val="004664C6"/>
    <w:rsid w:val="00466605"/>
    <w:rsid w:val="00470BF1"/>
    <w:rsid w:val="00470D1C"/>
    <w:rsid w:val="0047105C"/>
    <w:rsid w:val="00471123"/>
    <w:rsid w:val="00471DBC"/>
    <w:rsid w:val="00473056"/>
    <w:rsid w:val="00474A8C"/>
    <w:rsid w:val="004776A4"/>
    <w:rsid w:val="00477C19"/>
    <w:rsid w:val="004811C6"/>
    <w:rsid w:val="0048168E"/>
    <w:rsid w:val="00481995"/>
    <w:rsid w:val="004845AF"/>
    <w:rsid w:val="00485939"/>
    <w:rsid w:val="00490BCB"/>
    <w:rsid w:val="00492092"/>
    <w:rsid w:val="004940B9"/>
    <w:rsid w:val="004954E4"/>
    <w:rsid w:val="00496232"/>
    <w:rsid w:val="004A0DBD"/>
    <w:rsid w:val="004A1381"/>
    <w:rsid w:val="004A14CD"/>
    <w:rsid w:val="004A3114"/>
    <w:rsid w:val="004A3ABC"/>
    <w:rsid w:val="004A507A"/>
    <w:rsid w:val="004A5AA3"/>
    <w:rsid w:val="004A62F0"/>
    <w:rsid w:val="004A6805"/>
    <w:rsid w:val="004A768C"/>
    <w:rsid w:val="004A77A1"/>
    <w:rsid w:val="004A7FBB"/>
    <w:rsid w:val="004B03DD"/>
    <w:rsid w:val="004B066A"/>
    <w:rsid w:val="004B067D"/>
    <w:rsid w:val="004B142B"/>
    <w:rsid w:val="004B1B6D"/>
    <w:rsid w:val="004B2913"/>
    <w:rsid w:val="004B4091"/>
    <w:rsid w:val="004B449D"/>
    <w:rsid w:val="004B4624"/>
    <w:rsid w:val="004B46AA"/>
    <w:rsid w:val="004B46B7"/>
    <w:rsid w:val="004B52D2"/>
    <w:rsid w:val="004B7D34"/>
    <w:rsid w:val="004C0D08"/>
    <w:rsid w:val="004C1AA6"/>
    <w:rsid w:val="004C3A53"/>
    <w:rsid w:val="004C3C4E"/>
    <w:rsid w:val="004C5C6F"/>
    <w:rsid w:val="004C60BE"/>
    <w:rsid w:val="004C6BA0"/>
    <w:rsid w:val="004D01C4"/>
    <w:rsid w:val="004D0305"/>
    <w:rsid w:val="004D1309"/>
    <w:rsid w:val="004D1737"/>
    <w:rsid w:val="004D1AB0"/>
    <w:rsid w:val="004D1CF4"/>
    <w:rsid w:val="004D2B32"/>
    <w:rsid w:val="004D3AD1"/>
    <w:rsid w:val="004D5D16"/>
    <w:rsid w:val="004D73B2"/>
    <w:rsid w:val="004D7B44"/>
    <w:rsid w:val="004D7D6F"/>
    <w:rsid w:val="004D7E75"/>
    <w:rsid w:val="004E2477"/>
    <w:rsid w:val="004E2800"/>
    <w:rsid w:val="004E3AA2"/>
    <w:rsid w:val="004E5009"/>
    <w:rsid w:val="004E5396"/>
    <w:rsid w:val="004E7285"/>
    <w:rsid w:val="004E76B2"/>
    <w:rsid w:val="004F0A84"/>
    <w:rsid w:val="004F0C98"/>
    <w:rsid w:val="004F18F7"/>
    <w:rsid w:val="004F2C3A"/>
    <w:rsid w:val="004F6CC0"/>
    <w:rsid w:val="00500A8A"/>
    <w:rsid w:val="0050209B"/>
    <w:rsid w:val="00502792"/>
    <w:rsid w:val="00502B02"/>
    <w:rsid w:val="00506017"/>
    <w:rsid w:val="005069C3"/>
    <w:rsid w:val="00510058"/>
    <w:rsid w:val="00510C2A"/>
    <w:rsid w:val="00511D9E"/>
    <w:rsid w:val="00512572"/>
    <w:rsid w:val="005134D7"/>
    <w:rsid w:val="00514700"/>
    <w:rsid w:val="00514ABC"/>
    <w:rsid w:val="005155D6"/>
    <w:rsid w:val="00515BAA"/>
    <w:rsid w:val="005165F8"/>
    <w:rsid w:val="00516E9B"/>
    <w:rsid w:val="0051751B"/>
    <w:rsid w:val="00517898"/>
    <w:rsid w:val="005206CA"/>
    <w:rsid w:val="00521DB5"/>
    <w:rsid w:val="00521FAF"/>
    <w:rsid w:val="005266F7"/>
    <w:rsid w:val="0052738A"/>
    <w:rsid w:val="005303AE"/>
    <w:rsid w:val="00532B4B"/>
    <w:rsid w:val="00532F6B"/>
    <w:rsid w:val="0053594B"/>
    <w:rsid w:val="005368FD"/>
    <w:rsid w:val="00536D62"/>
    <w:rsid w:val="00537F3D"/>
    <w:rsid w:val="005400AC"/>
    <w:rsid w:val="00541661"/>
    <w:rsid w:val="00542199"/>
    <w:rsid w:val="00543EB7"/>
    <w:rsid w:val="00544F36"/>
    <w:rsid w:val="005455F8"/>
    <w:rsid w:val="00545691"/>
    <w:rsid w:val="005457A0"/>
    <w:rsid w:val="00546C44"/>
    <w:rsid w:val="00547252"/>
    <w:rsid w:val="00547544"/>
    <w:rsid w:val="00547BE1"/>
    <w:rsid w:val="0055037E"/>
    <w:rsid w:val="005511C9"/>
    <w:rsid w:val="00552F99"/>
    <w:rsid w:val="00554191"/>
    <w:rsid w:val="005562AB"/>
    <w:rsid w:val="00556E76"/>
    <w:rsid w:val="0055761C"/>
    <w:rsid w:val="00560BB9"/>
    <w:rsid w:val="005632A1"/>
    <w:rsid w:val="00563367"/>
    <w:rsid w:val="0056344A"/>
    <w:rsid w:val="005648F8"/>
    <w:rsid w:val="00565129"/>
    <w:rsid w:val="0056568D"/>
    <w:rsid w:val="005661E6"/>
    <w:rsid w:val="0056622F"/>
    <w:rsid w:val="00567B2E"/>
    <w:rsid w:val="0057182D"/>
    <w:rsid w:val="00571F5D"/>
    <w:rsid w:val="0057503B"/>
    <w:rsid w:val="0058020C"/>
    <w:rsid w:val="005805A1"/>
    <w:rsid w:val="005806C4"/>
    <w:rsid w:val="00580A5F"/>
    <w:rsid w:val="00580D90"/>
    <w:rsid w:val="00580E70"/>
    <w:rsid w:val="00581B42"/>
    <w:rsid w:val="00582348"/>
    <w:rsid w:val="005825D9"/>
    <w:rsid w:val="0058366D"/>
    <w:rsid w:val="00584EE5"/>
    <w:rsid w:val="00585455"/>
    <w:rsid w:val="005868AA"/>
    <w:rsid w:val="00586D38"/>
    <w:rsid w:val="005876D8"/>
    <w:rsid w:val="00587BC3"/>
    <w:rsid w:val="00590228"/>
    <w:rsid w:val="005914C3"/>
    <w:rsid w:val="0059194B"/>
    <w:rsid w:val="005919CC"/>
    <w:rsid w:val="005925D1"/>
    <w:rsid w:val="00592A6E"/>
    <w:rsid w:val="0059553C"/>
    <w:rsid w:val="00595927"/>
    <w:rsid w:val="00596262"/>
    <w:rsid w:val="00597AB2"/>
    <w:rsid w:val="005A0806"/>
    <w:rsid w:val="005A1B50"/>
    <w:rsid w:val="005A226D"/>
    <w:rsid w:val="005A7509"/>
    <w:rsid w:val="005B0254"/>
    <w:rsid w:val="005B1075"/>
    <w:rsid w:val="005B5DB4"/>
    <w:rsid w:val="005B7B7A"/>
    <w:rsid w:val="005C0CCF"/>
    <w:rsid w:val="005C0CE3"/>
    <w:rsid w:val="005C192F"/>
    <w:rsid w:val="005C19AE"/>
    <w:rsid w:val="005C2002"/>
    <w:rsid w:val="005C2CAE"/>
    <w:rsid w:val="005C3078"/>
    <w:rsid w:val="005C4B70"/>
    <w:rsid w:val="005C4D82"/>
    <w:rsid w:val="005C5D7D"/>
    <w:rsid w:val="005C6DCD"/>
    <w:rsid w:val="005C7934"/>
    <w:rsid w:val="005D1033"/>
    <w:rsid w:val="005D1C91"/>
    <w:rsid w:val="005D1EB0"/>
    <w:rsid w:val="005D4416"/>
    <w:rsid w:val="005D7600"/>
    <w:rsid w:val="005D7F38"/>
    <w:rsid w:val="005E5B97"/>
    <w:rsid w:val="005E79ED"/>
    <w:rsid w:val="005F0785"/>
    <w:rsid w:val="005F1AC6"/>
    <w:rsid w:val="005F3725"/>
    <w:rsid w:val="005F44F4"/>
    <w:rsid w:val="005F47A7"/>
    <w:rsid w:val="005F4BAB"/>
    <w:rsid w:val="005F4F19"/>
    <w:rsid w:val="005F54B6"/>
    <w:rsid w:val="005F6C1B"/>
    <w:rsid w:val="005F6E57"/>
    <w:rsid w:val="005F72FB"/>
    <w:rsid w:val="005F775D"/>
    <w:rsid w:val="005F7989"/>
    <w:rsid w:val="00600E8A"/>
    <w:rsid w:val="006039C1"/>
    <w:rsid w:val="00605A3F"/>
    <w:rsid w:val="00606572"/>
    <w:rsid w:val="00606A1E"/>
    <w:rsid w:val="00610EC5"/>
    <w:rsid w:val="0061257D"/>
    <w:rsid w:val="0061512D"/>
    <w:rsid w:val="00616062"/>
    <w:rsid w:val="00620182"/>
    <w:rsid w:val="0062327B"/>
    <w:rsid w:val="00625223"/>
    <w:rsid w:val="00625906"/>
    <w:rsid w:val="00630863"/>
    <w:rsid w:val="00631403"/>
    <w:rsid w:val="00631661"/>
    <w:rsid w:val="00632770"/>
    <w:rsid w:val="00633081"/>
    <w:rsid w:val="00634619"/>
    <w:rsid w:val="006355A4"/>
    <w:rsid w:val="006374E6"/>
    <w:rsid w:val="00637659"/>
    <w:rsid w:val="006376B4"/>
    <w:rsid w:val="00637BED"/>
    <w:rsid w:val="00640D0E"/>
    <w:rsid w:val="0064420C"/>
    <w:rsid w:val="00644EC0"/>
    <w:rsid w:val="0064517D"/>
    <w:rsid w:val="006464DD"/>
    <w:rsid w:val="0064679E"/>
    <w:rsid w:val="006473B2"/>
    <w:rsid w:val="00647471"/>
    <w:rsid w:val="00651CB0"/>
    <w:rsid w:val="0065294E"/>
    <w:rsid w:val="006544FF"/>
    <w:rsid w:val="0065621F"/>
    <w:rsid w:val="00656444"/>
    <w:rsid w:val="00657B41"/>
    <w:rsid w:val="00657C3A"/>
    <w:rsid w:val="00657E4A"/>
    <w:rsid w:val="00660790"/>
    <w:rsid w:val="0066097D"/>
    <w:rsid w:val="00660AD9"/>
    <w:rsid w:val="00661D67"/>
    <w:rsid w:val="00662F17"/>
    <w:rsid w:val="00663D54"/>
    <w:rsid w:val="00665B67"/>
    <w:rsid w:val="00665D25"/>
    <w:rsid w:val="00666281"/>
    <w:rsid w:val="00667702"/>
    <w:rsid w:val="0067005F"/>
    <w:rsid w:val="006703D6"/>
    <w:rsid w:val="00670AD8"/>
    <w:rsid w:val="00670E59"/>
    <w:rsid w:val="00670E70"/>
    <w:rsid w:val="00671D05"/>
    <w:rsid w:val="00674A36"/>
    <w:rsid w:val="00674F52"/>
    <w:rsid w:val="00675310"/>
    <w:rsid w:val="00675DAB"/>
    <w:rsid w:val="00676D87"/>
    <w:rsid w:val="00677419"/>
    <w:rsid w:val="00677EDD"/>
    <w:rsid w:val="00681C05"/>
    <w:rsid w:val="006820D1"/>
    <w:rsid w:val="00682FDA"/>
    <w:rsid w:val="00684656"/>
    <w:rsid w:val="00685DB3"/>
    <w:rsid w:val="0068610D"/>
    <w:rsid w:val="00692CF3"/>
    <w:rsid w:val="00693EB7"/>
    <w:rsid w:val="0069447B"/>
    <w:rsid w:val="00694C5B"/>
    <w:rsid w:val="00695B79"/>
    <w:rsid w:val="006965BC"/>
    <w:rsid w:val="006972A9"/>
    <w:rsid w:val="00697914"/>
    <w:rsid w:val="006A0012"/>
    <w:rsid w:val="006A0246"/>
    <w:rsid w:val="006A044E"/>
    <w:rsid w:val="006A054D"/>
    <w:rsid w:val="006A0C3A"/>
    <w:rsid w:val="006A112F"/>
    <w:rsid w:val="006A1297"/>
    <w:rsid w:val="006A2E4B"/>
    <w:rsid w:val="006A4F7C"/>
    <w:rsid w:val="006A5D07"/>
    <w:rsid w:val="006A6C1A"/>
    <w:rsid w:val="006B05BB"/>
    <w:rsid w:val="006B2445"/>
    <w:rsid w:val="006B264E"/>
    <w:rsid w:val="006B2E5C"/>
    <w:rsid w:val="006B3FA0"/>
    <w:rsid w:val="006B450A"/>
    <w:rsid w:val="006B519D"/>
    <w:rsid w:val="006B572E"/>
    <w:rsid w:val="006B5F6A"/>
    <w:rsid w:val="006B68A0"/>
    <w:rsid w:val="006B6970"/>
    <w:rsid w:val="006C0900"/>
    <w:rsid w:val="006C1A75"/>
    <w:rsid w:val="006C3AB1"/>
    <w:rsid w:val="006C43AE"/>
    <w:rsid w:val="006C52E0"/>
    <w:rsid w:val="006C5FC1"/>
    <w:rsid w:val="006C6019"/>
    <w:rsid w:val="006C6418"/>
    <w:rsid w:val="006C74B9"/>
    <w:rsid w:val="006D002D"/>
    <w:rsid w:val="006D09CA"/>
    <w:rsid w:val="006D332C"/>
    <w:rsid w:val="006D3342"/>
    <w:rsid w:val="006D3D58"/>
    <w:rsid w:val="006D5616"/>
    <w:rsid w:val="006D6C9D"/>
    <w:rsid w:val="006D7F26"/>
    <w:rsid w:val="006E2362"/>
    <w:rsid w:val="006E391C"/>
    <w:rsid w:val="006E4652"/>
    <w:rsid w:val="006E485F"/>
    <w:rsid w:val="006E6607"/>
    <w:rsid w:val="006E7D3F"/>
    <w:rsid w:val="006F142B"/>
    <w:rsid w:val="006F1A7B"/>
    <w:rsid w:val="006F22BD"/>
    <w:rsid w:val="006F2320"/>
    <w:rsid w:val="006F248D"/>
    <w:rsid w:val="006F24FD"/>
    <w:rsid w:val="006F2BE7"/>
    <w:rsid w:val="006F3A04"/>
    <w:rsid w:val="006F4365"/>
    <w:rsid w:val="006F4E04"/>
    <w:rsid w:val="006F5304"/>
    <w:rsid w:val="006F6ADD"/>
    <w:rsid w:val="006F6F37"/>
    <w:rsid w:val="006F73EA"/>
    <w:rsid w:val="00702513"/>
    <w:rsid w:val="007028E0"/>
    <w:rsid w:val="00704247"/>
    <w:rsid w:val="00704C3D"/>
    <w:rsid w:val="007055BA"/>
    <w:rsid w:val="00706D86"/>
    <w:rsid w:val="00711F5B"/>
    <w:rsid w:val="007124F9"/>
    <w:rsid w:val="007148CD"/>
    <w:rsid w:val="007159C9"/>
    <w:rsid w:val="007163E1"/>
    <w:rsid w:val="00716E5F"/>
    <w:rsid w:val="00720555"/>
    <w:rsid w:val="00720F84"/>
    <w:rsid w:val="00721C67"/>
    <w:rsid w:val="00721F3A"/>
    <w:rsid w:val="0072305B"/>
    <w:rsid w:val="007241C6"/>
    <w:rsid w:val="0072426C"/>
    <w:rsid w:val="00725112"/>
    <w:rsid w:val="00730991"/>
    <w:rsid w:val="0073311F"/>
    <w:rsid w:val="0073381F"/>
    <w:rsid w:val="0073494E"/>
    <w:rsid w:val="00734BD4"/>
    <w:rsid w:val="00735B59"/>
    <w:rsid w:val="007378CF"/>
    <w:rsid w:val="00740A72"/>
    <w:rsid w:val="0074219D"/>
    <w:rsid w:val="0074230E"/>
    <w:rsid w:val="00742866"/>
    <w:rsid w:val="007428B8"/>
    <w:rsid w:val="00742FE9"/>
    <w:rsid w:val="0074350D"/>
    <w:rsid w:val="00744B15"/>
    <w:rsid w:val="00746C0A"/>
    <w:rsid w:val="00750BD0"/>
    <w:rsid w:val="00751A11"/>
    <w:rsid w:val="00751FEF"/>
    <w:rsid w:val="007520AD"/>
    <w:rsid w:val="007528F1"/>
    <w:rsid w:val="00752A94"/>
    <w:rsid w:val="00752EEB"/>
    <w:rsid w:val="0075418A"/>
    <w:rsid w:val="00754567"/>
    <w:rsid w:val="007549E3"/>
    <w:rsid w:val="00756F7C"/>
    <w:rsid w:val="007574F6"/>
    <w:rsid w:val="00757809"/>
    <w:rsid w:val="007605D0"/>
    <w:rsid w:val="0076244C"/>
    <w:rsid w:val="00763581"/>
    <w:rsid w:val="007641DC"/>
    <w:rsid w:val="00765678"/>
    <w:rsid w:val="00765857"/>
    <w:rsid w:val="00765AB3"/>
    <w:rsid w:val="00765EFD"/>
    <w:rsid w:val="00771B87"/>
    <w:rsid w:val="00771EDD"/>
    <w:rsid w:val="0077527C"/>
    <w:rsid w:val="0077667F"/>
    <w:rsid w:val="00776DB7"/>
    <w:rsid w:val="00777A6F"/>
    <w:rsid w:val="0078150D"/>
    <w:rsid w:val="00781742"/>
    <w:rsid w:val="00781C1C"/>
    <w:rsid w:val="0078313E"/>
    <w:rsid w:val="007858D5"/>
    <w:rsid w:val="00792FD6"/>
    <w:rsid w:val="007931C9"/>
    <w:rsid w:val="00793B54"/>
    <w:rsid w:val="00793BA9"/>
    <w:rsid w:val="00793EAB"/>
    <w:rsid w:val="00794920"/>
    <w:rsid w:val="00794EFF"/>
    <w:rsid w:val="00796811"/>
    <w:rsid w:val="007A011D"/>
    <w:rsid w:val="007A28DA"/>
    <w:rsid w:val="007A2C2B"/>
    <w:rsid w:val="007A3A06"/>
    <w:rsid w:val="007A5AD4"/>
    <w:rsid w:val="007A72F8"/>
    <w:rsid w:val="007A7331"/>
    <w:rsid w:val="007B0C9C"/>
    <w:rsid w:val="007B340C"/>
    <w:rsid w:val="007B45F5"/>
    <w:rsid w:val="007B788C"/>
    <w:rsid w:val="007B7BB0"/>
    <w:rsid w:val="007B7EC9"/>
    <w:rsid w:val="007C1A57"/>
    <w:rsid w:val="007C20AD"/>
    <w:rsid w:val="007C2BD2"/>
    <w:rsid w:val="007C389C"/>
    <w:rsid w:val="007C462D"/>
    <w:rsid w:val="007C7175"/>
    <w:rsid w:val="007D173E"/>
    <w:rsid w:val="007D1C93"/>
    <w:rsid w:val="007D2C03"/>
    <w:rsid w:val="007D2E9C"/>
    <w:rsid w:val="007D5B09"/>
    <w:rsid w:val="007D619F"/>
    <w:rsid w:val="007E11F5"/>
    <w:rsid w:val="007E24EA"/>
    <w:rsid w:val="007E37EA"/>
    <w:rsid w:val="007E7364"/>
    <w:rsid w:val="007E7F9E"/>
    <w:rsid w:val="007F2055"/>
    <w:rsid w:val="007F2E2D"/>
    <w:rsid w:val="007F4BE0"/>
    <w:rsid w:val="007F50A4"/>
    <w:rsid w:val="007F6225"/>
    <w:rsid w:val="007F7027"/>
    <w:rsid w:val="007F70A3"/>
    <w:rsid w:val="007F7E66"/>
    <w:rsid w:val="007F7F8C"/>
    <w:rsid w:val="0080127A"/>
    <w:rsid w:val="00801E26"/>
    <w:rsid w:val="00802FD7"/>
    <w:rsid w:val="008037AB"/>
    <w:rsid w:val="00803A18"/>
    <w:rsid w:val="00803BBB"/>
    <w:rsid w:val="00805975"/>
    <w:rsid w:val="008069CC"/>
    <w:rsid w:val="00806BC1"/>
    <w:rsid w:val="00810F03"/>
    <w:rsid w:val="00814B70"/>
    <w:rsid w:val="00814E1C"/>
    <w:rsid w:val="0081563B"/>
    <w:rsid w:val="00815D30"/>
    <w:rsid w:val="008163A3"/>
    <w:rsid w:val="00816679"/>
    <w:rsid w:val="00817F96"/>
    <w:rsid w:val="00820E82"/>
    <w:rsid w:val="0082294B"/>
    <w:rsid w:val="008230FE"/>
    <w:rsid w:val="00823F85"/>
    <w:rsid w:val="0082427C"/>
    <w:rsid w:val="008245BB"/>
    <w:rsid w:val="00824C4F"/>
    <w:rsid w:val="008266F1"/>
    <w:rsid w:val="00830E4B"/>
    <w:rsid w:val="00831726"/>
    <w:rsid w:val="008320F9"/>
    <w:rsid w:val="00832A78"/>
    <w:rsid w:val="00834A42"/>
    <w:rsid w:val="008353A4"/>
    <w:rsid w:val="00835F06"/>
    <w:rsid w:val="0083627D"/>
    <w:rsid w:val="008412CC"/>
    <w:rsid w:val="00842086"/>
    <w:rsid w:val="008421DD"/>
    <w:rsid w:val="00842B6C"/>
    <w:rsid w:val="0084490A"/>
    <w:rsid w:val="008449FB"/>
    <w:rsid w:val="008453BA"/>
    <w:rsid w:val="00845492"/>
    <w:rsid w:val="008458F8"/>
    <w:rsid w:val="00845B87"/>
    <w:rsid w:val="00845E27"/>
    <w:rsid w:val="00845FC0"/>
    <w:rsid w:val="008461CA"/>
    <w:rsid w:val="008474A8"/>
    <w:rsid w:val="00847769"/>
    <w:rsid w:val="00847907"/>
    <w:rsid w:val="00847E05"/>
    <w:rsid w:val="0085166C"/>
    <w:rsid w:val="00852809"/>
    <w:rsid w:val="00853563"/>
    <w:rsid w:val="00853665"/>
    <w:rsid w:val="00854750"/>
    <w:rsid w:val="008552AC"/>
    <w:rsid w:val="00856DD2"/>
    <w:rsid w:val="00857DB0"/>
    <w:rsid w:val="00860309"/>
    <w:rsid w:val="0086109F"/>
    <w:rsid w:val="0086239F"/>
    <w:rsid w:val="00863AFE"/>
    <w:rsid w:val="00863B24"/>
    <w:rsid w:val="00864425"/>
    <w:rsid w:val="00865549"/>
    <w:rsid w:val="008659C6"/>
    <w:rsid w:val="008664A5"/>
    <w:rsid w:val="008668B5"/>
    <w:rsid w:val="008671A3"/>
    <w:rsid w:val="008704A1"/>
    <w:rsid w:val="00871BD2"/>
    <w:rsid w:val="00871E92"/>
    <w:rsid w:val="0087302C"/>
    <w:rsid w:val="008748BA"/>
    <w:rsid w:val="00876067"/>
    <w:rsid w:val="008760FD"/>
    <w:rsid w:val="0087687C"/>
    <w:rsid w:val="00880166"/>
    <w:rsid w:val="00881063"/>
    <w:rsid w:val="008830C5"/>
    <w:rsid w:val="00883503"/>
    <w:rsid w:val="00883AEF"/>
    <w:rsid w:val="008841E1"/>
    <w:rsid w:val="00885BB3"/>
    <w:rsid w:val="0088646D"/>
    <w:rsid w:val="0088770D"/>
    <w:rsid w:val="00887EAA"/>
    <w:rsid w:val="00890E46"/>
    <w:rsid w:val="00892C28"/>
    <w:rsid w:val="00892C62"/>
    <w:rsid w:val="00892F43"/>
    <w:rsid w:val="008930DC"/>
    <w:rsid w:val="00893261"/>
    <w:rsid w:val="00894029"/>
    <w:rsid w:val="008942A9"/>
    <w:rsid w:val="0089446A"/>
    <w:rsid w:val="008950E5"/>
    <w:rsid w:val="00896401"/>
    <w:rsid w:val="008A16E8"/>
    <w:rsid w:val="008A25A8"/>
    <w:rsid w:val="008A2C19"/>
    <w:rsid w:val="008A651C"/>
    <w:rsid w:val="008A72FE"/>
    <w:rsid w:val="008A7486"/>
    <w:rsid w:val="008B0853"/>
    <w:rsid w:val="008B0BC5"/>
    <w:rsid w:val="008B11DE"/>
    <w:rsid w:val="008B1964"/>
    <w:rsid w:val="008B24CC"/>
    <w:rsid w:val="008B362D"/>
    <w:rsid w:val="008B376C"/>
    <w:rsid w:val="008B46C8"/>
    <w:rsid w:val="008B51DB"/>
    <w:rsid w:val="008B5ACA"/>
    <w:rsid w:val="008C0C0B"/>
    <w:rsid w:val="008C1990"/>
    <w:rsid w:val="008C1BA3"/>
    <w:rsid w:val="008C2C26"/>
    <w:rsid w:val="008C3480"/>
    <w:rsid w:val="008C77CF"/>
    <w:rsid w:val="008D257D"/>
    <w:rsid w:val="008D4013"/>
    <w:rsid w:val="008D40D9"/>
    <w:rsid w:val="008D57A5"/>
    <w:rsid w:val="008D5E54"/>
    <w:rsid w:val="008D75AD"/>
    <w:rsid w:val="008D75AF"/>
    <w:rsid w:val="008D7FFD"/>
    <w:rsid w:val="008E06DD"/>
    <w:rsid w:val="008E1168"/>
    <w:rsid w:val="008E15E5"/>
    <w:rsid w:val="008E1E89"/>
    <w:rsid w:val="008E45CD"/>
    <w:rsid w:val="008E5673"/>
    <w:rsid w:val="008E60D3"/>
    <w:rsid w:val="008E610A"/>
    <w:rsid w:val="008E7239"/>
    <w:rsid w:val="008E7FF1"/>
    <w:rsid w:val="008F064B"/>
    <w:rsid w:val="008F06F9"/>
    <w:rsid w:val="008F0B8C"/>
    <w:rsid w:val="008F167F"/>
    <w:rsid w:val="008F1D86"/>
    <w:rsid w:val="008F22A1"/>
    <w:rsid w:val="008F248E"/>
    <w:rsid w:val="008F283F"/>
    <w:rsid w:val="008F4267"/>
    <w:rsid w:val="008F4A07"/>
    <w:rsid w:val="008F60F3"/>
    <w:rsid w:val="008F69A2"/>
    <w:rsid w:val="008F6B7E"/>
    <w:rsid w:val="008F76CC"/>
    <w:rsid w:val="008F7C08"/>
    <w:rsid w:val="008F7E65"/>
    <w:rsid w:val="00900DC0"/>
    <w:rsid w:val="00902DAA"/>
    <w:rsid w:val="009039E2"/>
    <w:rsid w:val="00904D5B"/>
    <w:rsid w:val="00906123"/>
    <w:rsid w:val="00907AD1"/>
    <w:rsid w:val="00907EB1"/>
    <w:rsid w:val="009112AC"/>
    <w:rsid w:val="009116CE"/>
    <w:rsid w:val="009125EC"/>
    <w:rsid w:val="0091385D"/>
    <w:rsid w:val="00914549"/>
    <w:rsid w:val="00916FE1"/>
    <w:rsid w:val="009171B0"/>
    <w:rsid w:val="00917296"/>
    <w:rsid w:val="00917410"/>
    <w:rsid w:val="00917A9D"/>
    <w:rsid w:val="0092072E"/>
    <w:rsid w:val="009209AA"/>
    <w:rsid w:val="00921416"/>
    <w:rsid w:val="0092200B"/>
    <w:rsid w:val="009249AF"/>
    <w:rsid w:val="00924A38"/>
    <w:rsid w:val="009257FF"/>
    <w:rsid w:val="00926305"/>
    <w:rsid w:val="00926325"/>
    <w:rsid w:val="00926647"/>
    <w:rsid w:val="00926753"/>
    <w:rsid w:val="00930411"/>
    <w:rsid w:val="00930763"/>
    <w:rsid w:val="00931A1F"/>
    <w:rsid w:val="00931C39"/>
    <w:rsid w:val="009325C8"/>
    <w:rsid w:val="00932D71"/>
    <w:rsid w:val="00933C62"/>
    <w:rsid w:val="0093438C"/>
    <w:rsid w:val="00934AB3"/>
    <w:rsid w:val="00934DB9"/>
    <w:rsid w:val="00935991"/>
    <w:rsid w:val="00937520"/>
    <w:rsid w:val="00940E8B"/>
    <w:rsid w:val="00940EB2"/>
    <w:rsid w:val="009431FA"/>
    <w:rsid w:val="00943A2A"/>
    <w:rsid w:val="00943F28"/>
    <w:rsid w:val="00944E78"/>
    <w:rsid w:val="00946356"/>
    <w:rsid w:val="009506C9"/>
    <w:rsid w:val="009528C9"/>
    <w:rsid w:val="00952A57"/>
    <w:rsid w:val="0095346B"/>
    <w:rsid w:val="0095459D"/>
    <w:rsid w:val="009545BD"/>
    <w:rsid w:val="00954A34"/>
    <w:rsid w:val="00954CA8"/>
    <w:rsid w:val="0095512B"/>
    <w:rsid w:val="00955765"/>
    <w:rsid w:val="00955871"/>
    <w:rsid w:val="00955CF1"/>
    <w:rsid w:val="00955ED7"/>
    <w:rsid w:val="00957EDB"/>
    <w:rsid w:val="009605F4"/>
    <w:rsid w:val="00960AEB"/>
    <w:rsid w:val="009625D8"/>
    <w:rsid w:val="009630EC"/>
    <w:rsid w:val="00966D8B"/>
    <w:rsid w:val="0096701C"/>
    <w:rsid w:val="00970870"/>
    <w:rsid w:val="00971A26"/>
    <w:rsid w:val="00972208"/>
    <w:rsid w:val="0097298D"/>
    <w:rsid w:val="00972B28"/>
    <w:rsid w:val="00973AB9"/>
    <w:rsid w:val="00973BBF"/>
    <w:rsid w:val="009752C9"/>
    <w:rsid w:val="0097568C"/>
    <w:rsid w:val="00980356"/>
    <w:rsid w:val="00980C49"/>
    <w:rsid w:val="00980EF8"/>
    <w:rsid w:val="009824F9"/>
    <w:rsid w:val="00982BF0"/>
    <w:rsid w:val="00982F39"/>
    <w:rsid w:val="009837C3"/>
    <w:rsid w:val="00987E17"/>
    <w:rsid w:val="009919D4"/>
    <w:rsid w:val="00994066"/>
    <w:rsid w:val="00994C0B"/>
    <w:rsid w:val="00995A49"/>
    <w:rsid w:val="009A22E7"/>
    <w:rsid w:val="009A3680"/>
    <w:rsid w:val="009A36D9"/>
    <w:rsid w:val="009A3F19"/>
    <w:rsid w:val="009A544D"/>
    <w:rsid w:val="009A568F"/>
    <w:rsid w:val="009A7120"/>
    <w:rsid w:val="009A7C60"/>
    <w:rsid w:val="009B120A"/>
    <w:rsid w:val="009B15F8"/>
    <w:rsid w:val="009B3AAD"/>
    <w:rsid w:val="009B3ABF"/>
    <w:rsid w:val="009B4201"/>
    <w:rsid w:val="009B4492"/>
    <w:rsid w:val="009B5B50"/>
    <w:rsid w:val="009B754E"/>
    <w:rsid w:val="009C0318"/>
    <w:rsid w:val="009C1A5D"/>
    <w:rsid w:val="009C1C60"/>
    <w:rsid w:val="009C1CEA"/>
    <w:rsid w:val="009C3253"/>
    <w:rsid w:val="009C3DF3"/>
    <w:rsid w:val="009C4201"/>
    <w:rsid w:val="009C47EB"/>
    <w:rsid w:val="009C4CBE"/>
    <w:rsid w:val="009C6640"/>
    <w:rsid w:val="009D1010"/>
    <w:rsid w:val="009D1230"/>
    <w:rsid w:val="009D1347"/>
    <w:rsid w:val="009D244E"/>
    <w:rsid w:val="009D4DC3"/>
    <w:rsid w:val="009D5634"/>
    <w:rsid w:val="009D651C"/>
    <w:rsid w:val="009D6D26"/>
    <w:rsid w:val="009D7F70"/>
    <w:rsid w:val="009E019C"/>
    <w:rsid w:val="009E01F6"/>
    <w:rsid w:val="009E20A0"/>
    <w:rsid w:val="009E2259"/>
    <w:rsid w:val="009E2F74"/>
    <w:rsid w:val="009E3477"/>
    <w:rsid w:val="009E46BF"/>
    <w:rsid w:val="009E63DC"/>
    <w:rsid w:val="009E6CF4"/>
    <w:rsid w:val="009E707B"/>
    <w:rsid w:val="009E7462"/>
    <w:rsid w:val="009F0725"/>
    <w:rsid w:val="009F0E6A"/>
    <w:rsid w:val="009F3667"/>
    <w:rsid w:val="009F4CB0"/>
    <w:rsid w:val="009F54E9"/>
    <w:rsid w:val="009F6AD0"/>
    <w:rsid w:val="00A00457"/>
    <w:rsid w:val="00A01AA1"/>
    <w:rsid w:val="00A01AE6"/>
    <w:rsid w:val="00A035F2"/>
    <w:rsid w:val="00A03ABC"/>
    <w:rsid w:val="00A03DD9"/>
    <w:rsid w:val="00A04D33"/>
    <w:rsid w:val="00A05FE0"/>
    <w:rsid w:val="00A0615B"/>
    <w:rsid w:val="00A07CEC"/>
    <w:rsid w:val="00A10532"/>
    <w:rsid w:val="00A10BC1"/>
    <w:rsid w:val="00A120B6"/>
    <w:rsid w:val="00A14A86"/>
    <w:rsid w:val="00A16154"/>
    <w:rsid w:val="00A16DAA"/>
    <w:rsid w:val="00A17C26"/>
    <w:rsid w:val="00A2074B"/>
    <w:rsid w:val="00A2228D"/>
    <w:rsid w:val="00A230D9"/>
    <w:rsid w:val="00A23988"/>
    <w:rsid w:val="00A24DBF"/>
    <w:rsid w:val="00A252E6"/>
    <w:rsid w:val="00A2614C"/>
    <w:rsid w:val="00A330F2"/>
    <w:rsid w:val="00A33F7B"/>
    <w:rsid w:val="00A34244"/>
    <w:rsid w:val="00A34C08"/>
    <w:rsid w:val="00A34C0C"/>
    <w:rsid w:val="00A34D7A"/>
    <w:rsid w:val="00A35172"/>
    <w:rsid w:val="00A3571B"/>
    <w:rsid w:val="00A378F3"/>
    <w:rsid w:val="00A4000E"/>
    <w:rsid w:val="00A404A8"/>
    <w:rsid w:val="00A4265F"/>
    <w:rsid w:val="00A42E35"/>
    <w:rsid w:val="00A44AA4"/>
    <w:rsid w:val="00A45298"/>
    <w:rsid w:val="00A45E24"/>
    <w:rsid w:val="00A45F5D"/>
    <w:rsid w:val="00A46FCA"/>
    <w:rsid w:val="00A5351B"/>
    <w:rsid w:val="00A54B85"/>
    <w:rsid w:val="00A5572B"/>
    <w:rsid w:val="00A55893"/>
    <w:rsid w:val="00A56FF2"/>
    <w:rsid w:val="00A571D3"/>
    <w:rsid w:val="00A573F4"/>
    <w:rsid w:val="00A62DD0"/>
    <w:rsid w:val="00A63302"/>
    <w:rsid w:val="00A63830"/>
    <w:rsid w:val="00A65EE0"/>
    <w:rsid w:val="00A6619E"/>
    <w:rsid w:val="00A676BA"/>
    <w:rsid w:val="00A70C44"/>
    <w:rsid w:val="00A72AD1"/>
    <w:rsid w:val="00A737AA"/>
    <w:rsid w:val="00A746C4"/>
    <w:rsid w:val="00A7481B"/>
    <w:rsid w:val="00A76E2B"/>
    <w:rsid w:val="00A7725A"/>
    <w:rsid w:val="00A77783"/>
    <w:rsid w:val="00A80667"/>
    <w:rsid w:val="00A819E8"/>
    <w:rsid w:val="00A82E2F"/>
    <w:rsid w:val="00A84111"/>
    <w:rsid w:val="00A87144"/>
    <w:rsid w:val="00A93187"/>
    <w:rsid w:val="00A9389C"/>
    <w:rsid w:val="00A94E7F"/>
    <w:rsid w:val="00A96281"/>
    <w:rsid w:val="00A97EB2"/>
    <w:rsid w:val="00A97F16"/>
    <w:rsid w:val="00AA027A"/>
    <w:rsid w:val="00AA0AC8"/>
    <w:rsid w:val="00AA4D3A"/>
    <w:rsid w:val="00AA4F58"/>
    <w:rsid w:val="00AA63DA"/>
    <w:rsid w:val="00AB129B"/>
    <w:rsid w:val="00AB1779"/>
    <w:rsid w:val="00AB28D3"/>
    <w:rsid w:val="00AB2C56"/>
    <w:rsid w:val="00AB6A1F"/>
    <w:rsid w:val="00AB6AD5"/>
    <w:rsid w:val="00AB7EB0"/>
    <w:rsid w:val="00AC48A8"/>
    <w:rsid w:val="00AC574C"/>
    <w:rsid w:val="00AC5EC0"/>
    <w:rsid w:val="00AC68EA"/>
    <w:rsid w:val="00AC7EA0"/>
    <w:rsid w:val="00AD0F82"/>
    <w:rsid w:val="00AD1B89"/>
    <w:rsid w:val="00AD205E"/>
    <w:rsid w:val="00AD38D3"/>
    <w:rsid w:val="00AD5041"/>
    <w:rsid w:val="00AE03B7"/>
    <w:rsid w:val="00AE256B"/>
    <w:rsid w:val="00AE2714"/>
    <w:rsid w:val="00AE27FD"/>
    <w:rsid w:val="00AE2853"/>
    <w:rsid w:val="00AE4EBE"/>
    <w:rsid w:val="00AE6101"/>
    <w:rsid w:val="00AF035D"/>
    <w:rsid w:val="00AF045E"/>
    <w:rsid w:val="00AF1178"/>
    <w:rsid w:val="00AF2CA8"/>
    <w:rsid w:val="00AF385C"/>
    <w:rsid w:val="00AF4365"/>
    <w:rsid w:val="00AF5537"/>
    <w:rsid w:val="00AF63E7"/>
    <w:rsid w:val="00AF68EE"/>
    <w:rsid w:val="00AF73EE"/>
    <w:rsid w:val="00AF7FD0"/>
    <w:rsid w:val="00B007D9"/>
    <w:rsid w:val="00B01718"/>
    <w:rsid w:val="00B017CC"/>
    <w:rsid w:val="00B0313A"/>
    <w:rsid w:val="00B03314"/>
    <w:rsid w:val="00B03F8A"/>
    <w:rsid w:val="00B053A6"/>
    <w:rsid w:val="00B059F7"/>
    <w:rsid w:val="00B05A96"/>
    <w:rsid w:val="00B06365"/>
    <w:rsid w:val="00B06A04"/>
    <w:rsid w:val="00B078CA"/>
    <w:rsid w:val="00B07985"/>
    <w:rsid w:val="00B07CC4"/>
    <w:rsid w:val="00B102B9"/>
    <w:rsid w:val="00B11BB0"/>
    <w:rsid w:val="00B12487"/>
    <w:rsid w:val="00B12DAC"/>
    <w:rsid w:val="00B1303B"/>
    <w:rsid w:val="00B14860"/>
    <w:rsid w:val="00B17480"/>
    <w:rsid w:val="00B178AD"/>
    <w:rsid w:val="00B17E1D"/>
    <w:rsid w:val="00B20AC2"/>
    <w:rsid w:val="00B21992"/>
    <w:rsid w:val="00B21A0B"/>
    <w:rsid w:val="00B21AC7"/>
    <w:rsid w:val="00B21BFC"/>
    <w:rsid w:val="00B2443C"/>
    <w:rsid w:val="00B261E4"/>
    <w:rsid w:val="00B26A4B"/>
    <w:rsid w:val="00B27499"/>
    <w:rsid w:val="00B27656"/>
    <w:rsid w:val="00B2787F"/>
    <w:rsid w:val="00B33358"/>
    <w:rsid w:val="00B35C05"/>
    <w:rsid w:val="00B360AF"/>
    <w:rsid w:val="00B360C6"/>
    <w:rsid w:val="00B360FC"/>
    <w:rsid w:val="00B36B38"/>
    <w:rsid w:val="00B36D84"/>
    <w:rsid w:val="00B37AE9"/>
    <w:rsid w:val="00B37EC3"/>
    <w:rsid w:val="00B400A2"/>
    <w:rsid w:val="00B41F4F"/>
    <w:rsid w:val="00B446AC"/>
    <w:rsid w:val="00B44B48"/>
    <w:rsid w:val="00B46150"/>
    <w:rsid w:val="00B469BF"/>
    <w:rsid w:val="00B46DBB"/>
    <w:rsid w:val="00B475BC"/>
    <w:rsid w:val="00B50489"/>
    <w:rsid w:val="00B5141E"/>
    <w:rsid w:val="00B51B8E"/>
    <w:rsid w:val="00B52DA3"/>
    <w:rsid w:val="00B52EED"/>
    <w:rsid w:val="00B53979"/>
    <w:rsid w:val="00B551C9"/>
    <w:rsid w:val="00B5588D"/>
    <w:rsid w:val="00B558E6"/>
    <w:rsid w:val="00B5631A"/>
    <w:rsid w:val="00B56867"/>
    <w:rsid w:val="00B5753E"/>
    <w:rsid w:val="00B57C89"/>
    <w:rsid w:val="00B601D4"/>
    <w:rsid w:val="00B606D2"/>
    <w:rsid w:val="00B629DB"/>
    <w:rsid w:val="00B62A69"/>
    <w:rsid w:val="00B64735"/>
    <w:rsid w:val="00B65B08"/>
    <w:rsid w:val="00B65E2A"/>
    <w:rsid w:val="00B66A34"/>
    <w:rsid w:val="00B71969"/>
    <w:rsid w:val="00B72D72"/>
    <w:rsid w:val="00B734FE"/>
    <w:rsid w:val="00B74B45"/>
    <w:rsid w:val="00B80B33"/>
    <w:rsid w:val="00B82152"/>
    <w:rsid w:val="00B8271A"/>
    <w:rsid w:val="00B8293B"/>
    <w:rsid w:val="00B830B4"/>
    <w:rsid w:val="00B8365F"/>
    <w:rsid w:val="00B83E21"/>
    <w:rsid w:val="00B83E24"/>
    <w:rsid w:val="00B84472"/>
    <w:rsid w:val="00B84EA1"/>
    <w:rsid w:val="00B873CE"/>
    <w:rsid w:val="00B90018"/>
    <w:rsid w:val="00B91876"/>
    <w:rsid w:val="00B91FC3"/>
    <w:rsid w:val="00B92C86"/>
    <w:rsid w:val="00B94CEE"/>
    <w:rsid w:val="00B9726D"/>
    <w:rsid w:val="00BA005E"/>
    <w:rsid w:val="00BA0591"/>
    <w:rsid w:val="00BA202C"/>
    <w:rsid w:val="00BA2367"/>
    <w:rsid w:val="00BA2AD0"/>
    <w:rsid w:val="00BA30EF"/>
    <w:rsid w:val="00BA4436"/>
    <w:rsid w:val="00BA4B9C"/>
    <w:rsid w:val="00BA4E0D"/>
    <w:rsid w:val="00BA4EEC"/>
    <w:rsid w:val="00BA6397"/>
    <w:rsid w:val="00BA6610"/>
    <w:rsid w:val="00BB1469"/>
    <w:rsid w:val="00BB343D"/>
    <w:rsid w:val="00BB4D65"/>
    <w:rsid w:val="00BB504E"/>
    <w:rsid w:val="00BB5B20"/>
    <w:rsid w:val="00BC10E6"/>
    <w:rsid w:val="00BC154C"/>
    <w:rsid w:val="00BC29AF"/>
    <w:rsid w:val="00BC36F0"/>
    <w:rsid w:val="00BC3ACF"/>
    <w:rsid w:val="00BC3C90"/>
    <w:rsid w:val="00BC5F60"/>
    <w:rsid w:val="00BD014C"/>
    <w:rsid w:val="00BD0BA7"/>
    <w:rsid w:val="00BD137C"/>
    <w:rsid w:val="00BD1972"/>
    <w:rsid w:val="00BD25AA"/>
    <w:rsid w:val="00BD291C"/>
    <w:rsid w:val="00BD3751"/>
    <w:rsid w:val="00BD4612"/>
    <w:rsid w:val="00BD51AC"/>
    <w:rsid w:val="00BD6CBD"/>
    <w:rsid w:val="00BD72D4"/>
    <w:rsid w:val="00BE0D4B"/>
    <w:rsid w:val="00BE1144"/>
    <w:rsid w:val="00BE2ED0"/>
    <w:rsid w:val="00BE3CDE"/>
    <w:rsid w:val="00BE3DFD"/>
    <w:rsid w:val="00BE43E7"/>
    <w:rsid w:val="00BE52E5"/>
    <w:rsid w:val="00BE7DFA"/>
    <w:rsid w:val="00BF40F7"/>
    <w:rsid w:val="00BF49C2"/>
    <w:rsid w:val="00BF7E6F"/>
    <w:rsid w:val="00C00639"/>
    <w:rsid w:val="00C01554"/>
    <w:rsid w:val="00C01AB5"/>
    <w:rsid w:val="00C0252F"/>
    <w:rsid w:val="00C02D09"/>
    <w:rsid w:val="00C0427D"/>
    <w:rsid w:val="00C0474A"/>
    <w:rsid w:val="00C0676F"/>
    <w:rsid w:val="00C0739D"/>
    <w:rsid w:val="00C07574"/>
    <w:rsid w:val="00C11160"/>
    <w:rsid w:val="00C12506"/>
    <w:rsid w:val="00C12CFC"/>
    <w:rsid w:val="00C12D37"/>
    <w:rsid w:val="00C13196"/>
    <w:rsid w:val="00C134D2"/>
    <w:rsid w:val="00C13F3D"/>
    <w:rsid w:val="00C151C6"/>
    <w:rsid w:val="00C15D5D"/>
    <w:rsid w:val="00C16550"/>
    <w:rsid w:val="00C16ED9"/>
    <w:rsid w:val="00C17306"/>
    <w:rsid w:val="00C17408"/>
    <w:rsid w:val="00C20CEA"/>
    <w:rsid w:val="00C21254"/>
    <w:rsid w:val="00C21D13"/>
    <w:rsid w:val="00C2258B"/>
    <w:rsid w:val="00C23FFA"/>
    <w:rsid w:val="00C250E6"/>
    <w:rsid w:val="00C25629"/>
    <w:rsid w:val="00C26C59"/>
    <w:rsid w:val="00C26D6F"/>
    <w:rsid w:val="00C27688"/>
    <w:rsid w:val="00C30290"/>
    <w:rsid w:val="00C307C6"/>
    <w:rsid w:val="00C308E0"/>
    <w:rsid w:val="00C31B11"/>
    <w:rsid w:val="00C31E52"/>
    <w:rsid w:val="00C32980"/>
    <w:rsid w:val="00C32E0D"/>
    <w:rsid w:val="00C3670F"/>
    <w:rsid w:val="00C36BCF"/>
    <w:rsid w:val="00C37672"/>
    <w:rsid w:val="00C40E39"/>
    <w:rsid w:val="00C42442"/>
    <w:rsid w:val="00C431A8"/>
    <w:rsid w:val="00C43BC9"/>
    <w:rsid w:val="00C44578"/>
    <w:rsid w:val="00C44D3B"/>
    <w:rsid w:val="00C45059"/>
    <w:rsid w:val="00C460AF"/>
    <w:rsid w:val="00C46BAE"/>
    <w:rsid w:val="00C5024C"/>
    <w:rsid w:val="00C502C3"/>
    <w:rsid w:val="00C52835"/>
    <w:rsid w:val="00C542FC"/>
    <w:rsid w:val="00C548A7"/>
    <w:rsid w:val="00C5517D"/>
    <w:rsid w:val="00C556CF"/>
    <w:rsid w:val="00C570AC"/>
    <w:rsid w:val="00C6137A"/>
    <w:rsid w:val="00C61AAE"/>
    <w:rsid w:val="00C6277A"/>
    <w:rsid w:val="00C63510"/>
    <w:rsid w:val="00C63725"/>
    <w:rsid w:val="00C63D45"/>
    <w:rsid w:val="00C6431E"/>
    <w:rsid w:val="00C64D10"/>
    <w:rsid w:val="00C651B6"/>
    <w:rsid w:val="00C65F94"/>
    <w:rsid w:val="00C6698B"/>
    <w:rsid w:val="00C66EF1"/>
    <w:rsid w:val="00C70C3A"/>
    <w:rsid w:val="00C712CE"/>
    <w:rsid w:val="00C71B65"/>
    <w:rsid w:val="00C720DF"/>
    <w:rsid w:val="00C726C1"/>
    <w:rsid w:val="00C72FCA"/>
    <w:rsid w:val="00C73C03"/>
    <w:rsid w:val="00C73D12"/>
    <w:rsid w:val="00C7461E"/>
    <w:rsid w:val="00C7473A"/>
    <w:rsid w:val="00C7480C"/>
    <w:rsid w:val="00C7554F"/>
    <w:rsid w:val="00C7610C"/>
    <w:rsid w:val="00C76A9A"/>
    <w:rsid w:val="00C801A6"/>
    <w:rsid w:val="00C82FC0"/>
    <w:rsid w:val="00C8376F"/>
    <w:rsid w:val="00C83B3E"/>
    <w:rsid w:val="00C842D7"/>
    <w:rsid w:val="00C9022E"/>
    <w:rsid w:val="00C9177A"/>
    <w:rsid w:val="00C950E3"/>
    <w:rsid w:val="00C952C0"/>
    <w:rsid w:val="00C953DE"/>
    <w:rsid w:val="00C9579A"/>
    <w:rsid w:val="00C96119"/>
    <w:rsid w:val="00C97FED"/>
    <w:rsid w:val="00CA01AE"/>
    <w:rsid w:val="00CA0BA0"/>
    <w:rsid w:val="00CA2234"/>
    <w:rsid w:val="00CA37DD"/>
    <w:rsid w:val="00CA4B64"/>
    <w:rsid w:val="00CA5760"/>
    <w:rsid w:val="00CA57AB"/>
    <w:rsid w:val="00CA589E"/>
    <w:rsid w:val="00CA5D1E"/>
    <w:rsid w:val="00CA6F7B"/>
    <w:rsid w:val="00CA714A"/>
    <w:rsid w:val="00CA74BC"/>
    <w:rsid w:val="00CB3DC3"/>
    <w:rsid w:val="00CB4185"/>
    <w:rsid w:val="00CB6A3B"/>
    <w:rsid w:val="00CC0909"/>
    <w:rsid w:val="00CC1A0A"/>
    <w:rsid w:val="00CC3077"/>
    <w:rsid w:val="00CC3B5D"/>
    <w:rsid w:val="00CC3EFB"/>
    <w:rsid w:val="00CC3F1C"/>
    <w:rsid w:val="00CC788D"/>
    <w:rsid w:val="00CD2142"/>
    <w:rsid w:val="00CD22E1"/>
    <w:rsid w:val="00CD3057"/>
    <w:rsid w:val="00CD3BFC"/>
    <w:rsid w:val="00CD4A8D"/>
    <w:rsid w:val="00CD4CCA"/>
    <w:rsid w:val="00CD51E5"/>
    <w:rsid w:val="00CD6FF8"/>
    <w:rsid w:val="00CD76D0"/>
    <w:rsid w:val="00CE0B9A"/>
    <w:rsid w:val="00CE273D"/>
    <w:rsid w:val="00CE328E"/>
    <w:rsid w:val="00CE4E31"/>
    <w:rsid w:val="00CE4E4C"/>
    <w:rsid w:val="00CE51DE"/>
    <w:rsid w:val="00CE5A14"/>
    <w:rsid w:val="00CE5BD4"/>
    <w:rsid w:val="00CE7823"/>
    <w:rsid w:val="00CE7A05"/>
    <w:rsid w:val="00CF074F"/>
    <w:rsid w:val="00CF1F91"/>
    <w:rsid w:val="00CF23AA"/>
    <w:rsid w:val="00CF45F5"/>
    <w:rsid w:val="00CF5872"/>
    <w:rsid w:val="00CF596D"/>
    <w:rsid w:val="00CF5EB7"/>
    <w:rsid w:val="00CF606D"/>
    <w:rsid w:val="00CF7287"/>
    <w:rsid w:val="00D0016A"/>
    <w:rsid w:val="00D0175D"/>
    <w:rsid w:val="00D03A34"/>
    <w:rsid w:val="00D03AB5"/>
    <w:rsid w:val="00D067CE"/>
    <w:rsid w:val="00D06F6C"/>
    <w:rsid w:val="00D105BE"/>
    <w:rsid w:val="00D10694"/>
    <w:rsid w:val="00D1146E"/>
    <w:rsid w:val="00D12874"/>
    <w:rsid w:val="00D13868"/>
    <w:rsid w:val="00D13CDB"/>
    <w:rsid w:val="00D13E4C"/>
    <w:rsid w:val="00D14465"/>
    <w:rsid w:val="00D16341"/>
    <w:rsid w:val="00D17119"/>
    <w:rsid w:val="00D173B4"/>
    <w:rsid w:val="00D176F7"/>
    <w:rsid w:val="00D177E6"/>
    <w:rsid w:val="00D2084C"/>
    <w:rsid w:val="00D21113"/>
    <w:rsid w:val="00D225DE"/>
    <w:rsid w:val="00D22B0C"/>
    <w:rsid w:val="00D242B0"/>
    <w:rsid w:val="00D2451A"/>
    <w:rsid w:val="00D2490D"/>
    <w:rsid w:val="00D2494A"/>
    <w:rsid w:val="00D251DA"/>
    <w:rsid w:val="00D263D8"/>
    <w:rsid w:val="00D26CBE"/>
    <w:rsid w:val="00D27577"/>
    <w:rsid w:val="00D2774D"/>
    <w:rsid w:val="00D31221"/>
    <w:rsid w:val="00D31759"/>
    <w:rsid w:val="00D32EEC"/>
    <w:rsid w:val="00D339A1"/>
    <w:rsid w:val="00D33EE5"/>
    <w:rsid w:val="00D34BC5"/>
    <w:rsid w:val="00D372A1"/>
    <w:rsid w:val="00D37CC6"/>
    <w:rsid w:val="00D40C77"/>
    <w:rsid w:val="00D41301"/>
    <w:rsid w:val="00D44855"/>
    <w:rsid w:val="00D453C1"/>
    <w:rsid w:val="00D46134"/>
    <w:rsid w:val="00D46345"/>
    <w:rsid w:val="00D46757"/>
    <w:rsid w:val="00D46CC6"/>
    <w:rsid w:val="00D46E58"/>
    <w:rsid w:val="00D47C48"/>
    <w:rsid w:val="00D501B2"/>
    <w:rsid w:val="00D502B2"/>
    <w:rsid w:val="00D52D7A"/>
    <w:rsid w:val="00D56869"/>
    <w:rsid w:val="00D56F18"/>
    <w:rsid w:val="00D57624"/>
    <w:rsid w:val="00D577CC"/>
    <w:rsid w:val="00D65E46"/>
    <w:rsid w:val="00D70C75"/>
    <w:rsid w:val="00D72BB2"/>
    <w:rsid w:val="00D73DAC"/>
    <w:rsid w:val="00D73EB0"/>
    <w:rsid w:val="00D76D0F"/>
    <w:rsid w:val="00D7795F"/>
    <w:rsid w:val="00D77CAC"/>
    <w:rsid w:val="00D8034B"/>
    <w:rsid w:val="00D80B2D"/>
    <w:rsid w:val="00D80D03"/>
    <w:rsid w:val="00D80EF5"/>
    <w:rsid w:val="00D8149E"/>
    <w:rsid w:val="00D8200A"/>
    <w:rsid w:val="00D8312F"/>
    <w:rsid w:val="00D832A3"/>
    <w:rsid w:val="00D912A3"/>
    <w:rsid w:val="00D92267"/>
    <w:rsid w:val="00D9289E"/>
    <w:rsid w:val="00D92DFB"/>
    <w:rsid w:val="00D95A5F"/>
    <w:rsid w:val="00D969DF"/>
    <w:rsid w:val="00D96A8D"/>
    <w:rsid w:val="00DA15F4"/>
    <w:rsid w:val="00DA1749"/>
    <w:rsid w:val="00DA33A2"/>
    <w:rsid w:val="00DA4AF8"/>
    <w:rsid w:val="00DA63D8"/>
    <w:rsid w:val="00DA7294"/>
    <w:rsid w:val="00DA7AAE"/>
    <w:rsid w:val="00DB1B87"/>
    <w:rsid w:val="00DB231B"/>
    <w:rsid w:val="00DB33FE"/>
    <w:rsid w:val="00DB6121"/>
    <w:rsid w:val="00DB65E0"/>
    <w:rsid w:val="00DB69EC"/>
    <w:rsid w:val="00DB6EB4"/>
    <w:rsid w:val="00DB76F4"/>
    <w:rsid w:val="00DC16CC"/>
    <w:rsid w:val="00DC1826"/>
    <w:rsid w:val="00DC1FC5"/>
    <w:rsid w:val="00DC29D8"/>
    <w:rsid w:val="00DC2A03"/>
    <w:rsid w:val="00DC4B89"/>
    <w:rsid w:val="00DC5157"/>
    <w:rsid w:val="00DC6017"/>
    <w:rsid w:val="00DC7041"/>
    <w:rsid w:val="00DD08CD"/>
    <w:rsid w:val="00DD1872"/>
    <w:rsid w:val="00DD332A"/>
    <w:rsid w:val="00DD3725"/>
    <w:rsid w:val="00DD3D09"/>
    <w:rsid w:val="00DD4FB8"/>
    <w:rsid w:val="00DD5361"/>
    <w:rsid w:val="00DD6587"/>
    <w:rsid w:val="00DD6D3E"/>
    <w:rsid w:val="00DD7AEE"/>
    <w:rsid w:val="00DE10BD"/>
    <w:rsid w:val="00DE2307"/>
    <w:rsid w:val="00DE289A"/>
    <w:rsid w:val="00DE40CC"/>
    <w:rsid w:val="00DE4F93"/>
    <w:rsid w:val="00DE57D5"/>
    <w:rsid w:val="00DF0D4E"/>
    <w:rsid w:val="00DF172A"/>
    <w:rsid w:val="00DF2299"/>
    <w:rsid w:val="00DF3572"/>
    <w:rsid w:val="00DF3611"/>
    <w:rsid w:val="00DF3ACF"/>
    <w:rsid w:val="00DF3EAD"/>
    <w:rsid w:val="00DF407A"/>
    <w:rsid w:val="00DF4304"/>
    <w:rsid w:val="00DF5268"/>
    <w:rsid w:val="00DF6372"/>
    <w:rsid w:val="00DF775D"/>
    <w:rsid w:val="00E00289"/>
    <w:rsid w:val="00E00365"/>
    <w:rsid w:val="00E00FD4"/>
    <w:rsid w:val="00E01666"/>
    <w:rsid w:val="00E01A99"/>
    <w:rsid w:val="00E01E82"/>
    <w:rsid w:val="00E022B2"/>
    <w:rsid w:val="00E02D41"/>
    <w:rsid w:val="00E03697"/>
    <w:rsid w:val="00E065BA"/>
    <w:rsid w:val="00E06AAE"/>
    <w:rsid w:val="00E06C07"/>
    <w:rsid w:val="00E07617"/>
    <w:rsid w:val="00E10A47"/>
    <w:rsid w:val="00E1190F"/>
    <w:rsid w:val="00E11FF3"/>
    <w:rsid w:val="00E133BD"/>
    <w:rsid w:val="00E166DD"/>
    <w:rsid w:val="00E2174D"/>
    <w:rsid w:val="00E23C61"/>
    <w:rsid w:val="00E2407A"/>
    <w:rsid w:val="00E256B5"/>
    <w:rsid w:val="00E27DC5"/>
    <w:rsid w:val="00E30D92"/>
    <w:rsid w:val="00E33047"/>
    <w:rsid w:val="00E3350D"/>
    <w:rsid w:val="00E341B7"/>
    <w:rsid w:val="00E34931"/>
    <w:rsid w:val="00E34ACE"/>
    <w:rsid w:val="00E34F1A"/>
    <w:rsid w:val="00E376F2"/>
    <w:rsid w:val="00E40370"/>
    <w:rsid w:val="00E41F2C"/>
    <w:rsid w:val="00E45C5C"/>
    <w:rsid w:val="00E462FB"/>
    <w:rsid w:val="00E47616"/>
    <w:rsid w:val="00E50C07"/>
    <w:rsid w:val="00E51C08"/>
    <w:rsid w:val="00E5337D"/>
    <w:rsid w:val="00E55B3A"/>
    <w:rsid w:val="00E55FC3"/>
    <w:rsid w:val="00E57844"/>
    <w:rsid w:val="00E57AA7"/>
    <w:rsid w:val="00E6015D"/>
    <w:rsid w:val="00E60813"/>
    <w:rsid w:val="00E614EB"/>
    <w:rsid w:val="00E6184B"/>
    <w:rsid w:val="00E61BEE"/>
    <w:rsid w:val="00E61C4A"/>
    <w:rsid w:val="00E638BF"/>
    <w:rsid w:val="00E63D2E"/>
    <w:rsid w:val="00E6431D"/>
    <w:rsid w:val="00E64881"/>
    <w:rsid w:val="00E66B57"/>
    <w:rsid w:val="00E66C83"/>
    <w:rsid w:val="00E710EE"/>
    <w:rsid w:val="00E716C6"/>
    <w:rsid w:val="00E72E45"/>
    <w:rsid w:val="00E73A1B"/>
    <w:rsid w:val="00E73AC0"/>
    <w:rsid w:val="00E757C8"/>
    <w:rsid w:val="00E76928"/>
    <w:rsid w:val="00E81A34"/>
    <w:rsid w:val="00E82754"/>
    <w:rsid w:val="00E833C5"/>
    <w:rsid w:val="00E84A64"/>
    <w:rsid w:val="00E858AE"/>
    <w:rsid w:val="00E869BD"/>
    <w:rsid w:val="00E871DC"/>
    <w:rsid w:val="00E90E9D"/>
    <w:rsid w:val="00E91C05"/>
    <w:rsid w:val="00E91DC2"/>
    <w:rsid w:val="00E95C7F"/>
    <w:rsid w:val="00E965FB"/>
    <w:rsid w:val="00E968ED"/>
    <w:rsid w:val="00E9704B"/>
    <w:rsid w:val="00EA28E5"/>
    <w:rsid w:val="00EA3DE7"/>
    <w:rsid w:val="00EA5E88"/>
    <w:rsid w:val="00EA6B2D"/>
    <w:rsid w:val="00EA74EB"/>
    <w:rsid w:val="00EA7D98"/>
    <w:rsid w:val="00EB137D"/>
    <w:rsid w:val="00EB143F"/>
    <w:rsid w:val="00EB1896"/>
    <w:rsid w:val="00EB3303"/>
    <w:rsid w:val="00EB3600"/>
    <w:rsid w:val="00EB3878"/>
    <w:rsid w:val="00EB51AE"/>
    <w:rsid w:val="00EB548A"/>
    <w:rsid w:val="00EB78B4"/>
    <w:rsid w:val="00EC14B2"/>
    <w:rsid w:val="00EC1BCF"/>
    <w:rsid w:val="00EC256E"/>
    <w:rsid w:val="00EC2868"/>
    <w:rsid w:val="00EC49E8"/>
    <w:rsid w:val="00EC51C1"/>
    <w:rsid w:val="00EC5502"/>
    <w:rsid w:val="00EC5B61"/>
    <w:rsid w:val="00EC62B2"/>
    <w:rsid w:val="00ED005C"/>
    <w:rsid w:val="00ED0B44"/>
    <w:rsid w:val="00ED1C06"/>
    <w:rsid w:val="00ED2420"/>
    <w:rsid w:val="00ED321E"/>
    <w:rsid w:val="00ED4E5C"/>
    <w:rsid w:val="00ED4F5D"/>
    <w:rsid w:val="00ED5520"/>
    <w:rsid w:val="00ED7224"/>
    <w:rsid w:val="00ED779D"/>
    <w:rsid w:val="00EE0D03"/>
    <w:rsid w:val="00EE330D"/>
    <w:rsid w:val="00EE3DA1"/>
    <w:rsid w:val="00EE6023"/>
    <w:rsid w:val="00EE678A"/>
    <w:rsid w:val="00EE78D3"/>
    <w:rsid w:val="00EF0D00"/>
    <w:rsid w:val="00EF1C71"/>
    <w:rsid w:val="00EF1D92"/>
    <w:rsid w:val="00EF3852"/>
    <w:rsid w:val="00EF4239"/>
    <w:rsid w:val="00EF48BA"/>
    <w:rsid w:val="00EF4995"/>
    <w:rsid w:val="00EF5016"/>
    <w:rsid w:val="00F015BF"/>
    <w:rsid w:val="00F0524E"/>
    <w:rsid w:val="00F119F1"/>
    <w:rsid w:val="00F11F7A"/>
    <w:rsid w:val="00F128E5"/>
    <w:rsid w:val="00F12F2D"/>
    <w:rsid w:val="00F13FDA"/>
    <w:rsid w:val="00F14B46"/>
    <w:rsid w:val="00F15D75"/>
    <w:rsid w:val="00F15F31"/>
    <w:rsid w:val="00F17060"/>
    <w:rsid w:val="00F17B33"/>
    <w:rsid w:val="00F203BC"/>
    <w:rsid w:val="00F2128A"/>
    <w:rsid w:val="00F214F0"/>
    <w:rsid w:val="00F21C41"/>
    <w:rsid w:val="00F22702"/>
    <w:rsid w:val="00F22A5A"/>
    <w:rsid w:val="00F23D31"/>
    <w:rsid w:val="00F241B5"/>
    <w:rsid w:val="00F24641"/>
    <w:rsid w:val="00F25A94"/>
    <w:rsid w:val="00F26431"/>
    <w:rsid w:val="00F27E30"/>
    <w:rsid w:val="00F30228"/>
    <w:rsid w:val="00F302E0"/>
    <w:rsid w:val="00F316BC"/>
    <w:rsid w:val="00F32428"/>
    <w:rsid w:val="00F32450"/>
    <w:rsid w:val="00F33CFF"/>
    <w:rsid w:val="00F35624"/>
    <w:rsid w:val="00F356C9"/>
    <w:rsid w:val="00F41762"/>
    <w:rsid w:val="00F42218"/>
    <w:rsid w:val="00F42304"/>
    <w:rsid w:val="00F43452"/>
    <w:rsid w:val="00F44648"/>
    <w:rsid w:val="00F452F6"/>
    <w:rsid w:val="00F4559C"/>
    <w:rsid w:val="00F468EE"/>
    <w:rsid w:val="00F51193"/>
    <w:rsid w:val="00F5252D"/>
    <w:rsid w:val="00F52DDE"/>
    <w:rsid w:val="00F53FDF"/>
    <w:rsid w:val="00F5473F"/>
    <w:rsid w:val="00F551F5"/>
    <w:rsid w:val="00F554C0"/>
    <w:rsid w:val="00F554F4"/>
    <w:rsid w:val="00F56091"/>
    <w:rsid w:val="00F56427"/>
    <w:rsid w:val="00F609C1"/>
    <w:rsid w:val="00F60E6C"/>
    <w:rsid w:val="00F623A6"/>
    <w:rsid w:val="00F63EC4"/>
    <w:rsid w:val="00F64AB9"/>
    <w:rsid w:val="00F65FBE"/>
    <w:rsid w:val="00F676F2"/>
    <w:rsid w:val="00F7071D"/>
    <w:rsid w:val="00F70F08"/>
    <w:rsid w:val="00F71A83"/>
    <w:rsid w:val="00F72724"/>
    <w:rsid w:val="00F73B59"/>
    <w:rsid w:val="00F74950"/>
    <w:rsid w:val="00F75C5E"/>
    <w:rsid w:val="00F77357"/>
    <w:rsid w:val="00F776BF"/>
    <w:rsid w:val="00F778FA"/>
    <w:rsid w:val="00F77E0C"/>
    <w:rsid w:val="00F82464"/>
    <w:rsid w:val="00F83182"/>
    <w:rsid w:val="00F8378D"/>
    <w:rsid w:val="00F83F27"/>
    <w:rsid w:val="00F87350"/>
    <w:rsid w:val="00F87818"/>
    <w:rsid w:val="00F90FD2"/>
    <w:rsid w:val="00F91B85"/>
    <w:rsid w:val="00F952EF"/>
    <w:rsid w:val="00F95CA1"/>
    <w:rsid w:val="00FA1955"/>
    <w:rsid w:val="00FA2BCE"/>
    <w:rsid w:val="00FA41BB"/>
    <w:rsid w:val="00FA50F8"/>
    <w:rsid w:val="00FA6219"/>
    <w:rsid w:val="00FA66DE"/>
    <w:rsid w:val="00FA7A22"/>
    <w:rsid w:val="00FB13D8"/>
    <w:rsid w:val="00FB2316"/>
    <w:rsid w:val="00FB381A"/>
    <w:rsid w:val="00FB446B"/>
    <w:rsid w:val="00FB54E9"/>
    <w:rsid w:val="00FB5842"/>
    <w:rsid w:val="00FB6122"/>
    <w:rsid w:val="00FC0CA3"/>
    <w:rsid w:val="00FC11C3"/>
    <w:rsid w:val="00FC1924"/>
    <w:rsid w:val="00FC242D"/>
    <w:rsid w:val="00FC2C51"/>
    <w:rsid w:val="00FC4963"/>
    <w:rsid w:val="00FC5016"/>
    <w:rsid w:val="00FC5F36"/>
    <w:rsid w:val="00FC64F7"/>
    <w:rsid w:val="00FC70B3"/>
    <w:rsid w:val="00FC73E4"/>
    <w:rsid w:val="00FC74F8"/>
    <w:rsid w:val="00FC7C66"/>
    <w:rsid w:val="00FD19FC"/>
    <w:rsid w:val="00FD2688"/>
    <w:rsid w:val="00FD4E1E"/>
    <w:rsid w:val="00FE0F38"/>
    <w:rsid w:val="00FE27FB"/>
    <w:rsid w:val="00FE2F72"/>
    <w:rsid w:val="00FE305F"/>
    <w:rsid w:val="00FE4F0D"/>
    <w:rsid w:val="00FE77D1"/>
    <w:rsid w:val="00FF0E5D"/>
    <w:rsid w:val="00FF4342"/>
    <w:rsid w:val="00FF5C5D"/>
    <w:rsid w:val="00FF6B49"/>
    <w:rsid w:val="00FF7082"/>
    <w:rsid w:val="00FF77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5572B"/>
    <w:pPr>
      <w:jc w:val="both"/>
    </w:pPr>
  </w:style>
  <w:style w:type="paragraph" w:styleId="berschrift1">
    <w:name w:val="heading 1"/>
    <w:basedOn w:val="Standard"/>
    <w:next w:val="Standard"/>
    <w:link w:val="berschrift1Zchn"/>
    <w:autoRedefine/>
    <w:uiPriority w:val="9"/>
    <w:qFormat/>
    <w:rsid w:val="00470BF1"/>
    <w:pPr>
      <w:keepNext/>
      <w:keepLines/>
      <w:pageBreakBefore/>
      <w:numPr>
        <w:numId w:val="1"/>
      </w:numPr>
      <w:spacing w:before="1200" w:after="0"/>
      <w:ind w:left="431" w:hanging="431"/>
      <w:outlineLvl w:val="0"/>
    </w:pPr>
    <w:rPr>
      <w:rFonts w:asciiTheme="majorHAnsi" w:eastAsiaTheme="majorEastAsia" w:hAnsiTheme="majorHAnsi" w:cstheme="majorBidi"/>
      <w:b/>
      <w:bCs/>
      <w:color w:val="365F91" w:themeColor="accent1" w:themeShade="BF"/>
      <w:sz w:val="36"/>
      <w:szCs w:val="28"/>
    </w:rPr>
  </w:style>
  <w:style w:type="paragraph" w:styleId="berschrift2">
    <w:name w:val="heading 2"/>
    <w:basedOn w:val="Standard"/>
    <w:next w:val="Standard"/>
    <w:link w:val="berschrift2Zchn"/>
    <w:uiPriority w:val="9"/>
    <w:unhideWhenUsed/>
    <w:qFormat/>
    <w:rsid w:val="00E06C07"/>
    <w:pPr>
      <w:keepNext/>
      <w:keepLines/>
      <w:numPr>
        <w:ilvl w:val="1"/>
        <w:numId w:val="1"/>
      </w:numPr>
      <w:spacing w:before="720" w:after="0"/>
      <w:ind w:left="578" w:hanging="578"/>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E06C07"/>
    <w:pPr>
      <w:keepNext/>
      <w:keepLines/>
      <w:numPr>
        <w:ilvl w:val="2"/>
        <w:numId w:val="1"/>
      </w:numPr>
      <w:spacing w:before="48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0504F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0504F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0504F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0504F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504F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504F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70BF1"/>
    <w:rPr>
      <w:rFonts w:asciiTheme="majorHAnsi" w:eastAsiaTheme="majorEastAsia" w:hAnsiTheme="majorHAnsi" w:cstheme="majorBidi"/>
      <w:b/>
      <w:bCs/>
      <w:color w:val="365F91" w:themeColor="accent1" w:themeShade="BF"/>
      <w:sz w:val="36"/>
      <w:szCs w:val="28"/>
    </w:rPr>
  </w:style>
  <w:style w:type="character" w:customStyle="1" w:styleId="berschrift2Zchn">
    <w:name w:val="Überschrift 2 Zchn"/>
    <w:basedOn w:val="Absatz-Standardschriftart"/>
    <w:link w:val="berschrift2"/>
    <w:uiPriority w:val="9"/>
    <w:rsid w:val="00E06C07"/>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E06C07"/>
    <w:rPr>
      <w:rFonts w:asciiTheme="majorHAnsi" w:eastAsiaTheme="majorEastAsia" w:hAnsiTheme="majorHAnsi" w:cstheme="majorBidi"/>
      <w:b/>
      <w:bCs/>
      <w:color w:val="4F81BD" w:themeColor="accent1"/>
    </w:rPr>
  </w:style>
  <w:style w:type="paragraph" w:styleId="Titel">
    <w:name w:val="Title"/>
    <w:basedOn w:val="Standard"/>
    <w:next w:val="Standard"/>
    <w:link w:val="TitelZchn"/>
    <w:uiPriority w:val="10"/>
    <w:qFormat/>
    <w:rsid w:val="00256BF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256BF1"/>
    <w:rPr>
      <w:rFonts w:asciiTheme="majorHAnsi" w:eastAsiaTheme="majorEastAsia" w:hAnsiTheme="majorHAnsi" w:cstheme="majorBidi"/>
      <w:color w:val="17365D" w:themeColor="text2" w:themeShade="BF"/>
      <w:spacing w:val="5"/>
      <w:kern w:val="28"/>
      <w:sz w:val="52"/>
      <w:szCs w:val="52"/>
    </w:rPr>
  </w:style>
  <w:style w:type="paragraph" w:styleId="KeinLeerraum">
    <w:name w:val="No Spacing"/>
    <w:link w:val="KeinLeerraumZchn"/>
    <w:uiPriority w:val="1"/>
    <w:qFormat/>
    <w:rsid w:val="00E256B5"/>
    <w:pPr>
      <w:spacing w:after="0" w:line="240" w:lineRule="auto"/>
    </w:pPr>
    <w:rPr>
      <w:rFonts w:eastAsiaTheme="minorEastAsia"/>
    </w:rPr>
  </w:style>
  <w:style w:type="character" w:customStyle="1" w:styleId="KeinLeerraumZchn">
    <w:name w:val="Kein Leerraum Zchn"/>
    <w:basedOn w:val="Absatz-Standardschriftart"/>
    <w:link w:val="KeinLeerraum"/>
    <w:uiPriority w:val="1"/>
    <w:rsid w:val="00E256B5"/>
    <w:rPr>
      <w:rFonts w:eastAsiaTheme="minorEastAsia"/>
    </w:rPr>
  </w:style>
  <w:style w:type="paragraph" w:styleId="Sprechblasentext">
    <w:name w:val="Balloon Text"/>
    <w:basedOn w:val="Standard"/>
    <w:link w:val="SprechblasentextZchn"/>
    <w:uiPriority w:val="99"/>
    <w:semiHidden/>
    <w:unhideWhenUsed/>
    <w:rsid w:val="00E256B5"/>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256B5"/>
    <w:rPr>
      <w:rFonts w:ascii="Tahoma" w:hAnsi="Tahoma" w:cs="Tahoma"/>
      <w:sz w:val="16"/>
      <w:szCs w:val="16"/>
    </w:rPr>
  </w:style>
  <w:style w:type="paragraph" w:styleId="Untertitel">
    <w:name w:val="Subtitle"/>
    <w:basedOn w:val="Standard"/>
    <w:next w:val="Standard"/>
    <w:link w:val="UntertitelZchn"/>
    <w:uiPriority w:val="11"/>
    <w:qFormat/>
    <w:rsid w:val="00E256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E256B5"/>
    <w:rPr>
      <w:rFonts w:asciiTheme="majorHAnsi" w:eastAsiaTheme="majorEastAsia" w:hAnsiTheme="majorHAnsi" w:cstheme="majorBidi"/>
      <w:i/>
      <w:iCs/>
      <w:color w:val="4F81BD" w:themeColor="accent1"/>
      <w:spacing w:val="15"/>
      <w:sz w:val="24"/>
      <w:szCs w:val="24"/>
    </w:rPr>
  </w:style>
  <w:style w:type="paragraph" w:styleId="Inhaltsverzeichnisberschrift">
    <w:name w:val="TOC Heading"/>
    <w:basedOn w:val="berschrift1"/>
    <w:next w:val="Standard"/>
    <w:uiPriority w:val="39"/>
    <w:semiHidden/>
    <w:unhideWhenUsed/>
    <w:qFormat/>
    <w:rsid w:val="00E60813"/>
    <w:pPr>
      <w:outlineLvl w:val="9"/>
    </w:pPr>
  </w:style>
  <w:style w:type="paragraph" w:styleId="Verzeichnis1">
    <w:name w:val="toc 1"/>
    <w:basedOn w:val="Standard"/>
    <w:next w:val="Standard"/>
    <w:autoRedefine/>
    <w:uiPriority w:val="39"/>
    <w:unhideWhenUsed/>
    <w:rsid w:val="00E60813"/>
    <w:pPr>
      <w:spacing w:after="100"/>
    </w:pPr>
  </w:style>
  <w:style w:type="paragraph" w:styleId="Verzeichnis2">
    <w:name w:val="toc 2"/>
    <w:basedOn w:val="Standard"/>
    <w:next w:val="Standard"/>
    <w:autoRedefine/>
    <w:uiPriority w:val="39"/>
    <w:unhideWhenUsed/>
    <w:rsid w:val="00E60813"/>
    <w:pPr>
      <w:spacing w:after="100"/>
      <w:ind w:left="220"/>
    </w:pPr>
  </w:style>
  <w:style w:type="paragraph" w:styleId="Verzeichnis3">
    <w:name w:val="toc 3"/>
    <w:basedOn w:val="Standard"/>
    <w:next w:val="Standard"/>
    <w:autoRedefine/>
    <w:uiPriority w:val="39"/>
    <w:unhideWhenUsed/>
    <w:rsid w:val="00E60813"/>
    <w:pPr>
      <w:spacing w:after="100"/>
      <w:ind w:left="440"/>
    </w:pPr>
  </w:style>
  <w:style w:type="character" w:styleId="Hyperlink">
    <w:name w:val="Hyperlink"/>
    <w:basedOn w:val="Absatz-Standardschriftart"/>
    <w:uiPriority w:val="99"/>
    <w:unhideWhenUsed/>
    <w:rsid w:val="00E60813"/>
    <w:rPr>
      <w:color w:val="0000FF" w:themeColor="hyperlink"/>
      <w:u w:val="single"/>
    </w:rPr>
  </w:style>
  <w:style w:type="paragraph" w:styleId="Literaturverzeichnis">
    <w:name w:val="Bibliography"/>
    <w:basedOn w:val="Standard"/>
    <w:next w:val="Standard"/>
    <w:uiPriority w:val="37"/>
    <w:unhideWhenUsed/>
    <w:rsid w:val="00D912A3"/>
  </w:style>
  <w:style w:type="paragraph" w:styleId="Funotentext">
    <w:name w:val="footnote text"/>
    <w:basedOn w:val="Standard"/>
    <w:link w:val="FunotentextZchn"/>
    <w:uiPriority w:val="99"/>
    <w:semiHidden/>
    <w:unhideWhenUsed/>
    <w:rsid w:val="00D912A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912A3"/>
    <w:rPr>
      <w:sz w:val="20"/>
      <w:szCs w:val="20"/>
    </w:rPr>
  </w:style>
  <w:style w:type="character" w:styleId="Funotenzeichen">
    <w:name w:val="footnote reference"/>
    <w:basedOn w:val="Absatz-Standardschriftart"/>
    <w:uiPriority w:val="99"/>
    <w:semiHidden/>
    <w:unhideWhenUsed/>
    <w:rsid w:val="00D912A3"/>
    <w:rPr>
      <w:vertAlign w:val="superscript"/>
    </w:rPr>
  </w:style>
  <w:style w:type="character" w:styleId="Hervorhebung">
    <w:name w:val="Emphasis"/>
    <w:basedOn w:val="Absatz-Standardschriftart"/>
    <w:uiPriority w:val="20"/>
    <w:qFormat/>
    <w:rsid w:val="008474A8"/>
    <w:rPr>
      <w:i/>
      <w:iCs/>
    </w:rPr>
  </w:style>
  <w:style w:type="paragraph" w:styleId="Listenabsatz">
    <w:name w:val="List Paragraph"/>
    <w:basedOn w:val="Standard"/>
    <w:link w:val="ListenabsatzZchn"/>
    <w:uiPriority w:val="34"/>
    <w:qFormat/>
    <w:rsid w:val="000504FB"/>
    <w:pPr>
      <w:ind w:left="720"/>
      <w:contextualSpacing/>
    </w:pPr>
  </w:style>
  <w:style w:type="character" w:styleId="Zeilennummer">
    <w:name w:val="line number"/>
    <w:basedOn w:val="Absatz-Standardschriftart"/>
    <w:uiPriority w:val="99"/>
    <w:semiHidden/>
    <w:unhideWhenUsed/>
    <w:rsid w:val="000504FB"/>
  </w:style>
  <w:style w:type="character" w:customStyle="1" w:styleId="berschrift4Zchn">
    <w:name w:val="Überschrift 4 Zchn"/>
    <w:basedOn w:val="Absatz-Standardschriftart"/>
    <w:link w:val="berschrift4"/>
    <w:uiPriority w:val="9"/>
    <w:semiHidden/>
    <w:rsid w:val="000504FB"/>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0504FB"/>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0504FB"/>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0504FB"/>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0504FB"/>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504FB"/>
    <w:rPr>
      <w:rFonts w:asciiTheme="majorHAnsi" w:eastAsiaTheme="majorEastAsia" w:hAnsiTheme="majorHAnsi" w:cstheme="majorBidi"/>
      <w:i/>
      <w:iCs/>
      <w:color w:val="404040" w:themeColor="text1" w:themeTint="BF"/>
      <w:sz w:val="20"/>
      <w:szCs w:val="20"/>
    </w:rPr>
  </w:style>
  <w:style w:type="paragraph" w:styleId="Zitat">
    <w:name w:val="Quote"/>
    <w:basedOn w:val="Standard"/>
    <w:next w:val="Standard"/>
    <w:link w:val="ZitatZchn"/>
    <w:uiPriority w:val="29"/>
    <w:qFormat/>
    <w:rsid w:val="00C460AF"/>
    <w:rPr>
      <w:i/>
      <w:iCs/>
      <w:color w:val="000000" w:themeColor="text1"/>
    </w:rPr>
  </w:style>
  <w:style w:type="character" w:customStyle="1" w:styleId="ZitatZchn">
    <w:name w:val="Zitat Zchn"/>
    <w:basedOn w:val="Absatz-Standardschriftart"/>
    <w:link w:val="Zitat"/>
    <w:uiPriority w:val="29"/>
    <w:rsid w:val="00C460AF"/>
    <w:rPr>
      <w:i/>
      <w:iCs/>
      <w:color w:val="000000" w:themeColor="text1"/>
    </w:rPr>
  </w:style>
  <w:style w:type="paragraph" w:styleId="Beschriftung">
    <w:name w:val="caption"/>
    <w:basedOn w:val="Standard"/>
    <w:next w:val="Standard"/>
    <w:uiPriority w:val="35"/>
    <w:unhideWhenUsed/>
    <w:qFormat/>
    <w:rsid w:val="00D56869"/>
    <w:pPr>
      <w:spacing w:line="240" w:lineRule="auto"/>
    </w:pPr>
    <w:rPr>
      <w:rFonts w:ascii="Calibri" w:hAnsi="Calibri"/>
      <w:bCs/>
      <w:i/>
      <w:sz w:val="20"/>
      <w:szCs w:val="18"/>
    </w:rPr>
  </w:style>
  <w:style w:type="paragraph" w:styleId="Kopfzeile">
    <w:name w:val="header"/>
    <w:basedOn w:val="Standard"/>
    <w:link w:val="KopfzeileZchn"/>
    <w:uiPriority w:val="99"/>
    <w:unhideWhenUsed/>
    <w:rsid w:val="00A72AD1"/>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A72AD1"/>
  </w:style>
  <w:style w:type="paragraph" w:styleId="Fuzeile">
    <w:name w:val="footer"/>
    <w:basedOn w:val="Standard"/>
    <w:link w:val="FuzeileZchn"/>
    <w:uiPriority w:val="99"/>
    <w:unhideWhenUsed/>
    <w:rsid w:val="00A72AD1"/>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A72AD1"/>
  </w:style>
  <w:style w:type="character" w:styleId="IntensiveHervorhebung">
    <w:name w:val="Intense Emphasis"/>
    <w:basedOn w:val="Absatz-Standardschriftart"/>
    <w:uiPriority w:val="21"/>
    <w:qFormat/>
    <w:rsid w:val="001F71FA"/>
    <w:rPr>
      <w:b/>
      <w:bCs/>
      <w:i/>
      <w:iCs/>
      <w:color w:val="4F81BD" w:themeColor="accent1"/>
    </w:rPr>
  </w:style>
  <w:style w:type="paragraph" w:customStyle="1" w:styleId="berschrift">
    <w:name w:val="Überschrift"/>
    <w:basedOn w:val="Listenabsatz"/>
    <w:link w:val="berschriftZchn"/>
    <w:qFormat/>
    <w:rsid w:val="004B03DD"/>
    <w:pPr>
      <w:numPr>
        <w:numId w:val="2"/>
      </w:numPr>
      <w:spacing w:line="240" w:lineRule="auto"/>
      <w:ind w:left="357" w:hanging="357"/>
    </w:pPr>
    <w:rPr>
      <w:rFonts w:asciiTheme="majorHAnsi" w:hAnsiTheme="majorHAnsi"/>
      <w:color w:val="4F81BD" w:themeColor="accent1"/>
      <w:sz w:val="24"/>
      <w:szCs w:val="24"/>
    </w:rPr>
  </w:style>
  <w:style w:type="character" w:customStyle="1" w:styleId="ListenabsatzZchn">
    <w:name w:val="Listenabsatz Zchn"/>
    <w:basedOn w:val="Absatz-Standardschriftart"/>
    <w:link w:val="Listenabsatz"/>
    <w:uiPriority w:val="34"/>
    <w:rsid w:val="00326CC5"/>
  </w:style>
  <w:style w:type="character" w:customStyle="1" w:styleId="berschriftZchn">
    <w:name w:val="Überschrift Zchn"/>
    <w:basedOn w:val="ListenabsatzZchn"/>
    <w:link w:val="berschrift"/>
    <w:rsid w:val="004B03DD"/>
    <w:rPr>
      <w:rFonts w:asciiTheme="majorHAnsi" w:hAnsiTheme="majorHAnsi"/>
      <w:color w:val="4F81BD" w:themeColor="accent1"/>
      <w:sz w:val="24"/>
      <w:szCs w:val="24"/>
    </w:rPr>
  </w:style>
  <w:style w:type="paragraph" w:customStyle="1" w:styleId="code">
    <w:name w:val="code"/>
    <w:link w:val="codeZchn"/>
    <w:qFormat/>
    <w:rsid w:val="00E968ED"/>
    <w:pPr>
      <w:spacing w:after="0" w:line="240" w:lineRule="auto"/>
    </w:pPr>
    <w:rPr>
      <w:rFonts w:ascii="Consolas" w:hAnsi="Consolas" w:cs="Consolas"/>
      <w:sz w:val="16"/>
      <w:szCs w:val="16"/>
    </w:rPr>
  </w:style>
  <w:style w:type="character" w:customStyle="1" w:styleId="codeZchn">
    <w:name w:val="code Zchn"/>
    <w:basedOn w:val="Absatz-Standardschriftart"/>
    <w:link w:val="code"/>
    <w:rsid w:val="00E968ED"/>
    <w:rPr>
      <w:rFonts w:ascii="Consolas" w:hAnsi="Consolas" w:cs="Consolas"/>
      <w:sz w:val="16"/>
      <w:szCs w:val="16"/>
    </w:rPr>
  </w:style>
  <w:style w:type="table" w:styleId="Tabellenraster">
    <w:name w:val="Table Grid"/>
    <w:basedOn w:val="NormaleTabelle"/>
    <w:uiPriority w:val="59"/>
    <w:rsid w:val="00BA2A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chattierung">
    <w:name w:val="Light Shading"/>
    <w:basedOn w:val="NormaleTabelle"/>
    <w:uiPriority w:val="60"/>
    <w:rsid w:val="00D26CB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tzhaltertext">
    <w:name w:val="Placeholder Text"/>
    <w:basedOn w:val="Absatz-Standardschriftart"/>
    <w:uiPriority w:val="99"/>
    <w:semiHidden/>
    <w:rsid w:val="00341755"/>
    <w:rPr>
      <w:color w:val="808080"/>
    </w:rPr>
  </w:style>
  <w:style w:type="character" w:styleId="Kommentarzeichen">
    <w:name w:val="annotation reference"/>
    <w:basedOn w:val="Absatz-Standardschriftart"/>
    <w:uiPriority w:val="99"/>
    <w:semiHidden/>
    <w:unhideWhenUsed/>
    <w:rsid w:val="009A22E7"/>
    <w:rPr>
      <w:sz w:val="16"/>
      <w:szCs w:val="16"/>
    </w:rPr>
  </w:style>
  <w:style w:type="paragraph" w:styleId="Kommentartext">
    <w:name w:val="annotation text"/>
    <w:basedOn w:val="Standard"/>
    <w:link w:val="KommentartextZchn"/>
    <w:uiPriority w:val="99"/>
    <w:semiHidden/>
    <w:unhideWhenUsed/>
    <w:rsid w:val="009A22E7"/>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A22E7"/>
    <w:rPr>
      <w:sz w:val="20"/>
      <w:szCs w:val="20"/>
    </w:rPr>
  </w:style>
  <w:style w:type="paragraph" w:styleId="Kommentarthema">
    <w:name w:val="annotation subject"/>
    <w:basedOn w:val="Kommentartext"/>
    <w:next w:val="Kommentartext"/>
    <w:link w:val="KommentarthemaZchn"/>
    <w:uiPriority w:val="99"/>
    <w:semiHidden/>
    <w:unhideWhenUsed/>
    <w:rsid w:val="009A22E7"/>
    <w:rPr>
      <w:b/>
      <w:bCs/>
    </w:rPr>
  </w:style>
  <w:style w:type="character" w:customStyle="1" w:styleId="KommentarthemaZchn">
    <w:name w:val="Kommentarthema Zchn"/>
    <w:basedOn w:val="KommentartextZchn"/>
    <w:link w:val="Kommentarthema"/>
    <w:uiPriority w:val="99"/>
    <w:semiHidden/>
    <w:rsid w:val="009A22E7"/>
    <w:rPr>
      <w:b/>
      <w:bCs/>
      <w:sz w:val="20"/>
      <w:szCs w:val="20"/>
    </w:rPr>
  </w:style>
  <w:style w:type="paragraph" w:customStyle="1" w:styleId="bulletlist">
    <w:name w:val="bullet list"/>
    <w:basedOn w:val="Textkrper"/>
    <w:rsid w:val="003D6557"/>
    <w:pPr>
      <w:numPr>
        <w:numId w:val="9"/>
      </w:numPr>
      <w:tabs>
        <w:tab w:val="clear" w:pos="72"/>
        <w:tab w:val="num" w:pos="648"/>
      </w:tabs>
      <w:spacing w:line="228" w:lineRule="auto"/>
      <w:ind w:left="648" w:hanging="432"/>
    </w:pPr>
    <w:rPr>
      <w:rFonts w:ascii="Times New Roman" w:eastAsia="SimSun" w:hAnsi="Times New Roman" w:cs="Times New Roman"/>
      <w:spacing w:val="-1"/>
      <w:sz w:val="20"/>
      <w:szCs w:val="20"/>
    </w:rPr>
  </w:style>
  <w:style w:type="paragraph" w:customStyle="1" w:styleId="references">
    <w:name w:val="references"/>
    <w:rsid w:val="003D6557"/>
    <w:pPr>
      <w:numPr>
        <w:numId w:val="10"/>
      </w:numPr>
      <w:spacing w:after="50" w:line="180" w:lineRule="exact"/>
      <w:jc w:val="both"/>
    </w:pPr>
    <w:rPr>
      <w:rFonts w:ascii="Times New Roman" w:eastAsia="MS Mincho" w:hAnsi="Times New Roman" w:cs="Times New Roman"/>
      <w:noProof/>
      <w:sz w:val="16"/>
      <w:szCs w:val="16"/>
    </w:rPr>
  </w:style>
  <w:style w:type="paragraph" w:styleId="Textkrper">
    <w:name w:val="Body Text"/>
    <w:basedOn w:val="Standard"/>
    <w:link w:val="TextkrperZchn"/>
    <w:uiPriority w:val="99"/>
    <w:semiHidden/>
    <w:unhideWhenUsed/>
    <w:rsid w:val="003D6557"/>
    <w:pPr>
      <w:spacing w:after="120"/>
    </w:pPr>
  </w:style>
  <w:style w:type="character" w:customStyle="1" w:styleId="TextkrperZchn">
    <w:name w:val="Textkörper Zchn"/>
    <w:basedOn w:val="Absatz-Standardschriftart"/>
    <w:link w:val="Textkrper"/>
    <w:uiPriority w:val="99"/>
    <w:semiHidden/>
    <w:rsid w:val="003D6557"/>
  </w:style>
  <w:style w:type="paragraph" w:styleId="berarbeitung">
    <w:name w:val="Revision"/>
    <w:hidden/>
    <w:uiPriority w:val="99"/>
    <w:semiHidden/>
    <w:rsid w:val="00264EC7"/>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5572B"/>
    <w:pPr>
      <w:jc w:val="both"/>
    </w:pPr>
  </w:style>
  <w:style w:type="paragraph" w:styleId="berschrift1">
    <w:name w:val="heading 1"/>
    <w:basedOn w:val="Standard"/>
    <w:next w:val="Standard"/>
    <w:link w:val="berschrift1Zchn"/>
    <w:autoRedefine/>
    <w:uiPriority w:val="9"/>
    <w:qFormat/>
    <w:rsid w:val="00470BF1"/>
    <w:pPr>
      <w:keepNext/>
      <w:keepLines/>
      <w:pageBreakBefore/>
      <w:numPr>
        <w:numId w:val="1"/>
      </w:numPr>
      <w:spacing w:before="1200" w:after="0"/>
      <w:ind w:left="431" w:hanging="431"/>
      <w:outlineLvl w:val="0"/>
    </w:pPr>
    <w:rPr>
      <w:rFonts w:asciiTheme="majorHAnsi" w:eastAsiaTheme="majorEastAsia" w:hAnsiTheme="majorHAnsi" w:cstheme="majorBidi"/>
      <w:b/>
      <w:bCs/>
      <w:color w:val="365F91" w:themeColor="accent1" w:themeShade="BF"/>
      <w:sz w:val="36"/>
      <w:szCs w:val="28"/>
    </w:rPr>
  </w:style>
  <w:style w:type="paragraph" w:styleId="berschrift2">
    <w:name w:val="heading 2"/>
    <w:basedOn w:val="Standard"/>
    <w:next w:val="Standard"/>
    <w:link w:val="berschrift2Zchn"/>
    <w:uiPriority w:val="9"/>
    <w:unhideWhenUsed/>
    <w:qFormat/>
    <w:rsid w:val="00E06C07"/>
    <w:pPr>
      <w:keepNext/>
      <w:keepLines/>
      <w:numPr>
        <w:ilvl w:val="1"/>
        <w:numId w:val="1"/>
      </w:numPr>
      <w:spacing w:before="720" w:after="0"/>
      <w:ind w:left="578" w:hanging="578"/>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E06C07"/>
    <w:pPr>
      <w:keepNext/>
      <w:keepLines/>
      <w:numPr>
        <w:ilvl w:val="2"/>
        <w:numId w:val="1"/>
      </w:numPr>
      <w:spacing w:before="48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0504F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0504F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0504F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0504F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504F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504F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70BF1"/>
    <w:rPr>
      <w:rFonts w:asciiTheme="majorHAnsi" w:eastAsiaTheme="majorEastAsia" w:hAnsiTheme="majorHAnsi" w:cstheme="majorBidi"/>
      <w:b/>
      <w:bCs/>
      <w:color w:val="365F91" w:themeColor="accent1" w:themeShade="BF"/>
      <w:sz w:val="36"/>
      <w:szCs w:val="28"/>
    </w:rPr>
  </w:style>
  <w:style w:type="character" w:customStyle="1" w:styleId="berschrift2Zchn">
    <w:name w:val="Überschrift 2 Zchn"/>
    <w:basedOn w:val="Absatz-Standardschriftart"/>
    <w:link w:val="berschrift2"/>
    <w:uiPriority w:val="9"/>
    <w:rsid w:val="00E06C07"/>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E06C07"/>
    <w:rPr>
      <w:rFonts w:asciiTheme="majorHAnsi" w:eastAsiaTheme="majorEastAsia" w:hAnsiTheme="majorHAnsi" w:cstheme="majorBidi"/>
      <w:b/>
      <w:bCs/>
      <w:color w:val="4F81BD" w:themeColor="accent1"/>
    </w:rPr>
  </w:style>
  <w:style w:type="paragraph" w:styleId="Titel">
    <w:name w:val="Title"/>
    <w:basedOn w:val="Standard"/>
    <w:next w:val="Standard"/>
    <w:link w:val="TitelZchn"/>
    <w:uiPriority w:val="10"/>
    <w:qFormat/>
    <w:rsid w:val="00256BF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256BF1"/>
    <w:rPr>
      <w:rFonts w:asciiTheme="majorHAnsi" w:eastAsiaTheme="majorEastAsia" w:hAnsiTheme="majorHAnsi" w:cstheme="majorBidi"/>
      <w:color w:val="17365D" w:themeColor="text2" w:themeShade="BF"/>
      <w:spacing w:val="5"/>
      <w:kern w:val="28"/>
      <w:sz w:val="52"/>
      <w:szCs w:val="52"/>
    </w:rPr>
  </w:style>
  <w:style w:type="paragraph" w:styleId="KeinLeerraum">
    <w:name w:val="No Spacing"/>
    <w:link w:val="KeinLeerraumZchn"/>
    <w:uiPriority w:val="1"/>
    <w:qFormat/>
    <w:rsid w:val="00E256B5"/>
    <w:pPr>
      <w:spacing w:after="0" w:line="240" w:lineRule="auto"/>
    </w:pPr>
    <w:rPr>
      <w:rFonts w:eastAsiaTheme="minorEastAsia"/>
    </w:rPr>
  </w:style>
  <w:style w:type="character" w:customStyle="1" w:styleId="KeinLeerraumZchn">
    <w:name w:val="Kein Leerraum Zchn"/>
    <w:basedOn w:val="Absatz-Standardschriftart"/>
    <w:link w:val="KeinLeerraum"/>
    <w:uiPriority w:val="1"/>
    <w:rsid w:val="00E256B5"/>
    <w:rPr>
      <w:rFonts w:eastAsiaTheme="minorEastAsia"/>
    </w:rPr>
  </w:style>
  <w:style w:type="paragraph" w:styleId="Sprechblasentext">
    <w:name w:val="Balloon Text"/>
    <w:basedOn w:val="Standard"/>
    <w:link w:val="SprechblasentextZchn"/>
    <w:uiPriority w:val="99"/>
    <w:semiHidden/>
    <w:unhideWhenUsed/>
    <w:rsid w:val="00E256B5"/>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256B5"/>
    <w:rPr>
      <w:rFonts w:ascii="Tahoma" w:hAnsi="Tahoma" w:cs="Tahoma"/>
      <w:sz w:val="16"/>
      <w:szCs w:val="16"/>
    </w:rPr>
  </w:style>
  <w:style w:type="paragraph" w:styleId="Untertitel">
    <w:name w:val="Subtitle"/>
    <w:basedOn w:val="Standard"/>
    <w:next w:val="Standard"/>
    <w:link w:val="UntertitelZchn"/>
    <w:uiPriority w:val="11"/>
    <w:qFormat/>
    <w:rsid w:val="00E256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E256B5"/>
    <w:rPr>
      <w:rFonts w:asciiTheme="majorHAnsi" w:eastAsiaTheme="majorEastAsia" w:hAnsiTheme="majorHAnsi" w:cstheme="majorBidi"/>
      <w:i/>
      <w:iCs/>
      <w:color w:val="4F81BD" w:themeColor="accent1"/>
      <w:spacing w:val="15"/>
      <w:sz w:val="24"/>
      <w:szCs w:val="24"/>
    </w:rPr>
  </w:style>
  <w:style w:type="paragraph" w:styleId="Inhaltsverzeichnisberschrift">
    <w:name w:val="TOC Heading"/>
    <w:basedOn w:val="berschrift1"/>
    <w:next w:val="Standard"/>
    <w:uiPriority w:val="39"/>
    <w:semiHidden/>
    <w:unhideWhenUsed/>
    <w:qFormat/>
    <w:rsid w:val="00E60813"/>
    <w:pPr>
      <w:outlineLvl w:val="9"/>
    </w:pPr>
  </w:style>
  <w:style w:type="paragraph" w:styleId="Verzeichnis1">
    <w:name w:val="toc 1"/>
    <w:basedOn w:val="Standard"/>
    <w:next w:val="Standard"/>
    <w:autoRedefine/>
    <w:uiPriority w:val="39"/>
    <w:unhideWhenUsed/>
    <w:rsid w:val="00E60813"/>
    <w:pPr>
      <w:spacing w:after="100"/>
    </w:pPr>
  </w:style>
  <w:style w:type="paragraph" w:styleId="Verzeichnis2">
    <w:name w:val="toc 2"/>
    <w:basedOn w:val="Standard"/>
    <w:next w:val="Standard"/>
    <w:autoRedefine/>
    <w:uiPriority w:val="39"/>
    <w:unhideWhenUsed/>
    <w:rsid w:val="00E60813"/>
    <w:pPr>
      <w:spacing w:after="100"/>
      <w:ind w:left="220"/>
    </w:pPr>
  </w:style>
  <w:style w:type="paragraph" w:styleId="Verzeichnis3">
    <w:name w:val="toc 3"/>
    <w:basedOn w:val="Standard"/>
    <w:next w:val="Standard"/>
    <w:autoRedefine/>
    <w:uiPriority w:val="39"/>
    <w:unhideWhenUsed/>
    <w:rsid w:val="00E60813"/>
    <w:pPr>
      <w:spacing w:after="100"/>
      <w:ind w:left="440"/>
    </w:pPr>
  </w:style>
  <w:style w:type="character" w:styleId="Hyperlink">
    <w:name w:val="Hyperlink"/>
    <w:basedOn w:val="Absatz-Standardschriftart"/>
    <w:uiPriority w:val="99"/>
    <w:unhideWhenUsed/>
    <w:rsid w:val="00E60813"/>
    <w:rPr>
      <w:color w:val="0000FF" w:themeColor="hyperlink"/>
      <w:u w:val="single"/>
    </w:rPr>
  </w:style>
  <w:style w:type="paragraph" w:styleId="Literaturverzeichnis">
    <w:name w:val="Bibliography"/>
    <w:basedOn w:val="Standard"/>
    <w:next w:val="Standard"/>
    <w:uiPriority w:val="37"/>
    <w:unhideWhenUsed/>
    <w:rsid w:val="00D912A3"/>
  </w:style>
  <w:style w:type="paragraph" w:styleId="Funotentext">
    <w:name w:val="footnote text"/>
    <w:basedOn w:val="Standard"/>
    <w:link w:val="FunotentextZchn"/>
    <w:uiPriority w:val="99"/>
    <w:semiHidden/>
    <w:unhideWhenUsed/>
    <w:rsid w:val="00D912A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912A3"/>
    <w:rPr>
      <w:sz w:val="20"/>
      <w:szCs w:val="20"/>
    </w:rPr>
  </w:style>
  <w:style w:type="character" w:styleId="Funotenzeichen">
    <w:name w:val="footnote reference"/>
    <w:basedOn w:val="Absatz-Standardschriftart"/>
    <w:uiPriority w:val="99"/>
    <w:semiHidden/>
    <w:unhideWhenUsed/>
    <w:rsid w:val="00D912A3"/>
    <w:rPr>
      <w:vertAlign w:val="superscript"/>
    </w:rPr>
  </w:style>
  <w:style w:type="character" w:styleId="Hervorhebung">
    <w:name w:val="Emphasis"/>
    <w:basedOn w:val="Absatz-Standardschriftart"/>
    <w:uiPriority w:val="20"/>
    <w:qFormat/>
    <w:rsid w:val="008474A8"/>
    <w:rPr>
      <w:i/>
      <w:iCs/>
    </w:rPr>
  </w:style>
  <w:style w:type="paragraph" w:styleId="Listenabsatz">
    <w:name w:val="List Paragraph"/>
    <w:basedOn w:val="Standard"/>
    <w:link w:val="ListenabsatzZchn"/>
    <w:uiPriority w:val="34"/>
    <w:qFormat/>
    <w:rsid w:val="000504FB"/>
    <w:pPr>
      <w:ind w:left="720"/>
      <w:contextualSpacing/>
    </w:pPr>
  </w:style>
  <w:style w:type="character" w:styleId="Zeilennummer">
    <w:name w:val="line number"/>
    <w:basedOn w:val="Absatz-Standardschriftart"/>
    <w:uiPriority w:val="99"/>
    <w:semiHidden/>
    <w:unhideWhenUsed/>
    <w:rsid w:val="000504FB"/>
  </w:style>
  <w:style w:type="character" w:customStyle="1" w:styleId="berschrift4Zchn">
    <w:name w:val="Überschrift 4 Zchn"/>
    <w:basedOn w:val="Absatz-Standardschriftart"/>
    <w:link w:val="berschrift4"/>
    <w:uiPriority w:val="9"/>
    <w:semiHidden/>
    <w:rsid w:val="000504FB"/>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0504FB"/>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0504FB"/>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0504FB"/>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0504FB"/>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504FB"/>
    <w:rPr>
      <w:rFonts w:asciiTheme="majorHAnsi" w:eastAsiaTheme="majorEastAsia" w:hAnsiTheme="majorHAnsi" w:cstheme="majorBidi"/>
      <w:i/>
      <w:iCs/>
      <w:color w:val="404040" w:themeColor="text1" w:themeTint="BF"/>
      <w:sz w:val="20"/>
      <w:szCs w:val="20"/>
    </w:rPr>
  </w:style>
  <w:style w:type="paragraph" w:styleId="Zitat">
    <w:name w:val="Quote"/>
    <w:basedOn w:val="Standard"/>
    <w:next w:val="Standard"/>
    <w:link w:val="ZitatZchn"/>
    <w:uiPriority w:val="29"/>
    <w:qFormat/>
    <w:rsid w:val="00C460AF"/>
    <w:rPr>
      <w:i/>
      <w:iCs/>
      <w:color w:val="000000" w:themeColor="text1"/>
    </w:rPr>
  </w:style>
  <w:style w:type="character" w:customStyle="1" w:styleId="ZitatZchn">
    <w:name w:val="Zitat Zchn"/>
    <w:basedOn w:val="Absatz-Standardschriftart"/>
    <w:link w:val="Zitat"/>
    <w:uiPriority w:val="29"/>
    <w:rsid w:val="00C460AF"/>
    <w:rPr>
      <w:i/>
      <w:iCs/>
      <w:color w:val="000000" w:themeColor="text1"/>
    </w:rPr>
  </w:style>
  <w:style w:type="paragraph" w:styleId="Beschriftung">
    <w:name w:val="caption"/>
    <w:basedOn w:val="Standard"/>
    <w:next w:val="Standard"/>
    <w:uiPriority w:val="35"/>
    <w:unhideWhenUsed/>
    <w:qFormat/>
    <w:rsid w:val="00D56869"/>
    <w:pPr>
      <w:spacing w:line="240" w:lineRule="auto"/>
    </w:pPr>
    <w:rPr>
      <w:rFonts w:ascii="Calibri" w:hAnsi="Calibri"/>
      <w:bCs/>
      <w:i/>
      <w:sz w:val="20"/>
      <w:szCs w:val="18"/>
    </w:rPr>
  </w:style>
  <w:style w:type="paragraph" w:styleId="Kopfzeile">
    <w:name w:val="header"/>
    <w:basedOn w:val="Standard"/>
    <w:link w:val="KopfzeileZchn"/>
    <w:uiPriority w:val="99"/>
    <w:unhideWhenUsed/>
    <w:rsid w:val="00A72AD1"/>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A72AD1"/>
  </w:style>
  <w:style w:type="paragraph" w:styleId="Fuzeile">
    <w:name w:val="footer"/>
    <w:basedOn w:val="Standard"/>
    <w:link w:val="FuzeileZchn"/>
    <w:uiPriority w:val="99"/>
    <w:unhideWhenUsed/>
    <w:rsid w:val="00A72AD1"/>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A72AD1"/>
  </w:style>
  <w:style w:type="character" w:styleId="IntensiveHervorhebung">
    <w:name w:val="Intense Emphasis"/>
    <w:basedOn w:val="Absatz-Standardschriftart"/>
    <w:uiPriority w:val="21"/>
    <w:qFormat/>
    <w:rsid w:val="001F71FA"/>
    <w:rPr>
      <w:b/>
      <w:bCs/>
      <w:i/>
      <w:iCs/>
      <w:color w:val="4F81BD" w:themeColor="accent1"/>
    </w:rPr>
  </w:style>
  <w:style w:type="paragraph" w:customStyle="1" w:styleId="berschrift">
    <w:name w:val="Überschrift"/>
    <w:basedOn w:val="Listenabsatz"/>
    <w:link w:val="berschriftZchn"/>
    <w:qFormat/>
    <w:rsid w:val="004B03DD"/>
    <w:pPr>
      <w:numPr>
        <w:numId w:val="2"/>
      </w:numPr>
      <w:spacing w:line="240" w:lineRule="auto"/>
      <w:ind w:left="357" w:hanging="357"/>
    </w:pPr>
    <w:rPr>
      <w:rFonts w:asciiTheme="majorHAnsi" w:hAnsiTheme="majorHAnsi"/>
      <w:color w:val="4F81BD" w:themeColor="accent1"/>
      <w:sz w:val="24"/>
      <w:szCs w:val="24"/>
    </w:rPr>
  </w:style>
  <w:style w:type="character" w:customStyle="1" w:styleId="ListenabsatzZchn">
    <w:name w:val="Listenabsatz Zchn"/>
    <w:basedOn w:val="Absatz-Standardschriftart"/>
    <w:link w:val="Listenabsatz"/>
    <w:uiPriority w:val="34"/>
    <w:rsid w:val="00326CC5"/>
  </w:style>
  <w:style w:type="character" w:customStyle="1" w:styleId="berschriftZchn">
    <w:name w:val="Überschrift Zchn"/>
    <w:basedOn w:val="ListenabsatzZchn"/>
    <w:link w:val="berschrift"/>
    <w:rsid w:val="004B03DD"/>
    <w:rPr>
      <w:rFonts w:asciiTheme="majorHAnsi" w:hAnsiTheme="majorHAnsi"/>
      <w:color w:val="4F81BD" w:themeColor="accent1"/>
      <w:sz w:val="24"/>
      <w:szCs w:val="24"/>
    </w:rPr>
  </w:style>
  <w:style w:type="paragraph" w:customStyle="1" w:styleId="code">
    <w:name w:val="code"/>
    <w:link w:val="codeZchn"/>
    <w:qFormat/>
    <w:rsid w:val="00E968ED"/>
    <w:pPr>
      <w:spacing w:after="0" w:line="240" w:lineRule="auto"/>
    </w:pPr>
    <w:rPr>
      <w:rFonts w:ascii="Consolas" w:hAnsi="Consolas" w:cs="Consolas"/>
      <w:sz w:val="16"/>
      <w:szCs w:val="16"/>
    </w:rPr>
  </w:style>
  <w:style w:type="character" w:customStyle="1" w:styleId="codeZchn">
    <w:name w:val="code Zchn"/>
    <w:basedOn w:val="Absatz-Standardschriftart"/>
    <w:link w:val="code"/>
    <w:rsid w:val="00E968ED"/>
    <w:rPr>
      <w:rFonts w:ascii="Consolas" w:hAnsi="Consolas" w:cs="Consolas"/>
      <w:sz w:val="16"/>
      <w:szCs w:val="16"/>
    </w:rPr>
  </w:style>
  <w:style w:type="table" w:styleId="Tabellenraster">
    <w:name w:val="Table Grid"/>
    <w:basedOn w:val="NormaleTabelle"/>
    <w:uiPriority w:val="59"/>
    <w:rsid w:val="00BA2A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chattierung">
    <w:name w:val="Light Shading"/>
    <w:basedOn w:val="NormaleTabelle"/>
    <w:uiPriority w:val="60"/>
    <w:rsid w:val="00D26CB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tzhaltertext">
    <w:name w:val="Placeholder Text"/>
    <w:basedOn w:val="Absatz-Standardschriftart"/>
    <w:uiPriority w:val="99"/>
    <w:semiHidden/>
    <w:rsid w:val="00341755"/>
    <w:rPr>
      <w:color w:val="808080"/>
    </w:rPr>
  </w:style>
  <w:style w:type="character" w:styleId="Kommentarzeichen">
    <w:name w:val="annotation reference"/>
    <w:basedOn w:val="Absatz-Standardschriftart"/>
    <w:uiPriority w:val="99"/>
    <w:semiHidden/>
    <w:unhideWhenUsed/>
    <w:rsid w:val="009A22E7"/>
    <w:rPr>
      <w:sz w:val="16"/>
      <w:szCs w:val="16"/>
    </w:rPr>
  </w:style>
  <w:style w:type="paragraph" w:styleId="Kommentartext">
    <w:name w:val="annotation text"/>
    <w:basedOn w:val="Standard"/>
    <w:link w:val="KommentartextZchn"/>
    <w:uiPriority w:val="99"/>
    <w:semiHidden/>
    <w:unhideWhenUsed/>
    <w:rsid w:val="009A22E7"/>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A22E7"/>
    <w:rPr>
      <w:sz w:val="20"/>
      <w:szCs w:val="20"/>
    </w:rPr>
  </w:style>
  <w:style w:type="paragraph" w:styleId="Kommentarthema">
    <w:name w:val="annotation subject"/>
    <w:basedOn w:val="Kommentartext"/>
    <w:next w:val="Kommentartext"/>
    <w:link w:val="KommentarthemaZchn"/>
    <w:uiPriority w:val="99"/>
    <w:semiHidden/>
    <w:unhideWhenUsed/>
    <w:rsid w:val="009A22E7"/>
    <w:rPr>
      <w:b/>
      <w:bCs/>
    </w:rPr>
  </w:style>
  <w:style w:type="character" w:customStyle="1" w:styleId="KommentarthemaZchn">
    <w:name w:val="Kommentarthema Zchn"/>
    <w:basedOn w:val="KommentartextZchn"/>
    <w:link w:val="Kommentarthema"/>
    <w:uiPriority w:val="99"/>
    <w:semiHidden/>
    <w:rsid w:val="009A22E7"/>
    <w:rPr>
      <w:b/>
      <w:bCs/>
      <w:sz w:val="20"/>
      <w:szCs w:val="20"/>
    </w:rPr>
  </w:style>
  <w:style w:type="paragraph" w:customStyle="1" w:styleId="bulletlist">
    <w:name w:val="bullet list"/>
    <w:basedOn w:val="Textkrper"/>
    <w:rsid w:val="003D6557"/>
    <w:pPr>
      <w:numPr>
        <w:numId w:val="9"/>
      </w:numPr>
      <w:tabs>
        <w:tab w:val="clear" w:pos="72"/>
        <w:tab w:val="num" w:pos="648"/>
      </w:tabs>
      <w:spacing w:line="228" w:lineRule="auto"/>
      <w:ind w:left="648" w:hanging="432"/>
    </w:pPr>
    <w:rPr>
      <w:rFonts w:ascii="Times New Roman" w:eastAsia="SimSun" w:hAnsi="Times New Roman" w:cs="Times New Roman"/>
      <w:spacing w:val="-1"/>
      <w:sz w:val="20"/>
      <w:szCs w:val="20"/>
    </w:rPr>
  </w:style>
  <w:style w:type="paragraph" w:customStyle="1" w:styleId="references">
    <w:name w:val="references"/>
    <w:rsid w:val="003D6557"/>
    <w:pPr>
      <w:numPr>
        <w:numId w:val="10"/>
      </w:numPr>
      <w:spacing w:after="50" w:line="180" w:lineRule="exact"/>
      <w:jc w:val="both"/>
    </w:pPr>
    <w:rPr>
      <w:rFonts w:ascii="Times New Roman" w:eastAsia="MS Mincho" w:hAnsi="Times New Roman" w:cs="Times New Roman"/>
      <w:noProof/>
      <w:sz w:val="16"/>
      <w:szCs w:val="16"/>
    </w:rPr>
  </w:style>
  <w:style w:type="paragraph" w:styleId="Textkrper">
    <w:name w:val="Body Text"/>
    <w:basedOn w:val="Standard"/>
    <w:link w:val="TextkrperZchn"/>
    <w:uiPriority w:val="99"/>
    <w:semiHidden/>
    <w:unhideWhenUsed/>
    <w:rsid w:val="003D6557"/>
    <w:pPr>
      <w:spacing w:after="120"/>
    </w:pPr>
  </w:style>
  <w:style w:type="character" w:customStyle="1" w:styleId="TextkrperZchn">
    <w:name w:val="Textkörper Zchn"/>
    <w:basedOn w:val="Absatz-Standardschriftart"/>
    <w:link w:val="Textkrper"/>
    <w:uiPriority w:val="99"/>
    <w:semiHidden/>
    <w:rsid w:val="003D6557"/>
  </w:style>
  <w:style w:type="paragraph" w:styleId="berarbeitung">
    <w:name w:val="Revision"/>
    <w:hidden/>
    <w:uiPriority w:val="99"/>
    <w:semiHidden/>
    <w:rsid w:val="00264EC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831754">
      <w:bodyDiv w:val="1"/>
      <w:marLeft w:val="0"/>
      <w:marRight w:val="0"/>
      <w:marTop w:val="0"/>
      <w:marBottom w:val="0"/>
      <w:divBdr>
        <w:top w:val="none" w:sz="0" w:space="0" w:color="auto"/>
        <w:left w:val="none" w:sz="0" w:space="0" w:color="auto"/>
        <w:bottom w:val="none" w:sz="0" w:space="0" w:color="auto"/>
        <w:right w:val="none" w:sz="0" w:space="0" w:color="auto"/>
      </w:divBdr>
    </w:div>
    <w:div w:id="410321309">
      <w:bodyDiv w:val="1"/>
      <w:marLeft w:val="0"/>
      <w:marRight w:val="0"/>
      <w:marTop w:val="0"/>
      <w:marBottom w:val="0"/>
      <w:divBdr>
        <w:top w:val="none" w:sz="0" w:space="0" w:color="auto"/>
        <w:left w:val="none" w:sz="0" w:space="0" w:color="auto"/>
        <w:bottom w:val="none" w:sz="0" w:space="0" w:color="auto"/>
        <w:right w:val="none" w:sz="0" w:space="0" w:color="auto"/>
      </w:divBdr>
    </w:div>
    <w:div w:id="1267156091">
      <w:bodyDiv w:val="1"/>
      <w:marLeft w:val="0"/>
      <w:marRight w:val="0"/>
      <w:marTop w:val="0"/>
      <w:marBottom w:val="0"/>
      <w:divBdr>
        <w:top w:val="none" w:sz="0" w:space="0" w:color="auto"/>
        <w:left w:val="none" w:sz="0" w:space="0" w:color="auto"/>
        <w:bottom w:val="none" w:sz="0" w:space="0" w:color="auto"/>
        <w:right w:val="none" w:sz="0" w:space="0" w:color="auto"/>
      </w:divBdr>
    </w:div>
    <w:div w:id="1317539317">
      <w:bodyDiv w:val="1"/>
      <w:marLeft w:val="0"/>
      <w:marRight w:val="0"/>
      <w:marTop w:val="0"/>
      <w:marBottom w:val="0"/>
      <w:divBdr>
        <w:top w:val="none" w:sz="0" w:space="0" w:color="auto"/>
        <w:left w:val="none" w:sz="0" w:space="0" w:color="auto"/>
        <w:bottom w:val="none" w:sz="0" w:space="0" w:color="auto"/>
        <w:right w:val="none" w:sz="0" w:space="0" w:color="auto"/>
      </w:divBdr>
    </w:div>
    <w:div w:id="1676492324">
      <w:bodyDiv w:val="1"/>
      <w:marLeft w:val="0"/>
      <w:marRight w:val="0"/>
      <w:marTop w:val="0"/>
      <w:marBottom w:val="0"/>
      <w:divBdr>
        <w:top w:val="none" w:sz="0" w:space="0" w:color="auto"/>
        <w:left w:val="none" w:sz="0" w:space="0" w:color="auto"/>
        <w:bottom w:val="none" w:sz="0" w:space="0" w:color="auto"/>
        <w:right w:val="none" w:sz="0" w:space="0" w:color="auto"/>
      </w:divBdr>
    </w:div>
    <w:div w:id="1709716203">
      <w:bodyDiv w:val="1"/>
      <w:marLeft w:val="0"/>
      <w:marRight w:val="0"/>
      <w:marTop w:val="0"/>
      <w:marBottom w:val="0"/>
      <w:divBdr>
        <w:top w:val="none" w:sz="0" w:space="0" w:color="auto"/>
        <w:left w:val="none" w:sz="0" w:space="0" w:color="auto"/>
        <w:bottom w:val="none" w:sz="0" w:space="0" w:color="auto"/>
        <w:right w:val="none" w:sz="0" w:space="0" w:color="auto"/>
      </w:divBdr>
    </w:div>
    <w:div w:id="1924221133">
      <w:bodyDiv w:val="1"/>
      <w:marLeft w:val="0"/>
      <w:marRight w:val="0"/>
      <w:marTop w:val="0"/>
      <w:marBottom w:val="0"/>
      <w:divBdr>
        <w:top w:val="none" w:sz="0" w:space="0" w:color="auto"/>
        <w:left w:val="none" w:sz="0" w:space="0" w:color="auto"/>
        <w:bottom w:val="none" w:sz="0" w:space="0" w:color="auto"/>
        <w:right w:val="none" w:sz="0" w:space="0" w:color="auto"/>
      </w:divBdr>
    </w:div>
    <w:div w:id="1977099565">
      <w:bodyDiv w:val="1"/>
      <w:marLeft w:val="0"/>
      <w:marRight w:val="0"/>
      <w:marTop w:val="0"/>
      <w:marBottom w:val="0"/>
      <w:divBdr>
        <w:top w:val="none" w:sz="0" w:space="0" w:color="auto"/>
        <w:left w:val="none" w:sz="0" w:space="0" w:color="auto"/>
        <w:bottom w:val="none" w:sz="0" w:space="0" w:color="auto"/>
        <w:right w:val="none" w:sz="0" w:space="0" w:color="auto"/>
      </w:divBdr>
    </w:div>
    <w:div w:id="2064601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image" Target="media/image15.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4.png"/><Relationship Id="rId38"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comments" Target="comments.xml"/><Relationship Id="rId20" Type="http://schemas.openxmlformats.org/officeDocument/2006/relationships/image" Target="media/image6.png"/><Relationship Id="rId29" Type="http://schemas.openxmlformats.org/officeDocument/2006/relationships/chart" Target="charts/chart2.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chart" Target="charts/chart5.xml"/><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chart" Target="charts/chart1.xml"/><Relationship Id="rId36"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chart" Target="charts/chart4.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chart" Target="charts/chart3.xml"/><Relationship Id="rId35" Type="http://schemas.openxmlformats.org/officeDocument/2006/relationships/image" Target="media/image1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Arbeitsblat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Arbeitsblat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Arbeitsblat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Arbeitsblat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Arbeitsblatt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strRef>
              <c:f>Tabelle1!$B$1</c:f>
              <c:strCache>
                <c:ptCount val="1"/>
                <c:pt idx="0">
                  <c:v>Metadata Transmission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Tabelle1!$B$2:$B$7</c:f>
              <c:numCache>
                <c:formatCode>General</c:formatCode>
                <c:ptCount val="6"/>
                <c:pt idx="0">
                  <c:v>0.19700000000000001</c:v>
                </c:pt>
                <c:pt idx="1">
                  <c:v>0.113</c:v>
                </c:pt>
                <c:pt idx="2">
                  <c:v>0.1</c:v>
                </c:pt>
                <c:pt idx="3">
                  <c:v>0.25</c:v>
                </c:pt>
                <c:pt idx="4">
                  <c:v>0.113</c:v>
                </c:pt>
                <c:pt idx="5">
                  <c:v>0.1</c:v>
                </c:pt>
              </c:numCache>
            </c:numRef>
          </c:val>
        </c:ser>
        <c:ser>
          <c:idx val="1"/>
          <c:order val="1"/>
          <c:tx>
            <c:strRef>
              <c:f>Tabelle1!$C$1</c:f>
              <c:strCache>
                <c:ptCount val="1"/>
                <c:pt idx="0">
                  <c:v>Application Transmission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Tabelle1!$C$2:$C$7</c:f>
              <c:numCache>
                <c:formatCode>General</c:formatCode>
                <c:ptCount val="6"/>
                <c:pt idx="0">
                  <c:v>15.445</c:v>
                </c:pt>
                <c:pt idx="1">
                  <c:v>24.329000000000001</c:v>
                </c:pt>
                <c:pt idx="2">
                  <c:v>0.57599999999999996</c:v>
                </c:pt>
                <c:pt idx="3">
                  <c:v>6.6950000000000003</c:v>
                </c:pt>
                <c:pt idx="4">
                  <c:v>41.219000000000001</c:v>
                </c:pt>
                <c:pt idx="5">
                  <c:v>6.7060000000000004</c:v>
                </c:pt>
              </c:numCache>
            </c:numRef>
          </c:val>
        </c:ser>
        <c:ser>
          <c:idx val="2"/>
          <c:order val="2"/>
          <c:tx>
            <c:strRef>
              <c:f>Tabelle1!$D$1</c:f>
              <c:strCache>
                <c:ptCount val="1"/>
                <c:pt idx="0">
                  <c:v>Save to Disk</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Tabelle1!$D$2:$D$7</c:f>
              <c:numCache>
                <c:formatCode>General</c:formatCode>
                <c:ptCount val="6"/>
                <c:pt idx="0">
                  <c:v>9.0999999999999998E-2</c:v>
                </c:pt>
                <c:pt idx="1">
                  <c:v>0.32400000000000001</c:v>
                </c:pt>
                <c:pt idx="2">
                  <c:v>4.0000000000000001E-3</c:v>
                </c:pt>
                <c:pt idx="3">
                  <c:v>0.65900000000000003</c:v>
                </c:pt>
                <c:pt idx="4">
                  <c:v>2.2280000000000002</c:v>
                </c:pt>
                <c:pt idx="5">
                  <c:v>3.0000000000000001E-3</c:v>
                </c:pt>
              </c:numCache>
            </c:numRef>
          </c:val>
        </c:ser>
        <c:ser>
          <c:idx val="3"/>
          <c:order val="3"/>
          <c:tx>
            <c:strRef>
              <c:f>Tabelle1!$E$1</c:f>
              <c:strCache>
                <c:ptCount val="1"/>
                <c:pt idx="0">
                  <c:v>Validation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Tabelle1!$E$2:$E$7</c:f>
              <c:numCache>
                <c:formatCode>General</c:formatCode>
                <c:ptCount val="6"/>
                <c:pt idx="0">
                  <c:v>0.191</c:v>
                </c:pt>
                <c:pt idx="1">
                  <c:v>0.48199999999999998</c:v>
                </c:pt>
                <c:pt idx="2">
                  <c:v>8.0000000000000002E-3</c:v>
                </c:pt>
                <c:pt idx="3">
                  <c:v>2.9180000000000001</c:v>
                </c:pt>
                <c:pt idx="4">
                  <c:v>1.0125999999999999</c:v>
                </c:pt>
                <c:pt idx="5">
                  <c:v>8.9999999999999993E-3</c:v>
                </c:pt>
              </c:numCache>
            </c:numRef>
          </c:val>
        </c:ser>
        <c:ser>
          <c:idx val="4"/>
          <c:order val="4"/>
          <c:tx>
            <c:strRef>
              <c:f>Tabelle1!$F$1</c:f>
              <c:strCache>
                <c:ptCount val="1"/>
                <c:pt idx="0">
                  <c:v>Decompression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Tabelle1!$F$2:$F$7</c:f>
              <c:numCache>
                <c:formatCode>General</c:formatCode>
                <c:ptCount val="6"/>
                <c:pt idx="0">
                  <c:v>1.351</c:v>
                </c:pt>
                <c:pt idx="1">
                  <c:v>1.8680000000000001</c:v>
                </c:pt>
                <c:pt idx="2">
                  <c:v>6.4000000000000001E-2</c:v>
                </c:pt>
                <c:pt idx="3">
                  <c:v>1.089</c:v>
                </c:pt>
                <c:pt idx="4">
                  <c:v>4.9409999999999998</c:v>
                </c:pt>
                <c:pt idx="5">
                  <c:v>8.1000000000000003E-2</c:v>
                </c:pt>
              </c:numCache>
            </c:numRef>
          </c:val>
        </c:ser>
        <c:ser>
          <c:idx val="5"/>
          <c:order val="5"/>
          <c:tx>
            <c:strRef>
              <c:f>Tabelle1!$G$1</c:f>
              <c:strCache>
                <c:ptCount val="1"/>
                <c:pt idx="0">
                  <c:v>Application Start</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Tabelle1!$G$2:$G$7</c:f>
              <c:numCache>
                <c:formatCode>General</c:formatCode>
                <c:ptCount val="6"/>
                <c:pt idx="0">
                  <c:v>0.21</c:v>
                </c:pt>
                <c:pt idx="1">
                  <c:v>0.21199999999999999</c:v>
                </c:pt>
                <c:pt idx="2">
                  <c:v>0.20899999999999999</c:v>
                </c:pt>
                <c:pt idx="3">
                  <c:v>5.1269999999999998</c:v>
                </c:pt>
                <c:pt idx="4">
                  <c:v>16.655999999999999</c:v>
                </c:pt>
                <c:pt idx="5">
                  <c:v>2.31</c:v>
                </c:pt>
              </c:numCache>
            </c:numRef>
          </c:val>
        </c:ser>
        <c:dLbls>
          <c:showLegendKey val="0"/>
          <c:showVal val="0"/>
          <c:showCatName val="0"/>
          <c:showSerName val="0"/>
          <c:showPercent val="0"/>
          <c:showBubbleSize val="0"/>
        </c:dLbls>
        <c:gapWidth val="150"/>
        <c:overlap val="100"/>
        <c:axId val="115039232"/>
        <c:axId val="115102464"/>
      </c:barChart>
      <c:lineChart>
        <c:grouping val="standard"/>
        <c:varyColors val="0"/>
        <c:ser>
          <c:idx val="6"/>
          <c:order val="6"/>
          <c:tx>
            <c:strRef>
              <c:f>Tabelle1!$H$1</c:f>
              <c:strCache>
                <c:ptCount val="1"/>
                <c:pt idx="0">
                  <c:v>Energy Consumption</c:v>
                </c:pt>
              </c:strCache>
            </c:strRef>
          </c:tx>
          <c:cat>
            <c:strRef>
              <c:f>Tabelle1!$A$2:$A$7</c:f>
              <c:strCache>
                <c:ptCount val="6"/>
                <c:pt idx="0">
                  <c:v>Object (cde)</c:v>
                </c:pt>
                <c:pt idx="1">
                  <c:v>Speech (cde)</c:v>
                </c:pt>
                <c:pt idx="2">
                  <c:v>NULL (cde)</c:v>
                </c:pt>
                <c:pt idx="3">
                  <c:v>Face (cameyo)</c:v>
                </c:pt>
                <c:pt idx="4">
                  <c:v>Speech (cameyo)</c:v>
                </c:pt>
                <c:pt idx="5">
                  <c:v>NULL (cameyo)</c:v>
                </c:pt>
              </c:strCache>
            </c:strRef>
          </c:cat>
          <c:val>
            <c:numRef>
              <c:f>Tabelle1!$H$2:$H$7</c:f>
              <c:numCache>
                <c:formatCode>General</c:formatCode>
                <c:ptCount val="6"/>
                <c:pt idx="0">
                  <c:v>38.483911080000006</c:v>
                </c:pt>
                <c:pt idx="1">
                  <c:v>56.075332320000008</c:v>
                </c:pt>
                <c:pt idx="2">
                  <c:v>1.9582920000000004</c:v>
                </c:pt>
                <c:pt idx="3">
                  <c:v>33.641460648000006</c:v>
                </c:pt>
                <c:pt idx="4">
                  <c:v>98.117812295999997</c:v>
                </c:pt>
                <c:pt idx="5">
                  <c:v>14.939866655999998</c:v>
                </c:pt>
              </c:numCache>
            </c:numRef>
          </c:val>
          <c:smooth val="0"/>
        </c:ser>
        <c:dLbls>
          <c:showLegendKey val="0"/>
          <c:showVal val="0"/>
          <c:showCatName val="0"/>
          <c:showSerName val="0"/>
          <c:showPercent val="0"/>
          <c:showBubbleSize val="0"/>
        </c:dLbls>
        <c:marker val="1"/>
        <c:smooth val="0"/>
        <c:axId val="119439360"/>
        <c:axId val="119424128"/>
      </c:lineChart>
      <c:catAx>
        <c:axId val="115039232"/>
        <c:scaling>
          <c:orientation val="minMax"/>
        </c:scaling>
        <c:delete val="0"/>
        <c:axPos val="b"/>
        <c:majorTickMark val="out"/>
        <c:minorTickMark val="none"/>
        <c:tickLblPos val="nextTo"/>
        <c:crossAx val="115102464"/>
        <c:crosses val="autoZero"/>
        <c:auto val="1"/>
        <c:lblAlgn val="ctr"/>
        <c:lblOffset val="100"/>
        <c:noMultiLvlLbl val="0"/>
      </c:catAx>
      <c:valAx>
        <c:axId val="115102464"/>
        <c:scaling>
          <c:orientation val="minMax"/>
        </c:scaling>
        <c:delete val="0"/>
        <c:axPos val="l"/>
        <c:majorGridlines/>
        <c:title>
          <c:tx>
            <c:rich>
              <a:bodyPr rot="-5400000" vert="horz"/>
              <a:lstStyle/>
              <a:p>
                <a:pPr>
                  <a:defRPr/>
                </a:pPr>
                <a:r>
                  <a:rPr lang="en-US"/>
                  <a:t>Time in seconds (s)</a:t>
                </a:r>
              </a:p>
            </c:rich>
          </c:tx>
          <c:overlay val="0"/>
        </c:title>
        <c:numFmt formatCode="General" sourceLinked="1"/>
        <c:majorTickMark val="out"/>
        <c:minorTickMark val="none"/>
        <c:tickLblPos val="nextTo"/>
        <c:crossAx val="115039232"/>
        <c:crosses val="autoZero"/>
        <c:crossBetween val="between"/>
      </c:valAx>
      <c:valAx>
        <c:axId val="119424128"/>
        <c:scaling>
          <c:orientation val="minMax"/>
          <c:max val="240"/>
          <c:min val="0"/>
        </c:scaling>
        <c:delete val="0"/>
        <c:axPos val="r"/>
        <c:title>
          <c:tx>
            <c:rich>
              <a:bodyPr rot="-5400000" vert="horz"/>
              <a:lstStyle/>
              <a:p>
                <a:pPr>
                  <a:defRPr/>
                </a:pPr>
                <a:r>
                  <a:rPr lang="en-US"/>
                  <a:t>Energy</a:t>
                </a:r>
                <a:r>
                  <a:rPr lang="en-US" baseline="0"/>
                  <a:t> Cnsumption (J)</a:t>
                </a:r>
                <a:r>
                  <a:rPr lang="en-US"/>
                  <a:t> </a:t>
                </a:r>
              </a:p>
            </c:rich>
          </c:tx>
          <c:overlay val="0"/>
        </c:title>
        <c:numFmt formatCode="General" sourceLinked="1"/>
        <c:majorTickMark val="out"/>
        <c:minorTickMark val="none"/>
        <c:tickLblPos val="nextTo"/>
        <c:crossAx val="119439360"/>
        <c:crosses val="max"/>
        <c:crossBetween val="between"/>
      </c:valAx>
      <c:catAx>
        <c:axId val="119439360"/>
        <c:scaling>
          <c:orientation val="minMax"/>
        </c:scaling>
        <c:delete val="1"/>
        <c:axPos val="b"/>
        <c:majorTickMark val="out"/>
        <c:minorTickMark val="none"/>
        <c:tickLblPos val="nextTo"/>
        <c:crossAx val="119424128"/>
        <c:crosses val="autoZero"/>
        <c:auto val="1"/>
        <c:lblAlgn val="ctr"/>
        <c:lblOffset val="100"/>
        <c:noMultiLvlLbl val="0"/>
      </c:cat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Tabelle1!$B$1</c:f>
              <c:strCache>
                <c:ptCount val="1"/>
                <c:pt idx="0">
                  <c:v>CDE/Ubuntu10.04</c:v>
                </c:pt>
              </c:strCache>
            </c:strRef>
          </c:tx>
          <c:spPr>
            <a:ln w="28575">
              <a:noFill/>
            </a:ln>
          </c:spPr>
          <c:trendline>
            <c:trendlineType val="linear"/>
            <c:dispRSqr val="0"/>
            <c:dispEq val="0"/>
          </c:trendline>
          <c:xVal>
            <c:numRef>
              <c:f>Tabelle1!$A$2:$A$7</c:f>
              <c:numCache>
                <c:formatCode>General</c:formatCode>
                <c:ptCount val="6"/>
                <c:pt idx="0">
                  <c:v>1.133</c:v>
                </c:pt>
                <c:pt idx="1">
                  <c:v>28.492000000000001</c:v>
                </c:pt>
                <c:pt idx="2">
                  <c:v>67.748000000000005</c:v>
                </c:pt>
                <c:pt idx="3">
                  <c:v>13.09</c:v>
                </c:pt>
                <c:pt idx="4">
                  <c:v>65.37</c:v>
                </c:pt>
                <c:pt idx="5">
                  <c:v>0.94</c:v>
                </c:pt>
              </c:numCache>
            </c:numRef>
          </c:xVal>
          <c:yVal>
            <c:numRef>
              <c:f>Tabelle1!$B$2:$B$7</c:f>
              <c:numCache>
                <c:formatCode>General</c:formatCode>
                <c:ptCount val="6"/>
                <c:pt idx="0">
                  <c:v>0.96099999999999997</c:v>
                </c:pt>
                <c:pt idx="1">
                  <c:v>17.484999999999999</c:v>
                </c:pt>
                <c:pt idx="2">
                  <c:v>27.327999999999999</c:v>
                </c:pt>
              </c:numCache>
            </c:numRef>
          </c:yVal>
          <c:smooth val="0"/>
        </c:ser>
        <c:ser>
          <c:idx val="1"/>
          <c:order val="1"/>
          <c:tx>
            <c:v>Cameyo</c:v>
          </c:tx>
          <c:spPr>
            <a:ln w="28575">
              <a:noFill/>
            </a:ln>
          </c:spPr>
          <c:trendline>
            <c:trendlineType val="linear"/>
            <c:dispRSqr val="0"/>
            <c:dispEq val="0"/>
          </c:trendline>
          <c:xVal>
            <c:numRef>
              <c:f>Tabelle1!$A$5:$A$7</c:f>
              <c:numCache>
                <c:formatCode>General</c:formatCode>
                <c:ptCount val="3"/>
                <c:pt idx="0">
                  <c:v>13.09</c:v>
                </c:pt>
                <c:pt idx="1">
                  <c:v>65.37</c:v>
                </c:pt>
                <c:pt idx="2">
                  <c:v>0.94</c:v>
                </c:pt>
              </c:numCache>
            </c:numRef>
          </c:xVal>
          <c:yVal>
            <c:numRef>
              <c:f>Tabelle1!$C$5:$C$7</c:f>
              <c:numCache>
                <c:formatCode>General</c:formatCode>
                <c:ptCount val="3"/>
                <c:pt idx="0">
                  <c:v>16.738</c:v>
                </c:pt>
                <c:pt idx="1">
                  <c:v>66.169600000000003</c:v>
                </c:pt>
                <c:pt idx="2">
                  <c:v>9.2090000000000014</c:v>
                </c:pt>
              </c:numCache>
            </c:numRef>
          </c:yVal>
          <c:smooth val="0"/>
        </c:ser>
        <c:dLbls>
          <c:showLegendKey val="0"/>
          <c:showVal val="0"/>
          <c:showCatName val="0"/>
          <c:showSerName val="0"/>
          <c:showPercent val="0"/>
          <c:showBubbleSize val="0"/>
        </c:dLbls>
        <c:axId val="128544128"/>
        <c:axId val="132869504"/>
      </c:scatterChart>
      <c:valAx>
        <c:axId val="128544128"/>
        <c:scaling>
          <c:orientation val="minMax"/>
        </c:scaling>
        <c:delete val="0"/>
        <c:axPos val="b"/>
        <c:title>
          <c:tx>
            <c:rich>
              <a:bodyPr rot="0" vert="horz"/>
              <a:lstStyle/>
              <a:p>
                <a:pPr>
                  <a:defRPr/>
                </a:pPr>
                <a:r>
                  <a:rPr lang="en-US"/>
                  <a:t>Package Size (MB)</a:t>
                </a:r>
              </a:p>
            </c:rich>
          </c:tx>
          <c:overlay val="0"/>
        </c:title>
        <c:numFmt formatCode="General" sourceLinked="1"/>
        <c:majorTickMark val="out"/>
        <c:minorTickMark val="none"/>
        <c:tickLblPos val="nextTo"/>
        <c:crossAx val="132869504"/>
        <c:crosses val="autoZero"/>
        <c:crossBetween val="midCat"/>
      </c:valAx>
      <c:valAx>
        <c:axId val="132869504"/>
        <c:scaling>
          <c:orientation val="minMax"/>
          <c:min val="0"/>
        </c:scaling>
        <c:delete val="0"/>
        <c:axPos val="l"/>
        <c:majorGridlines/>
        <c:title>
          <c:tx>
            <c:rich>
              <a:bodyPr rot="-5400000" vert="horz"/>
              <a:lstStyle/>
              <a:p>
                <a:pPr>
                  <a:defRPr/>
                </a:pPr>
                <a:r>
                  <a:rPr lang="en-US"/>
                  <a:t>Time (s)</a:t>
                </a:r>
              </a:p>
            </c:rich>
          </c:tx>
          <c:overlay val="0"/>
        </c:title>
        <c:numFmt formatCode="General" sourceLinked="1"/>
        <c:majorTickMark val="out"/>
        <c:minorTickMark val="none"/>
        <c:tickLblPos val="nextTo"/>
        <c:crossAx val="128544128"/>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Tabelle1!$B$1</c:f>
              <c:strCache>
                <c:ptCount val="1"/>
                <c:pt idx="0">
                  <c:v>CDE/Ubuntu10.04</c:v>
                </c:pt>
              </c:strCache>
            </c:strRef>
          </c:tx>
          <c:spPr>
            <a:ln w="28575">
              <a:noFill/>
            </a:ln>
          </c:spPr>
          <c:trendline>
            <c:trendlineType val="linear"/>
            <c:dispRSqr val="0"/>
            <c:dispEq val="0"/>
          </c:trendline>
          <c:xVal>
            <c:numRef>
              <c:f>Tabelle1!$A$2:$A$7</c:f>
              <c:numCache>
                <c:formatCode>General</c:formatCode>
                <c:ptCount val="6"/>
                <c:pt idx="0">
                  <c:v>1.133</c:v>
                </c:pt>
                <c:pt idx="1">
                  <c:v>28.492000000000001</c:v>
                </c:pt>
                <c:pt idx="2">
                  <c:v>67.748000000000005</c:v>
                </c:pt>
                <c:pt idx="3">
                  <c:v>13.09</c:v>
                </c:pt>
                <c:pt idx="4">
                  <c:v>65.37</c:v>
                </c:pt>
                <c:pt idx="5">
                  <c:v>0.94</c:v>
                </c:pt>
              </c:numCache>
            </c:numRef>
          </c:xVal>
          <c:yVal>
            <c:numRef>
              <c:f>Tabelle1!$B$2:$B$7</c:f>
              <c:numCache>
                <c:formatCode>General</c:formatCode>
                <c:ptCount val="6"/>
                <c:pt idx="0">
                  <c:v>0.96099999999999997</c:v>
                </c:pt>
                <c:pt idx="1">
                  <c:v>17.484999999999999</c:v>
                </c:pt>
                <c:pt idx="2">
                  <c:v>27.327999999999999</c:v>
                </c:pt>
              </c:numCache>
            </c:numRef>
          </c:yVal>
          <c:smooth val="0"/>
        </c:ser>
        <c:ser>
          <c:idx val="1"/>
          <c:order val="1"/>
          <c:tx>
            <c:v>Cameyo</c:v>
          </c:tx>
          <c:spPr>
            <a:ln w="28575">
              <a:noFill/>
            </a:ln>
          </c:spPr>
          <c:trendline>
            <c:trendlineType val="linear"/>
            <c:dispRSqr val="0"/>
            <c:dispEq val="0"/>
          </c:trendline>
          <c:xVal>
            <c:numRef>
              <c:f>Tabelle1!$A$5:$A$7</c:f>
              <c:numCache>
                <c:formatCode>General</c:formatCode>
                <c:ptCount val="3"/>
                <c:pt idx="0">
                  <c:v>13.09</c:v>
                </c:pt>
                <c:pt idx="1">
                  <c:v>65.37</c:v>
                </c:pt>
                <c:pt idx="2">
                  <c:v>0.94</c:v>
                </c:pt>
              </c:numCache>
            </c:numRef>
          </c:xVal>
          <c:yVal>
            <c:numRef>
              <c:f>Tabelle1!$C$5:$C$7</c:f>
              <c:numCache>
                <c:formatCode>General</c:formatCode>
                <c:ptCount val="3"/>
                <c:pt idx="0">
                  <c:v>16.738</c:v>
                </c:pt>
                <c:pt idx="1">
                  <c:v>66.169600000000003</c:v>
                </c:pt>
                <c:pt idx="2">
                  <c:v>9.2090000000000014</c:v>
                </c:pt>
              </c:numCache>
            </c:numRef>
          </c:yVal>
          <c:smooth val="0"/>
        </c:ser>
        <c:dLbls>
          <c:showLegendKey val="0"/>
          <c:showVal val="0"/>
          <c:showCatName val="0"/>
          <c:showSerName val="0"/>
          <c:showPercent val="0"/>
          <c:showBubbleSize val="0"/>
        </c:dLbls>
        <c:axId val="150352256"/>
        <c:axId val="150354176"/>
      </c:scatterChart>
      <c:valAx>
        <c:axId val="150352256"/>
        <c:scaling>
          <c:orientation val="minMax"/>
        </c:scaling>
        <c:delete val="0"/>
        <c:axPos val="b"/>
        <c:title>
          <c:tx>
            <c:rich>
              <a:bodyPr rot="0" vert="horz"/>
              <a:lstStyle/>
              <a:p>
                <a:pPr>
                  <a:defRPr/>
                </a:pPr>
                <a:r>
                  <a:rPr lang="en-US"/>
                  <a:t>Package Size (MB)</a:t>
                </a:r>
              </a:p>
            </c:rich>
          </c:tx>
          <c:overlay val="0"/>
        </c:title>
        <c:numFmt formatCode="General" sourceLinked="1"/>
        <c:majorTickMark val="out"/>
        <c:minorTickMark val="none"/>
        <c:tickLblPos val="nextTo"/>
        <c:crossAx val="150354176"/>
        <c:crosses val="autoZero"/>
        <c:crossBetween val="midCat"/>
      </c:valAx>
      <c:valAx>
        <c:axId val="150354176"/>
        <c:scaling>
          <c:orientation val="minMax"/>
          <c:min val="0"/>
        </c:scaling>
        <c:delete val="0"/>
        <c:axPos val="l"/>
        <c:majorGridlines/>
        <c:title>
          <c:tx>
            <c:rich>
              <a:bodyPr rot="-5400000" vert="horz"/>
              <a:lstStyle/>
              <a:p>
                <a:pPr>
                  <a:defRPr/>
                </a:pPr>
                <a:r>
                  <a:rPr lang="en-US"/>
                  <a:t>Time (s)</a:t>
                </a:r>
              </a:p>
            </c:rich>
          </c:tx>
          <c:overlay val="0"/>
        </c:title>
        <c:numFmt formatCode="General" sourceLinked="1"/>
        <c:majorTickMark val="out"/>
        <c:minorTickMark val="none"/>
        <c:tickLblPos val="nextTo"/>
        <c:crossAx val="150352256"/>
        <c:crosses val="autoZero"/>
        <c:crossBetween val="midCat"/>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Tabelle1!$B$1</c:f>
              <c:strCache>
                <c:ptCount val="1"/>
                <c:pt idx="0">
                  <c:v>Energy Consumption (CDE/Ubuntu10.04)</c:v>
                </c:pt>
              </c:strCache>
            </c:strRef>
          </c:tx>
          <c:spPr>
            <a:ln w="28575">
              <a:noFill/>
            </a:ln>
          </c:spPr>
          <c:trendline>
            <c:trendlineType val="linear"/>
            <c:dispRSqr val="0"/>
            <c:dispEq val="0"/>
          </c:trendline>
          <c:xVal>
            <c:numRef>
              <c:f>Tabelle1!$A$2:$A$7</c:f>
              <c:numCache>
                <c:formatCode>General</c:formatCode>
                <c:ptCount val="6"/>
                <c:pt idx="0">
                  <c:v>0.94</c:v>
                </c:pt>
                <c:pt idx="1">
                  <c:v>13.09</c:v>
                </c:pt>
                <c:pt idx="2">
                  <c:v>65.37</c:v>
                </c:pt>
                <c:pt idx="3">
                  <c:v>1.133</c:v>
                </c:pt>
                <c:pt idx="4">
                  <c:v>28.492000000000001</c:v>
                </c:pt>
                <c:pt idx="5">
                  <c:v>67.748000000000005</c:v>
                </c:pt>
              </c:numCache>
            </c:numRef>
          </c:xVal>
          <c:yVal>
            <c:numRef>
              <c:f>Tabelle1!$B$2:$B$7</c:f>
              <c:numCache>
                <c:formatCode>General</c:formatCode>
                <c:ptCount val="6"/>
                <c:pt idx="3">
                  <c:v>1.9582920000000004</c:v>
                </c:pt>
                <c:pt idx="4">
                  <c:v>38.483911080000006</c:v>
                </c:pt>
                <c:pt idx="5">
                  <c:v>56.075332320000008</c:v>
                </c:pt>
              </c:numCache>
            </c:numRef>
          </c:yVal>
          <c:smooth val="0"/>
        </c:ser>
        <c:ser>
          <c:idx val="1"/>
          <c:order val="1"/>
          <c:tx>
            <c:strRef>
              <c:f>Tabelle1!$C$1</c:f>
              <c:strCache>
                <c:ptCount val="1"/>
                <c:pt idx="0">
                  <c:v>Energy Consumption (Cameyo, WinXP)</c:v>
                </c:pt>
              </c:strCache>
            </c:strRef>
          </c:tx>
          <c:spPr>
            <a:ln w="28575">
              <a:noFill/>
            </a:ln>
          </c:spPr>
          <c:trendline>
            <c:trendlineType val="linear"/>
            <c:dispRSqr val="0"/>
            <c:dispEq val="0"/>
          </c:trendline>
          <c:xVal>
            <c:numRef>
              <c:f>Tabelle1!$A$2:$A$7</c:f>
              <c:numCache>
                <c:formatCode>General</c:formatCode>
                <c:ptCount val="6"/>
                <c:pt idx="0">
                  <c:v>0.94</c:v>
                </c:pt>
                <c:pt idx="1">
                  <c:v>13.09</c:v>
                </c:pt>
                <c:pt idx="2">
                  <c:v>65.37</c:v>
                </c:pt>
                <c:pt idx="3">
                  <c:v>1.133</c:v>
                </c:pt>
                <c:pt idx="4">
                  <c:v>28.492000000000001</c:v>
                </c:pt>
                <c:pt idx="5">
                  <c:v>67.748000000000005</c:v>
                </c:pt>
              </c:numCache>
            </c:numRef>
          </c:xVal>
          <c:yVal>
            <c:numRef>
              <c:f>Tabelle1!$C$2:$C$7</c:f>
              <c:numCache>
                <c:formatCode>General</c:formatCode>
                <c:ptCount val="6"/>
                <c:pt idx="0">
                  <c:v>14.939866655999998</c:v>
                </c:pt>
                <c:pt idx="1">
                  <c:v>33.641460648000006</c:v>
                </c:pt>
                <c:pt idx="2">
                  <c:v>98.117812295999997</c:v>
                </c:pt>
              </c:numCache>
            </c:numRef>
          </c:yVal>
          <c:smooth val="0"/>
        </c:ser>
        <c:dLbls>
          <c:showLegendKey val="0"/>
          <c:showVal val="0"/>
          <c:showCatName val="0"/>
          <c:showSerName val="0"/>
          <c:showPercent val="0"/>
          <c:showBubbleSize val="0"/>
        </c:dLbls>
        <c:axId val="159142272"/>
        <c:axId val="159144576"/>
      </c:scatterChart>
      <c:valAx>
        <c:axId val="159142272"/>
        <c:scaling>
          <c:orientation val="minMax"/>
        </c:scaling>
        <c:delete val="0"/>
        <c:axPos val="b"/>
        <c:title>
          <c:tx>
            <c:rich>
              <a:bodyPr/>
              <a:lstStyle/>
              <a:p>
                <a:pPr>
                  <a:defRPr/>
                </a:pPr>
                <a:r>
                  <a:rPr lang="en-US"/>
                  <a:t>Package Size (MB)</a:t>
                </a:r>
              </a:p>
            </c:rich>
          </c:tx>
          <c:overlay val="0"/>
        </c:title>
        <c:numFmt formatCode="General" sourceLinked="1"/>
        <c:majorTickMark val="out"/>
        <c:minorTickMark val="none"/>
        <c:tickLblPos val="nextTo"/>
        <c:crossAx val="159144576"/>
        <c:crosses val="autoZero"/>
        <c:crossBetween val="midCat"/>
      </c:valAx>
      <c:valAx>
        <c:axId val="159144576"/>
        <c:scaling>
          <c:orientation val="minMax"/>
        </c:scaling>
        <c:delete val="0"/>
        <c:axPos val="l"/>
        <c:majorGridlines/>
        <c:title>
          <c:tx>
            <c:rich>
              <a:bodyPr rot="-5400000" vert="horz"/>
              <a:lstStyle/>
              <a:p>
                <a:pPr>
                  <a:defRPr/>
                </a:pPr>
                <a:r>
                  <a:rPr lang="en-US"/>
                  <a:t>Energy Consumption</a:t>
                </a:r>
                <a:r>
                  <a:rPr lang="en-US" baseline="0"/>
                  <a:t> (J)</a:t>
                </a:r>
                <a:endParaRPr lang="en-US"/>
              </a:p>
            </c:rich>
          </c:tx>
          <c:overlay val="0"/>
        </c:title>
        <c:numFmt formatCode="General" sourceLinked="1"/>
        <c:majorTickMark val="out"/>
        <c:minorTickMark val="none"/>
        <c:tickLblPos val="nextTo"/>
        <c:crossAx val="159142272"/>
        <c:crosses val="autoZero"/>
        <c:crossBetween val="midCat"/>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Tabelle1!$B$1</c:f>
              <c:strCache>
                <c:ptCount val="1"/>
                <c:pt idx="0">
                  <c:v>Energy Consumption (CDE/Ubuntu10.04)</c:v>
                </c:pt>
              </c:strCache>
            </c:strRef>
          </c:tx>
          <c:spPr>
            <a:ln w="28575">
              <a:noFill/>
            </a:ln>
          </c:spPr>
          <c:trendline>
            <c:trendlineType val="linear"/>
            <c:dispRSqr val="0"/>
            <c:dispEq val="0"/>
          </c:trendline>
          <c:xVal>
            <c:numRef>
              <c:f>Tabelle1!$A$2:$A$7</c:f>
              <c:numCache>
                <c:formatCode>General</c:formatCode>
                <c:ptCount val="6"/>
                <c:pt idx="0">
                  <c:v>0.94</c:v>
                </c:pt>
                <c:pt idx="1">
                  <c:v>13.09</c:v>
                </c:pt>
                <c:pt idx="2">
                  <c:v>65.37</c:v>
                </c:pt>
                <c:pt idx="3">
                  <c:v>1.133</c:v>
                </c:pt>
                <c:pt idx="4">
                  <c:v>28.492000000000001</c:v>
                </c:pt>
                <c:pt idx="5">
                  <c:v>67.748000000000005</c:v>
                </c:pt>
              </c:numCache>
            </c:numRef>
          </c:xVal>
          <c:yVal>
            <c:numRef>
              <c:f>Tabelle1!$B$2:$B$7</c:f>
              <c:numCache>
                <c:formatCode>General</c:formatCode>
                <c:ptCount val="6"/>
                <c:pt idx="3">
                  <c:v>1.9582920000000004</c:v>
                </c:pt>
                <c:pt idx="4">
                  <c:v>38.483911080000006</c:v>
                </c:pt>
                <c:pt idx="5">
                  <c:v>56.075332320000008</c:v>
                </c:pt>
              </c:numCache>
            </c:numRef>
          </c:yVal>
          <c:smooth val="0"/>
        </c:ser>
        <c:ser>
          <c:idx val="1"/>
          <c:order val="1"/>
          <c:tx>
            <c:strRef>
              <c:f>Tabelle1!$C$1</c:f>
              <c:strCache>
                <c:ptCount val="1"/>
                <c:pt idx="0">
                  <c:v>Energy Consumption (Cameyo, WinXP)</c:v>
                </c:pt>
              </c:strCache>
            </c:strRef>
          </c:tx>
          <c:spPr>
            <a:ln w="28575">
              <a:noFill/>
            </a:ln>
          </c:spPr>
          <c:trendline>
            <c:trendlineType val="linear"/>
            <c:dispRSqr val="0"/>
            <c:dispEq val="0"/>
          </c:trendline>
          <c:xVal>
            <c:numRef>
              <c:f>Tabelle1!$A$2:$A$7</c:f>
              <c:numCache>
                <c:formatCode>General</c:formatCode>
                <c:ptCount val="6"/>
                <c:pt idx="0">
                  <c:v>0.94</c:v>
                </c:pt>
                <c:pt idx="1">
                  <c:v>13.09</c:v>
                </c:pt>
                <c:pt idx="2">
                  <c:v>65.37</c:v>
                </c:pt>
                <c:pt idx="3">
                  <c:v>1.133</c:v>
                </c:pt>
                <c:pt idx="4">
                  <c:v>28.492000000000001</c:v>
                </c:pt>
                <c:pt idx="5">
                  <c:v>67.748000000000005</c:v>
                </c:pt>
              </c:numCache>
            </c:numRef>
          </c:xVal>
          <c:yVal>
            <c:numRef>
              <c:f>Tabelle1!$C$2:$C$7</c:f>
              <c:numCache>
                <c:formatCode>General</c:formatCode>
                <c:ptCount val="6"/>
                <c:pt idx="0">
                  <c:v>14.939866655999998</c:v>
                </c:pt>
                <c:pt idx="1">
                  <c:v>33.641460648000006</c:v>
                </c:pt>
                <c:pt idx="2">
                  <c:v>98.117812295999997</c:v>
                </c:pt>
              </c:numCache>
            </c:numRef>
          </c:yVal>
          <c:smooth val="0"/>
        </c:ser>
        <c:dLbls>
          <c:showLegendKey val="0"/>
          <c:showVal val="0"/>
          <c:showCatName val="0"/>
          <c:showSerName val="0"/>
          <c:showPercent val="0"/>
          <c:showBubbleSize val="0"/>
        </c:dLbls>
        <c:axId val="238813952"/>
        <c:axId val="271344384"/>
      </c:scatterChart>
      <c:valAx>
        <c:axId val="238813952"/>
        <c:scaling>
          <c:orientation val="minMax"/>
        </c:scaling>
        <c:delete val="0"/>
        <c:axPos val="b"/>
        <c:title>
          <c:tx>
            <c:rich>
              <a:bodyPr/>
              <a:lstStyle/>
              <a:p>
                <a:pPr>
                  <a:defRPr/>
                </a:pPr>
                <a:r>
                  <a:rPr lang="en-US"/>
                  <a:t>Package Size (MB)</a:t>
                </a:r>
              </a:p>
            </c:rich>
          </c:tx>
          <c:overlay val="0"/>
        </c:title>
        <c:numFmt formatCode="General" sourceLinked="1"/>
        <c:majorTickMark val="out"/>
        <c:minorTickMark val="none"/>
        <c:tickLblPos val="nextTo"/>
        <c:crossAx val="271344384"/>
        <c:crosses val="autoZero"/>
        <c:crossBetween val="midCat"/>
      </c:valAx>
      <c:valAx>
        <c:axId val="271344384"/>
        <c:scaling>
          <c:orientation val="minMax"/>
        </c:scaling>
        <c:delete val="0"/>
        <c:axPos val="l"/>
        <c:majorGridlines/>
        <c:title>
          <c:tx>
            <c:rich>
              <a:bodyPr rot="-5400000" vert="horz"/>
              <a:lstStyle/>
              <a:p>
                <a:pPr>
                  <a:defRPr/>
                </a:pPr>
                <a:r>
                  <a:rPr lang="en-US"/>
                  <a:t>Energy Consumption</a:t>
                </a:r>
                <a:r>
                  <a:rPr lang="en-US" baseline="0"/>
                  <a:t> (J)</a:t>
                </a:r>
                <a:endParaRPr lang="en-US"/>
              </a:p>
            </c:rich>
          </c:tx>
          <c:overlay val="0"/>
        </c:title>
        <c:numFmt formatCode="General" sourceLinked="1"/>
        <c:majorTickMark val="out"/>
        <c:minorTickMark val="none"/>
        <c:tickLblPos val="nextTo"/>
        <c:crossAx val="238813952"/>
        <c:crosses val="autoZero"/>
        <c:crossBetween val="midCat"/>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achelorThesis">
      <a:majorFont>
        <a:latin typeface="Opificio"/>
        <a:ea typeface=""/>
        <a:cs typeface=""/>
      </a:majorFont>
      <a:minorFont>
        <a:latin typeface="Palatino Linotype"/>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2012-08-31T00:00:00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b:Source>
    <b:Tag>Cue10</b:Tag>
    <b:SourceType>ConferenceProceedings</b:SourceType>
    <b:Guid>{49D8A108-3CB6-4C5E-AA7C-50FF14CAD984}</b:Guid>
    <b:Author>
      <b:Author>
        <b:NameList>
          <b:Person>
            <b:Last>Cuervo</b:Last>
            <b:First>Eduardo</b:First>
          </b:Person>
          <b:Person>
            <b:Last>Balasubramanian</b:Last>
            <b:First>Aruna</b:First>
          </b:Person>
          <b:Person>
            <b:Last>Cho</b:Last>
            <b:First>Dae-ki</b:First>
          </b:Person>
          <b:Person>
            <b:Last>Wolman</b:Last>
            <b:First>Alec</b:First>
          </b:Person>
          <b:Person>
            <b:Last>Saroiu</b:Last>
            <b:First>Stefan</b:First>
          </b:Person>
          <b:Person>
            <b:Last>Chandra</b:Last>
            <b:First>Ranveer</b:First>
          </b:Person>
          <b:Person>
            <b:Last>Bahl</b:Last>
            <b:First>Paramvir</b:First>
          </b:Person>
        </b:NameList>
      </b:Author>
    </b:Author>
    <b:Title>MAUI: Making Smartphones Last Longer with Code Offload</b:Title>
    <b:Year>2010</b:Year>
    <b:ConferenceName>Proceedings of the 8th International Conference on Mobile Systems, Applications, and Services (MobiSys '10)</b:ConferenceName>
    <b:City>San Francisco, CA, USA</b:City>
    <b:RefOrder>18</b:RefOrder>
  </b:Source>
  <b:Source>
    <b:Tag>Jas01</b:Tag>
    <b:SourceType>ConferenceProceedings</b:SourceType>
    <b:Guid>{4C1B92DE-C3C1-48DA-96BC-047285C9E26F}</b:Guid>
    <b:Author>
      <b:Author>
        <b:NameList>
          <b:Person>
            <b:Last>Flinn</b:Last>
            <b:First>Jason</b:First>
          </b:Person>
          <b:Person>
            <b:Last>Narayanan</b:Last>
            <b:First>Dushyanth</b:First>
          </b:Person>
          <b:Person>
            <b:Last>Satyanarayanan</b:Last>
            <b:First>Mahadev</b:First>
          </b:Person>
        </b:NameList>
      </b:Author>
    </b:Author>
    <b:Title>Self-Tuned Remote Execution for Pervasive Computing</b:Title>
    <b:Year>2001</b:Year>
    <b:ConferenceName>Proceedings of the 8th IEEE Workshop on Hot Topics in Operating Systems</b:ConferenceName>
    <b:City>Schloss Elmau, Germany</b:City>
    <b:RefOrder>13</b:RefOrder>
  </b:Source>
  <b:Source>
    <b:Tag>Goy04</b:Tag>
    <b:SourceType>ConferenceProceedings</b:SourceType>
    <b:Guid>{CACEF218-00C9-4F18-8F9A-D993DC2B686D}</b:Guid>
    <b:Author>
      <b:Author>
        <b:NameList>
          <b:Person>
            <b:Last>Goyal</b:Last>
            <b:First>Sachin</b:First>
          </b:Person>
          <b:Person>
            <b:Last>Carter</b:Last>
            <b:First>John</b:First>
          </b:Person>
        </b:NameList>
      </b:Author>
    </b:Author>
    <b:Title>A Lightweight Secure Cyber Foraging Infrastructure for Resource-Constrained Devices</b:Title>
    <b:Year>2004</b:Year>
    <b:ConferenceName>Proceedings of the 6th IEEE Workshop on Mobile Computing Systems (WMCSA 2004)</b:ConferenceName>
    <b:City>Lake District National Park, UK</b:City>
    <b:RefOrder>22</b:RefOrder>
  </b:Source>
  <b:Source>
    <b:Tag>HaK11</b:Tag>
    <b:SourceType>Misc</b:SourceType>
    <b:Guid>{EF677501-E6EE-44B0-B37B-30B0FC838CC2}</b:Guid>
    <b:Author>
      <b:Author>
        <b:NameList>
          <b:Person>
            <b:Last>Ha</b:Last>
            <b:First>Kiryong</b:First>
          </b:Person>
          <b:Person>
            <b:Last>Lewis</b:Last>
            <b:First>Grace</b:First>
          </b:Person>
          <b:Person>
            <b:Last>Simanta</b:Last>
            <b:First>Soumya</b:First>
          </b:Person>
          <b:Person>
            <b:Last>Satyanarayanan</b:Last>
            <b:First>Mahadev</b:First>
          </b:Person>
        </b:NameList>
      </b:Author>
    </b:Author>
    <b:Title>Cloud Offload in Hostile Environments</b:Title>
    <b:Year>2011</b:Year>
    <b:City>Pittsburgh, PA, USA</b:City>
    <b:Publisher>Carnegie Mellon University</b:Publisher>
    <b:RefOrder>6</b:RefOrder>
  </b:Source>
  <b:Source>
    <b:Tag>Mor11</b:Tag>
    <b:SourceType>DocumentFromInternetSite</b:SourceType>
    <b:Guid>{0179BC57-A718-4158-8403-A80DC1D86EE4}</b:Guid>
    <b:Author>
      <b:Author>
        <b:NameList>
          <b:Person>
            <b:Last>Morris</b:Last>
            <b:First>Edwin</b:First>
          </b:Person>
        </b:NameList>
      </b:Author>
    </b:Author>
    <b:Title>A New Approach for Handheld Devices in the Military</b:Title>
    <b:Year>2011</b:Year>
    <b:Month>April</b:Month>
    <b:Day>4</b:Day>
    <b:InternetSiteTitle>SEI Blog</b:InternetSiteTitle>
    <b:YearAccessed>2012</b:YearAccessed>
    <b:MonthAccessed>July</b:MonthAccessed>
    <b:DayAccessed>7</b:DayAccessed>
    <b:URL>http://blog.sei.cmu.edu/post.cfm/a-new-approach-for-handheld-devices-in-the-military (2011</b:URL>
    <b:RefOrder>7</b:RefOrder>
  </b:Source>
  <b:Source>
    <b:Tag>Wol08</b:Tag>
    <b:SourceType>DocumentFromInternetSite</b:SourceType>
    <b:Guid>{32EA4DEC-AF43-4F75-8552-ED39E662F6AE}</b:Guid>
    <b:Title>Improving the Deployability of Diamond</b:Title>
    <b:Year>2008</b:Year>
    <b:Month>September</b:Month>
    <b:Author>
      <b:Author>
        <b:NameList>
          <b:Person>
            <b:Last>Wolbach</b:Last>
            <b:First>Adam</b:First>
          </b:Person>
        </b:NameList>
      </b:Author>
    </b:Author>
    <b:City>Pittsburgh, PA, USA</b:City>
    <b:InternetSiteTitle>Carnegie Mellon University, School of Computer Science</b:InternetSiteTitle>
    <b:YearAccessed>2012</b:YearAccessed>
    <b:MonthAccessed>July</b:MonthAccessed>
    <b:DayAccessed>14</b:DayAccessed>
    <b:URL>http://reports-archive.adm.cs.cmu.edu/anon/anon/2008/CMU-CS-08-158.pdf</b:URL>
    <b:RefOrder>23</b:RefOrder>
  </b:Source>
  <b:Source>
    <b:Tag>Kri10</b:Tag>
    <b:SourceType>Misc</b:SourceType>
    <b:Guid>{5D76C09C-4C06-4FE2-AF56-064B9BA77E65}</b:Guid>
    <b:Title>Empowering Mobile Devices Through Cyber Foraging</b:Title>
    <b:Year>2010</b:Year>
    <b:City>Aarhus, Denmark</b:City>
    <b:Publisher>Aarhus University, Department of Computer Science</b:Publisher>
    <b:Month>June</b:Month>
    <b:Author>
      <b:Author>
        <b:NameList>
          <b:Person>
            <b:Last>Kristensen</b:Last>
            <b:First>Mads</b:First>
            <b:Middle>Darø</b:Middle>
          </b:Person>
        </b:NameList>
      </b:Author>
    </b:Author>
    <b:RefOrder>17</b:RefOrder>
  </b:Source>
  <b:Source>
    <b:Tag>Sim12</b:Tag>
    <b:SourceType>Misc</b:SourceType>
    <b:Guid>{582F597F-88D0-4469-A873-71C08EEDDFD6}</b:Guid>
    <b:Author>
      <b:Author>
        <b:NameList>
          <b:Person>
            <b:Last>Simanta</b:Last>
            <b:First>Soumya</b:First>
          </b:Person>
          <b:Person>
            <b:Last>Lewis</b:Last>
            <b:First>Grace</b:First>
          </b:Person>
          <b:Person>
            <b:Last>Morris</b:Last>
            <b:First>Edwin</b:First>
          </b:Person>
          <b:Person>
            <b:Last>Ha</b:Last>
            <b:First>Kiryong</b:First>
          </b:Person>
          <b:Person>
            <b:Last>Satyanarayanan</b:Last>
            <b:First>Mahadev</b:First>
          </b:Person>
        </b:NameList>
      </b:Author>
    </b:Author>
    <b:Title>Cloud Computing at the Tactical Edge</b:Title>
    <b:Year>2012</b:Year>
    <b:City>Pittsburgh, PA, USA</b:City>
    <b:Publisher>Software Engineering Institute, Carnegie Mellon University</b:Publisher>
    <b:RefOrder>9</b:RefOrder>
  </b:Source>
  <b:Source>
    <b:Tag>Sir12</b:Tag>
    <b:SourceType>InternetSite</b:SourceType>
    <b:Guid>{38F0208F-B227-410A-944A-00AEB2B42D33}</b:Guid>
    <b:Title>Siri</b:Title>
    <b:ProductionCompany>Apple</b:ProductionCompany>
    <b:YearAccessed>2012</b:YearAccessed>
    <b:MonthAccessed>07</b:MonthAccessed>
    <b:DayAccessed>31</b:DayAccessed>
    <b:URL>http://www.apple.com/iphone/features/siri.html</b:URL>
    <b:RefOrder>4</b:RefOrder>
  </b:Source>
  <b:Source>
    <b:Tag>Goo12</b:Tag>
    <b:SourceType>InternetSite</b:SourceType>
    <b:Guid>{C30D2037-3D49-420F-91B8-BCCE8F544D65}</b:Guid>
    <b:Title>Google Goggles</b:Title>
    <b:YearAccessed>2012</b:YearAccessed>
    <b:MonthAccessed>07</b:MonthAccessed>
    <b:DayAccessed>31</b:DayAccessed>
    <b:URL>http://www.google.com/mobile/goggles/</b:URL>
    <b:ProductionCompany>Google</b:ProductionCompany>
    <b:RefOrder>5</b:RefOrder>
  </b:Source>
  <b:Source>
    <b:Tag>Chi07</b:Tag>
    <b:SourceType>InternetSite</b:SourceType>
    <b:Guid>{B39E8F68-0BE5-4FC2-AD30-8D13759E43E9}</b:Guid>
    <b:Author>
      <b:Author>
        <b:NameList>
          <b:Person>
            <b:Last>Chinnici</b:Last>
            <b:First>Roberto</b:First>
          </b:Person>
          <b:Person>
            <b:Last>Moreau</b:Last>
            <b:First>Jean-Jacques</b:First>
          </b:Person>
          <b:Person>
            <b:Last>Ryman</b:Last>
            <b:First>Arthur</b:First>
          </b:Person>
          <b:Person>
            <b:Last>Weerawarana</b:Last>
            <b:First>Sanjiva</b:First>
          </b:Person>
        </b:NameList>
      </b:Author>
    </b:Author>
    <b:Title>Web Services Description Language (WSDL) Version 2.0</b:Title>
    <b:ProductionCompany>World Wide Web Consortium (W3C)</b:ProductionCompany>
    <b:Year>2007</b:Year>
    <b:Month>6</b:Month>
    <b:Day>26</b:Day>
    <b:YearAccessed>2012</b:YearAccessed>
    <b:MonthAccessed>8</b:MonthAccessed>
    <b:DayAccessed>6</b:DayAccessed>
    <b:URL>http://www.w3.org/TR/wsdl20/</b:URL>
    <b:RefOrder>10</b:RefOrder>
  </b:Source>
  <b:Source>
    <b:Tag>Obj11</b:Tag>
    <b:SourceType>Misc</b:SourceType>
    <b:Guid>{EF4E1223-0B27-4CF7-BFAB-863AE135C1CA}</b:Guid>
    <b:Title>CORBA Interface Definition Language Specification, Version 3.5</b:Title>
    <b:Year>2011</b:Year>
    <b:Author>
      <b:Author>
        <b:Corporate>Object Management Group (OMG)</b:Corporate>
      </b:Author>
    </b:Author>
    <b:RefOrder>11</b:RefOrder>
  </b:Source>
  <b:Source>
    <b:Tag>Goo121</b:Tag>
    <b:SourceType>InternetSite</b:SourceType>
    <b:Guid>{761FD2FC-4A28-41D5-B93D-06B26BDADB57}</b:Guid>
    <b:Author>
      <b:Author>
        <b:Corporate>Google</b:Corporate>
      </b:Author>
    </b:Author>
    <b:Title>Google Maps API Web Services</b:Title>
    <b:ProductionCompany>Google Inc.</b:ProductionCompany>
    <b:YearAccessed>2012</b:YearAccessed>
    <b:MonthAccessed>8</b:MonthAccessed>
    <b:DayAccessed>6</b:DayAccessed>
    <b:URL>https://developers.google.com/maps/documentation/webservices/</b:URL>
    <b:RefOrder>12</b:RefOrder>
  </b:Source>
  <b:Source>
    <b:Tag>Hun99</b:Tag>
    <b:SourceType>BookSection</b:SourceType>
    <b:Guid>{1138C244-2DB8-4B07-B681-1594A410D67B}</b:Guid>
    <b:Title>The Coign Automatic Distributed Partitioning System</b:Title>
    <b:Year>1999</b:Year>
    <b:Author>
      <b:Author>
        <b:NameList>
          <b:Person>
            <b:Last>Hunt</b:Last>
            <b:First>Galen</b:First>
            <b:Middle>C.</b:Middle>
          </b:Person>
          <b:Person>
            <b:Last>Scott</b:Last>
            <b:First>Michael</b:First>
            <b:Middle>L.</b:Middle>
          </b:Person>
        </b:NameList>
      </b:Author>
    </b:Author>
    <b:ConferenceName>Proceedings of the 3rd Symposium on Operating Systems Design and Implementation</b:ConferenceName>
    <b:City>New Orleans, Louisiana, USA</b:City>
    <b:BookTitle>Proceedings of the 3rd Symposium on Operating Systems Design and Implementation</b:BookTitle>
    <b:Pages>187-200</b:Pages>
    <b:RefOrder>20</b:RefOrder>
  </b:Source>
  <b:Source>
    <b:Tag>Mic93</b:Tag>
    <b:SourceType>InternetSite</b:SourceType>
    <b:Guid>{5572062F-ADA2-4A5D-A95C-FF4B1A33D588}</b:Guid>
    <b:Author>
      <b:Author>
        <b:Corporate>Microsoft</b:Corporate>
      </b:Author>
    </b:Author>
    <b:Title>Component Object Model (COM)</b:Title>
    <b:Year>1993</b:Year>
    <b:ProductionCompany>Microsoft Corporation</b:ProductionCompany>
    <b:YearAccessed>2012</b:YearAccessed>
    <b:MonthAccessed>8</b:MonthAccessed>
    <b:DayAccessed>6</b:DayAccessed>
    <b:URL>http://msdn.microsoft.com/en-us/library/ms680573(v=vs.85)</b:URL>
    <b:RefOrder>21</b:RefOrder>
  </b:Source>
  <b:Source>
    <b:Tag>Wik12</b:Tag>
    <b:SourceType>InternetSite</b:SourceType>
    <b:Guid>{B7867EA3-661D-402B-BD4C-80BC10EFFD7A}</b:Guid>
    <b:Author>
      <b:Author>
        <b:Corporate>Wikipedia</b:Corporate>
      </b:Author>
    </b:Author>
    <b:Title>Frame Rate</b:Title>
    <b:YearAccessed>2012</b:YearAccessed>
    <b:MonthAccessed>8</b:MonthAccessed>
    <b:DayAccessed>7</b:DayAccessed>
    <b:URL>http://en.wikipedia.org/wiki/Frame_rate</b:URL>
    <b:RefOrder>39</b:RefOrder>
  </b:Source>
  <b:Source>
    <b:Tag>ptr12</b:Tag>
    <b:SourceType>InternetSite</b:SourceType>
    <b:Guid>{5C107344-CD25-47A5-AA95-1807B296A2D4}</b:Guid>
    <b:Title>ptrace (2) - Linux man page</b:Title>
    <b:YearAccessed>2012</b:YearAccessed>
    <b:MonthAccessed>8</b:MonthAccessed>
    <b:DayAccessed>14</b:DayAccessed>
    <b:URL>http://linux.die.net/man/2/ptrace</b:URL>
    <b:RefOrder>27</b:RefOrder>
  </b:Source>
  <b:Source>
    <b:Tag>Cam12</b:Tag>
    <b:SourceType>DocumentFromInternetSite</b:SourceType>
    <b:Guid>{B02F70D9-C415-4155-9C82-4EAA69771A1C}</b:Guid>
    <b:Title>Cameyo User Guide</b:Title>
    <b:Year>2012</b:Year>
    <b:Month>6</b:Month>
    <b:YearAccessed>2012</b:YearAccessed>
    <b:MonthAccessed>8</b:MonthAccessed>
    <b:DayAccessed>15</b:DayAccessed>
    <b:URL>http://cameyo.com/doc/CameyoManual.pdf</b:URL>
    <b:Author>
      <b:Author>
        <b:Corporate>Cameyo</b:Corporate>
      </b:Author>
    </b:Author>
    <b:RefOrder>28</b:RefOrder>
  </b:Source>
  <b:Source>
    <b:Tag>Gam95</b:Tag>
    <b:SourceType>BookSection</b:SourceType>
    <b:Guid>{8B14B98A-D46E-4FEE-A8C4-77BD0943EAC1}</b:Guid>
    <b:Title>Bridge</b:Title>
    <b:Year>1995</b:Year>
    <b:Author>
      <b:Author>
        <b:NameList>
          <b:Person>
            <b:Last>Gamma</b:Last>
            <b:First>Erich</b:First>
          </b:Person>
          <b:Person>
            <b:Last>Helm</b:Last>
            <b:First>Richard</b:First>
          </b:Person>
          <b:Person>
            <b:Last>Johnson</b:Last>
            <b:First>Ralph</b:First>
          </b:Person>
          <b:Person>
            <b:Last>Vlissides</b:Last>
            <b:First>John</b:First>
          </b:Person>
        </b:NameList>
      </b:Author>
    </b:Author>
    <b:BookTitle>Design Patterns</b:BookTitle>
    <b:Pages>151-161</b:Pages>
    <b:Publisher>Addison-Wesley</b:Publisher>
    <b:RefOrder>32</b:RefOrder>
  </b:Source>
  <b:Source>
    <b:Tag>Cam121</b:Tag>
    <b:SourceType>InternetSite</b:SourceType>
    <b:Guid>{0EC3C6E2-B95F-4240-93B8-6C12352C87A2}</b:Guid>
    <b:Title>Latest Cameyo 2</b:Title>
    <b:Year>2012</b:Year>
    <b:ProductionCompany>Cameyo Blog</b:ProductionCompany>
    <b:Month>04</b:Month>
    <b:Day>25</b:Day>
    <b:YearAccessed>2012</b:YearAccessed>
    <b:MonthAccessed>09</b:MonthAccessed>
    <b:DayAccessed>06</b:DayAccessed>
    <b:URL>http://cameyoco.blogspot.com/2012/04/latest-cameyo-2.html</b:URL>
    <b:RefOrder>34</b:RefOrder>
  </b:Source>
  <b:Source>
    <b:Tag>Lar09</b:Tag>
    <b:SourceType>InternetSite</b:SourceType>
    <b:Guid>{ED60E67B-DD38-4419-A023-7A354741A038}</b:Guid>
    <b:Author>
      <b:Author>
        <b:NameList>
          <b:Person>
            <b:Last>Larabel</b:Last>
            <b:First>Michael</b:First>
          </b:Person>
        </b:NameList>
      </b:Author>
    </b:Author>
    <b:Title>Intel Core i7 Virtualization Performance</b:Title>
    <b:Year>2009</b:Year>
    <b:Month>4</b:Month>
    <b:Day>22</b:Day>
    <b:YearAccessed>2012</b:YearAccessed>
    <b:MonthAccessed>9</b:MonthAccessed>
    <b:DayAccessed>9</b:DayAccessed>
    <b:URL>http://www.phoronix.com/scan.php?page=article&amp;item=intel_corei7_virt&amp;num=1</b:URL>
    <b:RefOrder>35</b:RefOrder>
  </b:Source>
  <b:Source>
    <b:Tag>Che12</b:Tag>
    <b:SourceType>ConferenceProceedings</b:SourceType>
    <b:Guid>{71807FBB-C4A2-40CD-A182-B0733A641C09}</b:Guid>
    <b:Title>On State of The Art in Virtual Machine Security</b:Title>
    <b:Year>2012</b:Year>
    <b:Author>
      <b:Author>
        <b:NameList>
          <b:Person>
            <b:Last>Chen</b:Last>
            <b:First>Quian</b:First>
          </b:Person>
          <b:Person>
            <b:Last>Mehrotra</b:Last>
            <b:First>Rajat</b:First>
          </b:Person>
          <b:Person>
            <b:Last>Dubeyy</b:Last>
            <b:First>Abhishek</b:First>
          </b:Person>
          <b:Person>
            <b:Last>Abdelwahed</b:Last>
            <b:First>Sherif</b:First>
          </b:Person>
          <b:Person>
            <b:Last>Rowland</b:Last>
            <b:First>Krisa</b:First>
          </b:Person>
        </b:NameList>
      </b:Author>
    </b:Author>
    <b:ConferenceName>Southeastcon, 2012 Proceedings of IEEE</b:ConferenceName>
    <b:City>Orlando, Florida, USA</b:City>
    <b:RefOrder>36</b:RefOrder>
  </b:Source>
  <b:Source>
    <b:Tag>Fre93</b:Tag>
    <b:SourceType>DocumentFromInternetSite</b:SourceType>
    <b:Guid>{84B4E68F-A499-471B-8509-71D381B8D688}</b:Guid>
    <b:Title>chroot (2) - FreeBSD System Calls Manual</b:Title>
    <b:Year>1993</b:Year>
    <b:Author>
      <b:Author>
        <b:Corporate>FreeBSD System Calls Manual</b:Corporate>
      </b:Author>
    </b:Author>
    <b:Month>06</b:Month>
    <b:Day>04</b:Day>
    <b:YearAccessed>2012</b:YearAccessed>
    <b:MonthAccessed>09</b:MonthAccessed>
    <b:DayAccessed>10</b:DayAccessed>
    <b:URL>http://www.freebsd.org/cgi/man.cgi?query=chroot&amp;sektion=2</b:URL>
    <b:RefOrder>37</b:RefOrder>
  </b:Source>
  <b:Source>
    <b:Tag>Sim02</b:Tag>
    <b:SourceType>InternetSite</b:SourceType>
    <b:Guid>{0571E38B-79D5-472C-981E-60CD4F2B7CB2}</b:Guid>
    <b:Title>How to break out of a chroot() jail</b:Title>
    <b:Year>2002</b:Year>
    <b:Month>05</b:Month>
    <b:Day>12</b:Day>
    <b:YearAccessed>2012</b:YearAccessed>
    <b:MonthAccessed>09</b:MonthAccessed>
    <b:DayAccessed>10</b:DayAccessed>
    <b:URL>http://www.bpfh.net/simes/computing/chroot-break.html</b:URL>
    <b:Author>
      <b:Author>
        <b:NameList>
          <b:Person>
            <b:Last>Simes</b:Last>
          </b:Person>
        </b:NameList>
      </b:Author>
    </b:Author>
    <b:RefOrder>38</b:RefOrder>
  </b:Source>
  <b:Source>
    <b:Tag>Mon08</b:Tag>
    <b:SourceType>InternetSite</b:SourceType>
    <b:Guid>{F4BA1D28-1FE8-4985-9A23-BF5A339D3D3B}</b:Guid>
    <b:Author>
      <b:Author>
        <b:Corporate>Monsoon Solutions Inc.</b:Corporate>
      </b:Author>
    </b:Author>
    <b:Title>Power Monitor</b:Title>
    <b:Year>2008</b:Year>
    <b:YearAccessed>2012</b:YearAccessed>
    <b:MonthAccessed>09</b:MonthAccessed>
    <b:DayAccessed>13</b:DayAccessed>
    <b:URL>http://www.msoon.com/LabEquipment/PowerMonitor/ </b:URL>
    <b:RefOrder>33</b:RefOrder>
  </b:Source>
  <b:Source>
    <b:Tag>Chu11</b:Tag>
    <b:SourceType>ConferenceProceedings</b:SourceType>
    <b:Guid>{1D3D4593-FD2C-4525-B74C-0F9C83DB17DD}</b:Guid>
    <b:Title>CloneCloud: Elastic Execution between Mobile Device and Cloud</b:Title>
    <b:Year>2011</b:Year>
    <b:Author>
      <b:Author>
        <b:NameList>
          <b:Person>
            <b:Last>Chun</b:Last>
            <b:First>B.</b:First>
          </b:Person>
          <b:Person>
            <b:Last>Ihm</b:Last>
            <b:First>S.</b:First>
          </b:Person>
          <b:Person>
            <b:Last>Maniatis</b:Last>
            <b:First>P.</b:First>
          </b:Person>
          <b:Person>
            <b:Last>Naik</b:Last>
            <b:First>M.</b:First>
          </b:Person>
          <b:Person>
            <b:Last>Patti</b:Last>
            <b:First>A.</b:First>
          </b:Person>
        </b:NameList>
      </b:Author>
    </b:Author>
    <b:ConferenceName>Proceedings of the sixth conference on Computer systems (EuroSys '11)</b:ConferenceName>
    <b:City>Salzburg, Austra</b:City>
    <b:RefOrder>19</b:RefOrder>
  </b:Source>
  <b:Source>
    <b:Tag>Sat01</b:Tag>
    <b:SourceType>ArticleInAPeriodical</b:SourceType>
    <b:Guid>{925155C5-8029-4D34-A19F-7A1F33D7525D}</b:Guid>
    <b:Author>
      <b:Author>
        <b:NameList>
          <b:Person>
            <b:Last>Satyanarayanan</b:Last>
            <b:First>Mahadev</b:First>
          </b:Person>
        </b:NameList>
      </b:Author>
    </b:Author>
    <b:Title>Pervasive Computing: Vision and Challenges</b:Title>
    <b:Pages>10-17</b:Pages>
    <b:Year>2001</b:Year>
    <b:PeriodicalTitle>IEEE Personal Communications</b:PeriodicalTitle>
    <b:Month>August</b:Month>
    <b:RefOrder>8</b:RefOrder>
  </b:Source>
  <b:Source>
    <b:Tag>Sat09</b:Tag>
    <b:SourceType>ArticleInAPeriodical</b:SourceType>
    <b:Guid>{A8153637-2D5E-4CAC-B1F4-E422C36B79AB}</b:Guid>
    <b:Author>
      <b:Author>
        <b:NameList>
          <b:Person>
            <b:Last>Satyanarayanan</b:Last>
            <b:First>Mahadev</b:First>
          </b:Person>
          <b:Person>
            <b:Last>Bahl</b:Last>
            <b:First>Paramvir</b:First>
          </b:Person>
          <b:Person>
            <b:Last>Cáceres</b:Last>
            <b:First>Ramón</b:First>
          </b:Person>
          <b:Person>
            <b:Last>Davies</b:Last>
            <b:First>Nigel</b:First>
          </b:Person>
        </b:NameList>
      </b:Author>
    </b:Author>
    <b:Title>The Case for VM-Based Cloudlets in Mobile Computing</b:Title>
    <b:PeriodicalTitle>IEEE CS Pervasive Computing</b:PeriodicalTitle>
    <b:Year>2009</b:Year>
    <b:Month>October</b:Month>
    <b:Pages>14-23</b:Pages>
    <b:RefOrder>3</b:RefOrder>
  </b:Source>
  <b:Source>
    <b:Tag>Bal03</b:Tag>
    <b:SourceType>ConferenceProceedings</b:SourceType>
    <b:Guid>{A87DA1B2-2978-4165-9A9F-B6E64B5AD083}</b:Guid>
    <b:Title>Tactics-Based Remote Execution for Mobile Computing</b:Title>
    <b:Year>2003</b:Year>
    <b:ConferenceName>Proceedings of the 1st International Conference on Mobile Systems, Applications and Services (MobiSys '03)</b:ConferenceName>
    <b:City>San Francisco, CA, USA</b:City>
    <b:Author>
      <b:Author>
        <b:NameList>
          <b:Person>
            <b:Last>Balan</b:Last>
            <b:First>Rajesh</b:First>
          </b:Person>
          <b:Person>
            <b:Last>Satyanarayanan</b:Last>
            <b:First>Mahadev</b:First>
          </b:Person>
          <b:Person>
            <b:Last>Park</b:Last>
            <b:First>SoYoung</b:First>
          </b:Person>
          <b:Person>
            <b:Last>Okoshi</b:Last>
            <b:First>Tadashi</b:First>
          </b:Person>
        </b:NameList>
      </b:Author>
    </b:Author>
    <b:RefOrder>15</b:RefOrder>
  </b:Source>
  <b:Source>
    <b:Tag>Bal07</b:Tag>
    <b:SourceType>ConferenceProceedings</b:SourceType>
    <b:Guid>{3E2A7F0E-0679-4036-B656-E66EC8366D13}</b:Guid>
    <b:Author>
      <b:Author>
        <b:NameList>
          <b:Person>
            <b:Last>Balan</b:Last>
            <b:First>Rajesh</b:First>
            <b:Middle>Krishna</b:Middle>
          </b:Person>
          <b:Person>
            <b:Last>Gergle</b:Last>
            <b:First>Darren</b:First>
          </b:Person>
          <b:Person>
            <b:Last>Satyanarayanan</b:Last>
            <b:First>Mahadev</b:First>
          </b:Person>
          <b:Person>
            <b:Last>Herbsleb</b:Last>
            <b:First>James</b:First>
          </b:Person>
        </b:NameList>
      </b:Author>
    </b:Author>
    <b:Title>Simplifying Cyber Foraging for Mobile Devices</b:Title>
    <b:Year>2007</b:Year>
    <b:ConferenceName>Proceedings of the 5th International Conference on Mobile Systems Applications (MobiSys '07)</b:ConferenceName>
    <b:City>San Juan, Puerto Rico</b:City>
    <b:RefOrder>16</b:RefOrder>
  </b:Source>
  <b:Source>
    <b:Tag>Bal02</b:Tag>
    <b:SourceType>ConferenceProceedings</b:SourceType>
    <b:Guid>{349068FB-B7DA-4D19-A6EE-F8BF91DEC429}</b:Guid>
    <b:Title>The Case for Cyber Foraging</b:Title>
    <b:Year>2002</b:Year>
    <b:City>Saint-Emilion, France</b:City>
    <b:Author>
      <b:Author>
        <b:NameList>
          <b:Person>
            <b:Last>Balan</b:Last>
            <b:First>Rajesh</b:First>
          </b:Person>
          <b:Person>
            <b:Last>Flinn</b:Last>
            <b:First>Jason</b:First>
          </b:Person>
          <b:Person>
            <b:Last>Satyanarayanan</b:Last>
            <b:First>Mahadev</b:First>
          </b:Person>
          <b:Person>
            <b:Last>Sinnamohideen</b:Last>
            <b:First>Shafeeq</b:First>
          </b:Person>
          <b:Person>
            <b:Last>Yang</b:Last>
            <b:First>Hen-I</b:First>
          </b:Person>
        </b:NameList>
      </b:Author>
    </b:Author>
    <b:ConferenceName>Proceedings of the 10th ACM SIGOPS European Workshop</b:ConferenceName>
    <b:RefOrder>14</b:RefOrder>
  </b:Source>
  <b:Source>
    <b:Tag>Jet12</b:Tag>
    <b:SourceType>InternetSite</b:SourceType>
    <b:Guid>{52239538-1C64-42E8-B301-D737D4775D65}</b:Guid>
    <b:Title>Jetty</b:Title>
    <b:Year>2012</b:Year>
    <b:YearAccessed>2012</b:YearAccessed>
    <b:MonthAccessed>09</b:MonthAccessed>
    <b:DayAccessed>18</b:DayAccessed>
    <b:URL>http://www.eclipse.org/jetty/</b:URL>
    <b:RefOrder>29</b:RefOrder>
  </b:Source>
  <b:Source>
    <b:Tag>van11</b:Tag>
    <b:SourceType>InternetSite</b:SourceType>
    <b:Guid>{84586C82-BBF1-4BA8-8186-2162202FBD92}</b:Guid>
    <b:Author>
      <b:Author>
        <b:NameList>
          <b:Person>
            <b:Last>van Hoff</b:Last>
            <b:First>Arthur</b:First>
          </b:Person>
          <b:Person>
            <b:Last>Blair</b:Last>
            <b:First>Rich</b:First>
          </b:Person>
          <b:Person>
            <b:Last>Frisch</b:Last>
            <b:First>Pierre</b:First>
          </b:Person>
        </b:NameList>
      </b:Author>
    </b:Author>
    <b:Title>JmDNS</b:Title>
    <b:Year>2011</b:Year>
    <b:Month>08</b:Month>
    <b:Day>25</b:Day>
    <b:YearAccessed>2012</b:YearAccessed>
    <b:MonthAccessed>09</b:MonthAccessed>
    <b:DayAccessed>18</b:DayAccessed>
    <b:URL>http://jmdns.sourceforge.net/</b:URL>
    <b:RefOrder>30</b:RefOrder>
  </b:Source>
  <b:Source>
    <b:Tag>Zer12</b:Tag>
    <b:SourceType>InternetSite</b:SourceType>
    <b:Guid>{9EDE3860-BF7C-48B3-8AF0-62594E68462F}</b:Guid>
    <b:Title>Zero Configuration Networking (Zeroconf)</b:Title>
    <b:YearAccessed>2012</b:YearAccessed>
    <b:MonthAccessed>09</b:MonthAccessed>
    <b:DayAccessed>18</b:DayAccessed>
    <b:URL>http://www.zeroconf.org/</b:URL>
    <b:RefOrder>31</b:RefOrder>
  </b:Source>
  <b:Source>
    <b:Tag>Jac12</b:Tag>
    <b:SourceType>InternetSite</b:SourceType>
    <b:Guid>{FE7E836E-11A5-497B-AA4A-B11094627E15}</b:Guid>
    <b:Title>Debian Policy Manual: Chapter 7 - Declaring relationships between packages</b:Title>
    <b:Year>2012</b:Year>
    <b:Month>03</b:Month>
    <b:Day>04</b:Day>
    <b:YearAccessed>2012</b:YearAccessed>
    <b:MonthAccessed>09</b:MonthAccessed>
    <b:DayAccessed>18</b:DayAccessed>
    <b:URL>http://www.debian.org/doc/debian-policy/ch-relationships.html</b:URL>
    <b:Author>
      <b:Author>
        <b:NameList>
          <b:Person>
            <b:Last>Jackson</b:Last>
            <b:First>Ian</b:First>
          </b:Person>
          <b:Person>
            <b:Last>Schwarz</b:Last>
            <b:First>Christian</b:First>
          </b:Person>
        </b:NameList>
      </b:Author>
    </b:Author>
    <b:RefOrder>24</b:RefOrder>
  </b:Source>
  <b:Source>
    <b:Tag>RPM05</b:Tag>
    <b:SourceType>InternetSite</b:SourceType>
    <b:Guid>{55755C49-3E3D-4CE3-A7A6-D7B9BF9F4F3C}</b:Guid>
    <b:Title>RPM Packager Documentation: Dependencies</b:Title>
    <b:Year>2005</b:Year>
    <b:Month>09</b:Month>
    <b:Day>22</b:Day>
    <b:YearAccessed>2012</b:YearAccessed>
    <b:MonthAccessed>09</b:MonthAccessed>
    <b:DayAccessed>18</b:DayAccessed>
    <b:URL>http://www.rpm.org/wiki/PackagerDocs/Dependencies</b:URL>
    <b:RefOrder>25</b:RefOrder>
  </b:Source>
  <b:Source>
    <b:Tag>20112</b:Tag>
    <b:SourceType>InternetSite</b:SourceType>
    <b:Guid>{1F80BD74-9DBA-45A9-99B2-825793BDC24B}</b:Guid>
    <b:Title>2011 handset and smartphone sales statistics worldwide: the big picture</b:Title>
    <b:Year>2012</b:Year>
    <b:Month>02</b:Month>
    <b:Day>10</b:Day>
    <b:YearAccessed>2012</b:YearAccessed>
    <b:MonthAccessed>10</b:MonthAccessed>
    <b:DayAccessed>08</b:DayAccessed>
    <b:URL>http://mobithinking.com/blog/2011-handset-and-smartphone-sales-big-picture</b:URL>
    <b:RefOrder>1</b:RefOrder>
  </b:Source>
  <b:Source>
    <b:Tag>Sma12</b:Tag>
    <b:SourceType>InternetSite</b:SourceType>
    <b:Guid>{A8A186E0-56BA-4742-B4C0-661BC321BE1B}</b:Guid>
    <b:Title>Smartphone Users Around the World - Statistics and Facts [Infographic]</b:Title>
    <b:Year>2012</b:Year>
    <b:Month>01</b:Month>
    <b:Day>02</b:Day>
    <b:YearAccessed>2012</b:YearAccessed>
    <b:MonthAccessed>10</b:MonthAccessed>
    <b:DayAccessed>08</b:DayAccessed>
    <b:URL>http://www.go-gulf.com/blog/smartphone</b:URL>
    <b:RefOrder>2</b:RefOrder>
  </b:Source>
  <b:Source>
    <b:Tag>Guo11</b:Tag>
    <b:SourceType>ConferenceProceedings</b:SourceType>
    <b:Guid>{AA200D81-6D4B-46F9-81CB-657E88AA53B4}</b:Guid>
    <b:Author>
      <b:Author>
        <b:NameList>
          <b:Person>
            <b:Last>Guo</b:Last>
            <b:First>Philip</b:First>
            <b:Middle>J.</b:Middle>
          </b:Person>
          <b:Person>
            <b:Last>Engler</b:Last>
            <b:First>Dawson</b:First>
          </b:Person>
        </b:NameList>
      </b:Author>
    </b:Author>
    <b:Title>CDE: Using System Call Interposition to Automatically Create Portable Software Packages</b:Title>
    <b:InternetSiteTitle>Stanford University, School of Computer Science</b:InternetSiteTitle>
    <b:Year>2011</b:Year>
    <b:ConferenceName>Proceedings of the 2011 USENIX Annual Technical Conference</b:ConferenceName>
    <b:City>Portland, OR, USA</b:City>
    <b:RefOrder>26</b:RefOrder>
  </b:Source>
</b:Sources>
</file>

<file path=customXml/item3.xml><?xml version="1.0" encoding="utf-8"?>
<b:Sources xmlns:b="http://schemas.openxmlformats.org/officeDocument/2006/bibliography" xmlns="http://schemas.openxmlformats.org/officeDocument/2006/bibliography" SelectedStyle="\IEEE2006OfficeOnline.xsl" StyleName="IEEE 2006">
  <b:Source>
    <b:Tag>Cue10</b:Tag>
    <b:SourceType>ConferenceProceedings</b:SourceType>
    <b:Guid>{49D8A108-3CB6-4C5E-AA7C-50FF14CAD984}</b:Guid>
    <b:Author>
      <b:Author>
        <b:NameList>
          <b:Person>
            <b:Last>Cuervo</b:Last>
            <b:First>Eduardo</b:First>
          </b:Person>
          <b:Person>
            <b:Last>Balasubramanian</b:Last>
            <b:First>Aruna</b:First>
          </b:Person>
          <b:Person>
            <b:Last>Cho</b:Last>
            <b:First>Dae-ki</b:First>
          </b:Person>
          <b:Person>
            <b:Last>Wolman</b:Last>
            <b:First>Alec</b:First>
          </b:Person>
          <b:Person>
            <b:Last>Saroiu</b:Last>
            <b:First>Stefan</b:First>
          </b:Person>
          <b:Person>
            <b:Last>Chandra</b:Last>
            <b:First>Ranveer</b:First>
          </b:Person>
          <b:Person>
            <b:Last>Bahl</b:Last>
            <b:First>Paramvir</b:First>
          </b:Person>
        </b:NameList>
      </b:Author>
    </b:Author>
    <b:Title>MAUI: Making Smartphones Last Longer with Code Offload</b:Title>
    <b:Year>2010</b:Year>
    <b:ConferenceName>Proceedings of the 8th International Conference on Mobile Systems, Applications, and Services (MobiSys '10)</b:ConferenceName>
    <b:City>San Francisco, CA, USA</b:City>
    <b:RefOrder>18</b:RefOrder>
  </b:Source>
  <b:Source>
    <b:Tag>Jas01</b:Tag>
    <b:SourceType>ConferenceProceedings</b:SourceType>
    <b:Guid>{4C1B92DE-C3C1-48DA-96BC-047285C9E26F}</b:Guid>
    <b:Author>
      <b:Author>
        <b:NameList>
          <b:Person>
            <b:Last>Flinn</b:Last>
            <b:First>Jason</b:First>
          </b:Person>
          <b:Person>
            <b:Last>Narayanan</b:Last>
            <b:First>Dushyanth</b:First>
          </b:Person>
          <b:Person>
            <b:Last>Satyanarayanan</b:Last>
            <b:First>Mahadev</b:First>
          </b:Person>
        </b:NameList>
      </b:Author>
    </b:Author>
    <b:Title>Self-Tuned Remote Execution for Pervasive Computing</b:Title>
    <b:Year>2001</b:Year>
    <b:ConferenceName>Proceedings of the 8th IEEE Workshop on Hot Topics in Operating Systems</b:ConferenceName>
    <b:City>Schloss Elmau, Germany</b:City>
    <b:RefOrder>13</b:RefOrder>
  </b:Source>
  <b:Source>
    <b:Tag>Goy04</b:Tag>
    <b:SourceType>ConferenceProceedings</b:SourceType>
    <b:Guid>{CACEF218-00C9-4F18-8F9A-D993DC2B686D}</b:Guid>
    <b:Author>
      <b:Author>
        <b:NameList>
          <b:Person>
            <b:Last>Goyal</b:Last>
            <b:First>Sachin</b:First>
          </b:Person>
          <b:Person>
            <b:Last>Carter</b:Last>
            <b:First>John</b:First>
          </b:Person>
        </b:NameList>
      </b:Author>
    </b:Author>
    <b:Title>A Lightweight Secure Cyber Foraging Infrastructure for Resource-Constrained Devices</b:Title>
    <b:Year>2004</b:Year>
    <b:ConferenceName>Proceedings of the 6th IEEE Workshop on Mobile Computing Systems (WMCSA 2004)</b:ConferenceName>
    <b:City>Lake District National Park, UK</b:City>
    <b:RefOrder>22</b:RefOrder>
  </b:Source>
  <b:Source>
    <b:Tag>HaK11</b:Tag>
    <b:SourceType>Misc</b:SourceType>
    <b:Guid>{EF677501-E6EE-44B0-B37B-30B0FC838CC2}</b:Guid>
    <b:Author>
      <b:Author>
        <b:NameList>
          <b:Person>
            <b:Last>Ha</b:Last>
            <b:First>Kiryong</b:First>
          </b:Person>
          <b:Person>
            <b:Last>Lewis</b:Last>
            <b:First>Grace</b:First>
          </b:Person>
          <b:Person>
            <b:Last>Simanta</b:Last>
            <b:First>Soumya</b:First>
          </b:Person>
          <b:Person>
            <b:Last>Satyanarayanan</b:Last>
            <b:First>Mahadev</b:First>
          </b:Person>
        </b:NameList>
      </b:Author>
    </b:Author>
    <b:Title>Cloud Offload in Hostile Environments</b:Title>
    <b:Year>2011</b:Year>
    <b:City>Pittsburgh, PA, USA</b:City>
    <b:Publisher>Carnegie Mellon University</b:Publisher>
    <b:RefOrder>6</b:RefOrder>
  </b:Source>
  <b:Source>
    <b:Tag>Mor11</b:Tag>
    <b:SourceType>DocumentFromInternetSite</b:SourceType>
    <b:Guid>{0179BC57-A718-4158-8403-A80DC1D86EE4}</b:Guid>
    <b:Author>
      <b:Author>
        <b:NameList>
          <b:Person>
            <b:Last>Morris</b:Last>
            <b:First>Edwin</b:First>
          </b:Person>
        </b:NameList>
      </b:Author>
    </b:Author>
    <b:Title>A New Approach for Handheld Devices in the Military</b:Title>
    <b:Year>2011</b:Year>
    <b:Month>April</b:Month>
    <b:Day>4</b:Day>
    <b:InternetSiteTitle>SEI Blog</b:InternetSiteTitle>
    <b:YearAccessed>2012</b:YearAccessed>
    <b:MonthAccessed>July</b:MonthAccessed>
    <b:DayAccessed>7</b:DayAccessed>
    <b:URL>http://blog.sei.cmu.edu/post.cfm/a-new-approach-for-handheld-devices-in-the-military (2011</b:URL>
    <b:RefOrder>7</b:RefOrder>
  </b:Source>
  <b:Source>
    <b:Tag>Wol08</b:Tag>
    <b:SourceType>DocumentFromInternetSite</b:SourceType>
    <b:Guid>{32EA4DEC-AF43-4F75-8552-ED39E662F6AE}</b:Guid>
    <b:Title>Improving the Deployability of Diamond</b:Title>
    <b:Year>2008</b:Year>
    <b:Month>September</b:Month>
    <b:Author>
      <b:Author>
        <b:NameList>
          <b:Person>
            <b:Last>Wolbach</b:Last>
            <b:First>Adam</b:First>
          </b:Person>
        </b:NameList>
      </b:Author>
    </b:Author>
    <b:City>Pittsburgh, PA, USA</b:City>
    <b:InternetSiteTitle>Carnegie Mellon University, School of Computer Science</b:InternetSiteTitle>
    <b:YearAccessed>2012</b:YearAccessed>
    <b:MonthAccessed>July</b:MonthAccessed>
    <b:DayAccessed>14</b:DayAccessed>
    <b:URL>http://reports-archive.adm.cs.cmu.edu/anon/anon/2008/CMU-CS-08-158.pdf</b:URL>
    <b:RefOrder>23</b:RefOrder>
  </b:Source>
  <b:Source>
    <b:Tag>Kri10</b:Tag>
    <b:SourceType>Misc</b:SourceType>
    <b:Guid>{5D76C09C-4C06-4FE2-AF56-064B9BA77E65}</b:Guid>
    <b:Title>Empowering Mobile Devices Through Cyber Foraging</b:Title>
    <b:Year>2010</b:Year>
    <b:City>Aarhus, Denmark</b:City>
    <b:Publisher>Aarhus University, Department of Computer Science</b:Publisher>
    <b:Month>June</b:Month>
    <b:Author>
      <b:Author>
        <b:NameList>
          <b:Person>
            <b:Last>Kristensen</b:Last>
            <b:First>Mads</b:First>
            <b:Middle>Darø</b:Middle>
          </b:Person>
        </b:NameList>
      </b:Author>
    </b:Author>
    <b:RefOrder>17</b:RefOrder>
  </b:Source>
  <b:Source>
    <b:Tag>Sim12</b:Tag>
    <b:SourceType>Misc</b:SourceType>
    <b:Guid>{582F597F-88D0-4469-A873-71C08EEDDFD6}</b:Guid>
    <b:Author>
      <b:Author>
        <b:NameList>
          <b:Person>
            <b:Last>Simanta</b:Last>
            <b:First>Soumya</b:First>
          </b:Person>
          <b:Person>
            <b:Last>Lewis</b:Last>
            <b:First>Grace</b:First>
          </b:Person>
          <b:Person>
            <b:Last>Morris</b:Last>
            <b:First>Edwin</b:First>
          </b:Person>
          <b:Person>
            <b:Last>Ha</b:Last>
            <b:First>Kiryong</b:First>
          </b:Person>
          <b:Person>
            <b:Last>Satyanarayanan</b:Last>
            <b:First>Mahadev</b:First>
          </b:Person>
        </b:NameList>
      </b:Author>
    </b:Author>
    <b:Title>Cloud Computing at the Tactical Edge</b:Title>
    <b:Year>2012</b:Year>
    <b:City>Pittsburgh, PA, USA</b:City>
    <b:Publisher>Software Engineering Institute, Carnegie Mellon University</b:Publisher>
    <b:RefOrder>9</b:RefOrder>
  </b:Source>
  <b:Source>
    <b:Tag>Sir12</b:Tag>
    <b:SourceType>InternetSite</b:SourceType>
    <b:Guid>{38F0208F-B227-410A-944A-00AEB2B42D33}</b:Guid>
    <b:Title>Siri</b:Title>
    <b:ProductionCompany>Apple</b:ProductionCompany>
    <b:YearAccessed>2012</b:YearAccessed>
    <b:MonthAccessed>07</b:MonthAccessed>
    <b:DayAccessed>31</b:DayAccessed>
    <b:URL>http://www.apple.com/iphone/features/siri.html</b:URL>
    <b:RefOrder>4</b:RefOrder>
  </b:Source>
  <b:Source>
    <b:Tag>Goo12</b:Tag>
    <b:SourceType>InternetSite</b:SourceType>
    <b:Guid>{C30D2037-3D49-420F-91B8-BCCE8F544D65}</b:Guid>
    <b:Title>Google Goggles</b:Title>
    <b:YearAccessed>2012</b:YearAccessed>
    <b:MonthAccessed>07</b:MonthAccessed>
    <b:DayAccessed>31</b:DayAccessed>
    <b:URL>http://www.google.com/mobile/goggles/</b:URL>
    <b:ProductionCompany>Google</b:ProductionCompany>
    <b:RefOrder>5</b:RefOrder>
  </b:Source>
  <b:Source>
    <b:Tag>Chi07</b:Tag>
    <b:SourceType>InternetSite</b:SourceType>
    <b:Guid>{B39E8F68-0BE5-4FC2-AD30-8D13759E43E9}</b:Guid>
    <b:Author>
      <b:Author>
        <b:NameList>
          <b:Person>
            <b:Last>Chinnici</b:Last>
            <b:First>Roberto</b:First>
          </b:Person>
          <b:Person>
            <b:Last>Moreau</b:Last>
            <b:First>Jean-Jacques</b:First>
          </b:Person>
          <b:Person>
            <b:Last>Ryman</b:Last>
            <b:First>Arthur</b:First>
          </b:Person>
          <b:Person>
            <b:Last>Weerawarana</b:Last>
            <b:First>Sanjiva</b:First>
          </b:Person>
        </b:NameList>
      </b:Author>
    </b:Author>
    <b:Title>Web Services Description Language (WSDL) Version 2.0</b:Title>
    <b:ProductionCompany>World Wide Web Consortium (W3C)</b:ProductionCompany>
    <b:Year>2007</b:Year>
    <b:Month>6</b:Month>
    <b:Day>26</b:Day>
    <b:YearAccessed>2012</b:YearAccessed>
    <b:MonthAccessed>8</b:MonthAccessed>
    <b:DayAccessed>6</b:DayAccessed>
    <b:URL>http://www.w3.org/TR/wsdl20/</b:URL>
    <b:RefOrder>10</b:RefOrder>
  </b:Source>
  <b:Source>
    <b:Tag>Obj11</b:Tag>
    <b:SourceType>Misc</b:SourceType>
    <b:Guid>{EF4E1223-0B27-4CF7-BFAB-863AE135C1CA}</b:Guid>
    <b:Title>CORBA Interface Definition Language Specification, Version 3.5</b:Title>
    <b:Year>2011</b:Year>
    <b:Author>
      <b:Author>
        <b:Corporate>Object Management Group (OMG)</b:Corporate>
      </b:Author>
    </b:Author>
    <b:RefOrder>11</b:RefOrder>
  </b:Source>
  <b:Source>
    <b:Tag>Goo121</b:Tag>
    <b:SourceType>InternetSite</b:SourceType>
    <b:Guid>{761FD2FC-4A28-41D5-B93D-06B26BDADB57}</b:Guid>
    <b:Author>
      <b:Author>
        <b:Corporate>Google</b:Corporate>
      </b:Author>
    </b:Author>
    <b:Title>Google Maps API Web Services</b:Title>
    <b:ProductionCompany>Google Inc.</b:ProductionCompany>
    <b:YearAccessed>2012</b:YearAccessed>
    <b:MonthAccessed>8</b:MonthAccessed>
    <b:DayAccessed>6</b:DayAccessed>
    <b:URL>https://developers.google.com/maps/documentation/webservices/</b:URL>
    <b:RefOrder>12</b:RefOrder>
  </b:Source>
  <b:Source>
    <b:Tag>Hun99</b:Tag>
    <b:SourceType>BookSection</b:SourceType>
    <b:Guid>{1138C244-2DB8-4B07-B681-1594A410D67B}</b:Guid>
    <b:Title>The Coign Automatic Distributed Partitioning System</b:Title>
    <b:Year>1999</b:Year>
    <b:Author>
      <b:Author>
        <b:NameList>
          <b:Person>
            <b:Last>Hunt</b:Last>
            <b:First>Galen</b:First>
            <b:Middle>C.</b:Middle>
          </b:Person>
          <b:Person>
            <b:Last>Scott</b:Last>
            <b:First>Michael</b:First>
            <b:Middle>L.</b:Middle>
          </b:Person>
        </b:NameList>
      </b:Author>
    </b:Author>
    <b:ConferenceName>Proceedings of the 3rd Symposium on Operating Systems Design and Implementation</b:ConferenceName>
    <b:City>New Orleans, Louisiana, USA</b:City>
    <b:BookTitle>Proceedings of the 3rd Symposium on Operating Systems Design and Implementation</b:BookTitle>
    <b:Pages>187-200</b:Pages>
    <b:RefOrder>20</b:RefOrder>
  </b:Source>
  <b:Source>
    <b:Tag>Mic93</b:Tag>
    <b:SourceType>InternetSite</b:SourceType>
    <b:Guid>{5572062F-ADA2-4A5D-A95C-FF4B1A33D588}</b:Guid>
    <b:Author>
      <b:Author>
        <b:Corporate>Microsoft</b:Corporate>
      </b:Author>
    </b:Author>
    <b:Title>Component Object Model (COM)</b:Title>
    <b:Year>1993</b:Year>
    <b:ProductionCompany>Microsoft Corporation</b:ProductionCompany>
    <b:YearAccessed>2012</b:YearAccessed>
    <b:MonthAccessed>8</b:MonthAccessed>
    <b:DayAccessed>6</b:DayAccessed>
    <b:URL>http://msdn.microsoft.com/en-us/library/ms680573(v=vs.85)</b:URL>
    <b:RefOrder>21</b:RefOrder>
  </b:Source>
  <b:Source>
    <b:Tag>Wik12</b:Tag>
    <b:SourceType>InternetSite</b:SourceType>
    <b:Guid>{B7867EA3-661D-402B-BD4C-80BC10EFFD7A}</b:Guid>
    <b:Author>
      <b:Author>
        <b:Corporate>Wikipedia</b:Corporate>
      </b:Author>
    </b:Author>
    <b:Title>Frame Rate</b:Title>
    <b:YearAccessed>2012</b:YearAccessed>
    <b:MonthAccessed>8</b:MonthAccessed>
    <b:DayAccessed>7</b:DayAccessed>
    <b:URL>http://en.wikipedia.org/wiki/Frame_rate</b:URL>
    <b:RefOrder>39</b:RefOrder>
  </b:Source>
  <b:Source>
    <b:Tag>ptr12</b:Tag>
    <b:SourceType>InternetSite</b:SourceType>
    <b:Guid>{5C107344-CD25-47A5-AA95-1807B296A2D4}</b:Guid>
    <b:Title>ptrace (2) - Linux man page</b:Title>
    <b:YearAccessed>2012</b:YearAccessed>
    <b:MonthAccessed>8</b:MonthAccessed>
    <b:DayAccessed>14</b:DayAccessed>
    <b:URL>http://linux.die.net/man/2/ptrace</b:URL>
    <b:RefOrder>27</b:RefOrder>
  </b:Source>
  <b:Source>
    <b:Tag>Cam12</b:Tag>
    <b:SourceType>DocumentFromInternetSite</b:SourceType>
    <b:Guid>{B02F70D9-C415-4155-9C82-4EAA69771A1C}</b:Guid>
    <b:Title>Cameyo User Guide</b:Title>
    <b:Year>2012</b:Year>
    <b:Month>6</b:Month>
    <b:YearAccessed>2012</b:YearAccessed>
    <b:MonthAccessed>8</b:MonthAccessed>
    <b:DayAccessed>15</b:DayAccessed>
    <b:URL>http://cameyo.com/doc/CameyoManual.pdf</b:URL>
    <b:Author>
      <b:Author>
        <b:Corporate>Cameyo</b:Corporate>
      </b:Author>
    </b:Author>
    <b:RefOrder>28</b:RefOrder>
  </b:Source>
  <b:Source>
    <b:Tag>Gam95</b:Tag>
    <b:SourceType>BookSection</b:SourceType>
    <b:Guid>{8B14B98A-D46E-4FEE-A8C4-77BD0943EAC1}</b:Guid>
    <b:Title>Bridge</b:Title>
    <b:Year>1995</b:Year>
    <b:Author>
      <b:Author>
        <b:NameList>
          <b:Person>
            <b:Last>Gamma</b:Last>
            <b:First>Erich</b:First>
          </b:Person>
          <b:Person>
            <b:Last>Helm</b:Last>
            <b:First>Richard</b:First>
          </b:Person>
          <b:Person>
            <b:Last>Johnson</b:Last>
            <b:First>Ralph</b:First>
          </b:Person>
          <b:Person>
            <b:Last>Vlissides</b:Last>
            <b:First>John</b:First>
          </b:Person>
        </b:NameList>
      </b:Author>
    </b:Author>
    <b:BookTitle>Design Patterns</b:BookTitle>
    <b:Pages>151-161</b:Pages>
    <b:Publisher>Addison-Wesley</b:Publisher>
    <b:RefOrder>32</b:RefOrder>
  </b:Source>
  <b:Source>
    <b:Tag>Cam121</b:Tag>
    <b:SourceType>InternetSite</b:SourceType>
    <b:Guid>{0EC3C6E2-B95F-4240-93B8-6C12352C87A2}</b:Guid>
    <b:Title>Latest Cameyo 2</b:Title>
    <b:Year>2012</b:Year>
    <b:ProductionCompany>Cameyo Blog</b:ProductionCompany>
    <b:Month>04</b:Month>
    <b:Day>25</b:Day>
    <b:YearAccessed>2012</b:YearAccessed>
    <b:MonthAccessed>09</b:MonthAccessed>
    <b:DayAccessed>06</b:DayAccessed>
    <b:URL>http://cameyoco.blogspot.com/2012/04/latest-cameyo-2.html</b:URL>
    <b:RefOrder>34</b:RefOrder>
  </b:Source>
  <b:Source>
    <b:Tag>Lar09</b:Tag>
    <b:SourceType>InternetSite</b:SourceType>
    <b:Guid>{ED60E67B-DD38-4419-A023-7A354741A038}</b:Guid>
    <b:Author>
      <b:Author>
        <b:NameList>
          <b:Person>
            <b:Last>Larabel</b:Last>
            <b:First>Michael</b:First>
          </b:Person>
        </b:NameList>
      </b:Author>
    </b:Author>
    <b:Title>Intel Core i7 Virtualization Performance</b:Title>
    <b:Year>2009</b:Year>
    <b:Month>4</b:Month>
    <b:Day>22</b:Day>
    <b:YearAccessed>2012</b:YearAccessed>
    <b:MonthAccessed>9</b:MonthAccessed>
    <b:DayAccessed>9</b:DayAccessed>
    <b:URL>http://www.phoronix.com/scan.php?page=article&amp;item=intel_corei7_virt&amp;num=1</b:URL>
    <b:RefOrder>35</b:RefOrder>
  </b:Source>
  <b:Source>
    <b:Tag>Che12</b:Tag>
    <b:SourceType>ConferenceProceedings</b:SourceType>
    <b:Guid>{71807FBB-C4A2-40CD-A182-B0733A641C09}</b:Guid>
    <b:Title>On State of The Art in Virtual Machine Security</b:Title>
    <b:Year>2012</b:Year>
    <b:Author>
      <b:Author>
        <b:NameList>
          <b:Person>
            <b:Last>Chen</b:Last>
            <b:First>Quian</b:First>
          </b:Person>
          <b:Person>
            <b:Last>Mehrotra</b:Last>
            <b:First>Rajat</b:First>
          </b:Person>
          <b:Person>
            <b:Last>Dubeyy</b:Last>
            <b:First>Abhishek</b:First>
          </b:Person>
          <b:Person>
            <b:Last>Abdelwahed</b:Last>
            <b:First>Sherif</b:First>
          </b:Person>
          <b:Person>
            <b:Last>Rowland</b:Last>
            <b:First>Krisa</b:First>
          </b:Person>
        </b:NameList>
      </b:Author>
    </b:Author>
    <b:ConferenceName>Southeastcon, 2012 Proceedings of IEEE</b:ConferenceName>
    <b:City>Orlando, Florida, USA</b:City>
    <b:RefOrder>36</b:RefOrder>
  </b:Source>
  <b:Source>
    <b:Tag>Fre93</b:Tag>
    <b:SourceType>DocumentFromInternetSite</b:SourceType>
    <b:Guid>{84B4E68F-A499-471B-8509-71D381B8D688}</b:Guid>
    <b:Title>chroot (2) - FreeBSD System Calls Manual</b:Title>
    <b:Year>1993</b:Year>
    <b:Author>
      <b:Author>
        <b:Corporate>FreeBSD System Calls Manual</b:Corporate>
      </b:Author>
    </b:Author>
    <b:Month>06</b:Month>
    <b:Day>04</b:Day>
    <b:YearAccessed>2012</b:YearAccessed>
    <b:MonthAccessed>09</b:MonthAccessed>
    <b:DayAccessed>10</b:DayAccessed>
    <b:URL>http://www.freebsd.org/cgi/man.cgi?query=chroot&amp;sektion=2</b:URL>
    <b:RefOrder>37</b:RefOrder>
  </b:Source>
  <b:Source>
    <b:Tag>Sim02</b:Tag>
    <b:SourceType>InternetSite</b:SourceType>
    <b:Guid>{0571E38B-79D5-472C-981E-60CD4F2B7CB2}</b:Guid>
    <b:Title>How to break out of a chroot() jail</b:Title>
    <b:Year>2002</b:Year>
    <b:Month>05</b:Month>
    <b:Day>12</b:Day>
    <b:YearAccessed>2012</b:YearAccessed>
    <b:MonthAccessed>09</b:MonthAccessed>
    <b:DayAccessed>10</b:DayAccessed>
    <b:URL>http://www.bpfh.net/simes/computing/chroot-break.html</b:URL>
    <b:Author>
      <b:Author>
        <b:NameList>
          <b:Person>
            <b:Last>Simes</b:Last>
          </b:Person>
        </b:NameList>
      </b:Author>
    </b:Author>
    <b:RefOrder>38</b:RefOrder>
  </b:Source>
  <b:Source>
    <b:Tag>Mon08</b:Tag>
    <b:SourceType>InternetSite</b:SourceType>
    <b:Guid>{F4BA1D28-1FE8-4985-9A23-BF5A339D3D3B}</b:Guid>
    <b:Author>
      <b:Author>
        <b:Corporate>Monsoon Solutions Inc.</b:Corporate>
      </b:Author>
    </b:Author>
    <b:Title>Power Monitor</b:Title>
    <b:Year>2008</b:Year>
    <b:YearAccessed>2012</b:YearAccessed>
    <b:MonthAccessed>09</b:MonthAccessed>
    <b:DayAccessed>13</b:DayAccessed>
    <b:URL>http://www.msoon.com/LabEquipment/PowerMonitor/ </b:URL>
    <b:RefOrder>33</b:RefOrder>
  </b:Source>
  <b:Source>
    <b:Tag>Chu11</b:Tag>
    <b:SourceType>ConferenceProceedings</b:SourceType>
    <b:Guid>{1D3D4593-FD2C-4525-B74C-0F9C83DB17DD}</b:Guid>
    <b:Title>CloneCloud: Elastic Execution between Mobile Device and Cloud</b:Title>
    <b:Year>2011</b:Year>
    <b:Author>
      <b:Author>
        <b:NameList>
          <b:Person>
            <b:Last>Chun</b:Last>
            <b:First>B.</b:First>
          </b:Person>
          <b:Person>
            <b:Last>Ihm</b:Last>
            <b:First>S.</b:First>
          </b:Person>
          <b:Person>
            <b:Last>Maniatis</b:Last>
            <b:First>P.</b:First>
          </b:Person>
          <b:Person>
            <b:Last>Naik</b:Last>
            <b:First>M.</b:First>
          </b:Person>
          <b:Person>
            <b:Last>Patti</b:Last>
            <b:First>A.</b:First>
          </b:Person>
        </b:NameList>
      </b:Author>
    </b:Author>
    <b:ConferenceName>Proceedings of the sixth conference on Computer systems (EuroSys '11)</b:ConferenceName>
    <b:City>Salzburg, Austra</b:City>
    <b:RefOrder>19</b:RefOrder>
  </b:Source>
  <b:Source>
    <b:Tag>Sat01</b:Tag>
    <b:SourceType>ArticleInAPeriodical</b:SourceType>
    <b:Guid>{925155C5-8029-4D34-A19F-7A1F33D7525D}</b:Guid>
    <b:Author>
      <b:Author>
        <b:NameList>
          <b:Person>
            <b:Last>Satyanarayanan</b:Last>
            <b:First>Mahadev</b:First>
          </b:Person>
        </b:NameList>
      </b:Author>
    </b:Author>
    <b:Title>Pervasive Computing: Vision and Challenges</b:Title>
    <b:Pages>10-17</b:Pages>
    <b:Year>2001</b:Year>
    <b:PeriodicalTitle>IEEE Personal Communications</b:PeriodicalTitle>
    <b:Month>August</b:Month>
    <b:RefOrder>8</b:RefOrder>
  </b:Source>
  <b:Source>
    <b:Tag>Sat09</b:Tag>
    <b:SourceType>ArticleInAPeriodical</b:SourceType>
    <b:Guid>{A8153637-2D5E-4CAC-B1F4-E422C36B79AB}</b:Guid>
    <b:Author>
      <b:Author>
        <b:NameList>
          <b:Person>
            <b:Last>Satyanarayanan</b:Last>
            <b:First>Mahadev</b:First>
          </b:Person>
          <b:Person>
            <b:Last>Bahl</b:Last>
            <b:First>Paramvir</b:First>
          </b:Person>
          <b:Person>
            <b:Last>Cáceres</b:Last>
            <b:First>Ramón</b:First>
          </b:Person>
          <b:Person>
            <b:Last>Davies</b:Last>
            <b:First>Nigel</b:First>
          </b:Person>
        </b:NameList>
      </b:Author>
    </b:Author>
    <b:Title>The Case for VM-Based Cloudlets in Mobile Computing</b:Title>
    <b:PeriodicalTitle>IEEE CS Pervasive Computing</b:PeriodicalTitle>
    <b:Year>2009</b:Year>
    <b:Month>October</b:Month>
    <b:Pages>14-23</b:Pages>
    <b:RefOrder>3</b:RefOrder>
  </b:Source>
  <b:Source>
    <b:Tag>Bal03</b:Tag>
    <b:SourceType>ConferenceProceedings</b:SourceType>
    <b:Guid>{A87DA1B2-2978-4165-9A9F-B6E64B5AD083}</b:Guid>
    <b:Title>Tactics-Based Remote Execution for Mobile Computing</b:Title>
    <b:Year>2003</b:Year>
    <b:ConferenceName>Proceedings of the 1st International Conference on Mobile Systems, Applications and Services (MobiSys '03)</b:ConferenceName>
    <b:City>San Francisco, CA, USA</b:City>
    <b:Author>
      <b:Author>
        <b:NameList>
          <b:Person>
            <b:Last>Balan</b:Last>
            <b:First>Rajesh</b:First>
          </b:Person>
          <b:Person>
            <b:Last>Satyanarayanan</b:Last>
            <b:First>Mahadev</b:First>
          </b:Person>
          <b:Person>
            <b:Last>Park</b:Last>
            <b:First>SoYoung</b:First>
          </b:Person>
          <b:Person>
            <b:Last>Okoshi</b:Last>
            <b:First>Tadashi</b:First>
          </b:Person>
        </b:NameList>
      </b:Author>
    </b:Author>
    <b:RefOrder>15</b:RefOrder>
  </b:Source>
  <b:Source>
    <b:Tag>Bal07</b:Tag>
    <b:SourceType>ConferenceProceedings</b:SourceType>
    <b:Guid>{3E2A7F0E-0679-4036-B656-E66EC8366D13}</b:Guid>
    <b:Author>
      <b:Author>
        <b:NameList>
          <b:Person>
            <b:Last>Balan</b:Last>
            <b:First>Rajesh</b:First>
            <b:Middle>Krishna</b:Middle>
          </b:Person>
          <b:Person>
            <b:Last>Gergle</b:Last>
            <b:First>Darren</b:First>
          </b:Person>
          <b:Person>
            <b:Last>Satyanarayanan</b:Last>
            <b:First>Mahadev</b:First>
          </b:Person>
          <b:Person>
            <b:Last>Herbsleb</b:Last>
            <b:First>James</b:First>
          </b:Person>
        </b:NameList>
      </b:Author>
    </b:Author>
    <b:Title>Simplifying Cyber Foraging for Mobile Devices</b:Title>
    <b:Year>2007</b:Year>
    <b:ConferenceName>Proceedings of the 5th International Conference on Mobile Systems Applications (MobiSys '07)</b:ConferenceName>
    <b:City>San Juan, Puerto Rico</b:City>
    <b:RefOrder>16</b:RefOrder>
  </b:Source>
  <b:Source>
    <b:Tag>Bal02</b:Tag>
    <b:SourceType>ConferenceProceedings</b:SourceType>
    <b:Guid>{349068FB-B7DA-4D19-A6EE-F8BF91DEC429}</b:Guid>
    <b:Title>The Case for Cyber Foraging</b:Title>
    <b:Year>2002</b:Year>
    <b:City>Saint-Emilion, France</b:City>
    <b:Author>
      <b:Author>
        <b:NameList>
          <b:Person>
            <b:Last>Balan</b:Last>
            <b:First>Rajesh</b:First>
          </b:Person>
          <b:Person>
            <b:Last>Flinn</b:Last>
            <b:First>Jason</b:First>
          </b:Person>
          <b:Person>
            <b:Last>Satyanarayanan</b:Last>
            <b:First>Mahadev</b:First>
          </b:Person>
          <b:Person>
            <b:Last>Sinnamohideen</b:Last>
            <b:First>Shafeeq</b:First>
          </b:Person>
          <b:Person>
            <b:Last>Yang</b:Last>
            <b:First>Hen-I</b:First>
          </b:Person>
        </b:NameList>
      </b:Author>
    </b:Author>
    <b:ConferenceName>Proceedings of the 10th ACM SIGOPS European Workshop</b:ConferenceName>
    <b:RefOrder>14</b:RefOrder>
  </b:Source>
  <b:Source>
    <b:Tag>Jet12</b:Tag>
    <b:SourceType>InternetSite</b:SourceType>
    <b:Guid>{52239538-1C64-42E8-B301-D737D4775D65}</b:Guid>
    <b:Title>Jetty</b:Title>
    <b:Year>2012</b:Year>
    <b:YearAccessed>2012</b:YearAccessed>
    <b:MonthAccessed>09</b:MonthAccessed>
    <b:DayAccessed>18</b:DayAccessed>
    <b:URL>http://www.eclipse.org/jetty/</b:URL>
    <b:RefOrder>29</b:RefOrder>
  </b:Source>
  <b:Source>
    <b:Tag>van11</b:Tag>
    <b:SourceType>InternetSite</b:SourceType>
    <b:Guid>{84586C82-BBF1-4BA8-8186-2162202FBD92}</b:Guid>
    <b:Author>
      <b:Author>
        <b:NameList>
          <b:Person>
            <b:Last>van Hoff</b:Last>
            <b:First>Arthur</b:First>
          </b:Person>
          <b:Person>
            <b:Last>Blair</b:Last>
            <b:First>Rich</b:First>
          </b:Person>
          <b:Person>
            <b:Last>Frisch</b:Last>
            <b:First>Pierre</b:First>
          </b:Person>
        </b:NameList>
      </b:Author>
    </b:Author>
    <b:Title>JmDNS</b:Title>
    <b:Year>2011</b:Year>
    <b:Month>08</b:Month>
    <b:Day>25</b:Day>
    <b:YearAccessed>2012</b:YearAccessed>
    <b:MonthAccessed>09</b:MonthAccessed>
    <b:DayAccessed>18</b:DayAccessed>
    <b:URL>http://jmdns.sourceforge.net/</b:URL>
    <b:RefOrder>30</b:RefOrder>
  </b:Source>
  <b:Source>
    <b:Tag>Zer12</b:Tag>
    <b:SourceType>InternetSite</b:SourceType>
    <b:Guid>{9EDE3860-BF7C-48B3-8AF0-62594E68462F}</b:Guid>
    <b:Title>Zero Configuration Networking (Zeroconf)</b:Title>
    <b:YearAccessed>2012</b:YearAccessed>
    <b:MonthAccessed>09</b:MonthAccessed>
    <b:DayAccessed>18</b:DayAccessed>
    <b:URL>http://www.zeroconf.org/</b:URL>
    <b:RefOrder>31</b:RefOrder>
  </b:Source>
  <b:Source>
    <b:Tag>Jac12</b:Tag>
    <b:SourceType>InternetSite</b:SourceType>
    <b:Guid>{FE7E836E-11A5-497B-AA4A-B11094627E15}</b:Guid>
    <b:Title>Debian Policy Manual: Chapter 7 - Declaring relationships between packages</b:Title>
    <b:Year>2012</b:Year>
    <b:Month>03</b:Month>
    <b:Day>04</b:Day>
    <b:YearAccessed>2012</b:YearAccessed>
    <b:MonthAccessed>09</b:MonthAccessed>
    <b:DayAccessed>18</b:DayAccessed>
    <b:URL>http://www.debian.org/doc/debian-policy/ch-relationships.html</b:URL>
    <b:Author>
      <b:Author>
        <b:NameList>
          <b:Person>
            <b:Last>Jackson</b:Last>
            <b:First>Ian</b:First>
          </b:Person>
          <b:Person>
            <b:Last>Schwarz</b:Last>
            <b:First>Christian</b:First>
          </b:Person>
        </b:NameList>
      </b:Author>
    </b:Author>
    <b:RefOrder>24</b:RefOrder>
  </b:Source>
  <b:Source>
    <b:Tag>RPM05</b:Tag>
    <b:SourceType>InternetSite</b:SourceType>
    <b:Guid>{55755C49-3E3D-4CE3-A7A6-D7B9BF9F4F3C}</b:Guid>
    <b:Title>RPM Packager Documentation: Dependencies</b:Title>
    <b:Year>2005</b:Year>
    <b:Month>09</b:Month>
    <b:Day>22</b:Day>
    <b:YearAccessed>2012</b:YearAccessed>
    <b:MonthAccessed>09</b:MonthAccessed>
    <b:DayAccessed>18</b:DayAccessed>
    <b:URL>http://www.rpm.org/wiki/PackagerDocs/Dependencies</b:URL>
    <b:RefOrder>25</b:RefOrder>
  </b:Source>
  <b:Source>
    <b:Tag>20112</b:Tag>
    <b:SourceType>InternetSite</b:SourceType>
    <b:Guid>{1F80BD74-9DBA-45A9-99B2-825793BDC24B}</b:Guid>
    <b:Title>2011 handset and smartphone sales statistics worldwide: the big picture</b:Title>
    <b:Year>2012</b:Year>
    <b:Month>02</b:Month>
    <b:Day>10</b:Day>
    <b:YearAccessed>2012</b:YearAccessed>
    <b:MonthAccessed>10</b:MonthAccessed>
    <b:DayAccessed>08</b:DayAccessed>
    <b:URL>http://mobithinking.com/blog/2011-handset-and-smartphone-sales-big-picture</b:URL>
    <b:RefOrder>1</b:RefOrder>
  </b:Source>
  <b:Source>
    <b:Tag>Sma12</b:Tag>
    <b:SourceType>InternetSite</b:SourceType>
    <b:Guid>{A8A186E0-56BA-4742-B4C0-661BC321BE1B}</b:Guid>
    <b:Title>Smartphone Users Around the World - Statistics and Facts [Infographic]</b:Title>
    <b:Year>2012</b:Year>
    <b:Month>01</b:Month>
    <b:Day>02</b:Day>
    <b:YearAccessed>2012</b:YearAccessed>
    <b:MonthAccessed>10</b:MonthAccessed>
    <b:DayAccessed>08</b:DayAccessed>
    <b:URL>http://www.go-gulf.com/blog/smartphone</b:URL>
    <b:RefOrder>2</b:RefOrder>
  </b:Source>
  <b:Source>
    <b:Tag>Guo11</b:Tag>
    <b:SourceType>ConferenceProceedings</b:SourceType>
    <b:Guid>{AA200D81-6D4B-46F9-81CB-657E88AA53B4}</b:Guid>
    <b:Author>
      <b:Author>
        <b:NameList>
          <b:Person>
            <b:Last>Guo</b:Last>
            <b:First>Philip</b:First>
            <b:Middle>J.</b:Middle>
          </b:Person>
          <b:Person>
            <b:Last>Engler</b:Last>
            <b:First>Dawson</b:First>
          </b:Person>
        </b:NameList>
      </b:Author>
    </b:Author>
    <b:Title>CDE: Using System Call Interposition to Automatically Create Portable Software Packages</b:Title>
    <b:InternetSiteTitle>Stanford University, School of Computer Science</b:InternetSiteTitle>
    <b:Year>2011</b:Year>
    <b:ConferenceName>Proceedings of the 2011 USENIX Annual Technical Conference</b:ConferenceName>
    <b:City>Portland, OR, USA</b:City>
    <b:RefOrder>26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B64D8B-D9D5-431D-9535-8FD434763A56}">
  <ds:schemaRefs>
    <ds:schemaRef ds:uri="http://schemas.openxmlformats.org/officeDocument/2006/bibliography"/>
  </ds:schemaRefs>
</ds:datastoreItem>
</file>

<file path=customXml/itemProps3.xml><?xml version="1.0" encoding="utf-8"?>
<ds:datastoreItem xmlns:ds="http://schemas.openxmlformats.org/officeDocument/2006/customXml" ds:itemID="{B5C1D25D-03F6-4180-80C8-77D311A52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16994</Words>
  <Characters>96870</Characters>
  <Application>Microsoft Office Word</Application>
  <DocSecurity>0</DocSecurity>
  <Lines>807</Lines>
  <Paragraphs>227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Application Virtualization as a Strategy for Cyber Foraging in Resource-Constrained Environments</vt:lpstr>
      <vt:lpstr>Application Virtualization as a Strategy for Cyber Foraging in Resource-Constrained Environments</vt:lpstr>
    </vt:vector>
  </TitlesOfParts>
  <Company/>
  <LinksUpToDate>false</LinksUpToDate>
  <CharactersWithSpaces>113637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Virtualization as a Strategy for Cyber Foraging in Resource-Constrained Environments</dc:title>
  <dc:creator>Dominik Messinger</dc:creator>
  <cp:lastModifiedBy>Dominik Messinger</cp:lastModifiedBy>
  <cp:revision>203</cp:revision>
  <cp:lastPrinted>2012-10-10T19:32:00Z</cp:lastPrinted>
  <dcterms:created xsi:type="dcterms:W3CDTF">2012-08-15T04:28:00Z</dcterms:created>
  <dcterms:modified xsi:type="dcterms:W3CDTF">2012-10-10T19:37:00Z</dcterms:modified>
</cp:coreProperties>
</file>